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960C39" w14:textId="268F42A1" w:rsidR="00A77363" w:rsidRPr="003C62F6" w:rsidRDefault="00130010" w:rsidP="00697B47">
      <w:pPr>
        <w:jc w:val="center"/>
        <w:pPrChange w:id="0" w:author="Lenovo Legion" w:date="2023-10-16T06:03:00Z">
          <w:pPr/>
        </w:pPrChange>
      </w:pPr>
      <w:r>
        <w:drawing>
          <wp:anchor distT="0" distB="0" distL="114300" distR="114300" simplePos="0" relativeHeight="251633674" behindDoc="1" locked="0" layoutInCell="1" allowOverlap="1" wp14:anchorId="79136F69" wp14:editId="68DBF0C7">
            <wp:simplePos x="0" y="0"/>
            <wp:positionH relativeFrom="page">
              <wp:posOffset>0</wp:posOffset>
            </wp:positionH>
            <wp:positionV relativeFrom="paragraph">
              <wp:posOffset>-448364</wp:posOffset>
            </wp:positionV>
            <wp:extent cx="5327833" cy="7537609"/>
            <wp:effectExtent l="0" t="0" r="6350" b="6350"/>
            <wp:wrapNone/>
            <wp:docPr id="558151869" name="Gambar 55815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51869" name="Gambar 558151869"/>
                    <pic:cNvPicPr/>
                  </pic:nvPicPr>
                  <pic:blipFill>
                    <a:blip r:embed="rId8">
                      <a:extLst>
                        <a:ext uri="{28A0092B-C50C-407E-A947-70E740481C1C}">
                          <a14:useLocalDpi xmlns:a14="http://schemas.microsoft.com/office/drawing/2010/main" val="0"/>
                        </a:ext>
                      </a:extLst>
                    </a:blip>
                    <a:stretch>
                      <a:fillRect/>
                    </a:stretch>
                  </pic:blipFill>
                  <pic:spPr>
                    <a:xfrm>
                      <a:off x="0" y="0"/>
                      <a:ext cx="5327833" cy="7537609"/>
                    </a:xfrm>
                    <a:prstGeom prst="rect">
                      <a:avLst/>
                    </a:prstGeom>
                  </pic:spPr>
                </pic:pic>
              </a:graphicData>
            </a:graphic>
            <wp14:sizeRelH relativeFrom="margin">
              <wp14:pctWidth>0</wp14:pctWidth>
            </wp14:sizeRelH>
            <wp14:sizeRelV relativeFrom="margin">
              <wp14:pctHeight>0</wp14:pctHeight>
            </wp14:sizeRelV>
          </wp:anchor>
        </w:drawing>
      </w:r>
    </w:p>
    <w:p w14:paraId="335873C2" w14:textId="0188D9EA" w:rsidR="00A77363" w:rsidRPr="003C62F6" w:rsidRDefault="00A77363">
      <w:r w:rsidRPr="003C62F6">
        <w:br w:type="page"/>
      </w:r>
    </w:p>
    <w:p w14:paraId="1BBAFE5B" w14:textId="7763EA25" w:rsidR="00A77363" w:rsidRPr="003C62F6" w:rsidRDefault="00535E2D" w:rsidP="00A77363">
      <w:r>
        <w:lastRenderedPageBreak/>
        <w:drawing>
          <wp:anchor distT="0" distB="0" distL="114300" distR="114300" simplePos="0" relativeHeight="251691174" behindDoc="1" locked="0" layoutInCell="1" allowOverlap="1" wp14:anchorId="75592CC1" wp14:editId="6A645455">
            <wp:simplePos x="0" y="0"/>
            <wp:positionH relativeFrom="page">
              <wp:align>left</wp:align>
            </wp:positionH>
            <wp:positionV relativeFrom="paragraph">
              <wp:posOffset>-457200</wp:posOffset>
            </wp:positionV>
            <wp:extent cx="5327833" cy="7537609"/>
            <wp:effectExtent l="0" t="0" r="6350" b="6350"/>
            <wp:wrapNone/>
            <wp:docPr id="1208160069" name="Gambar 1208160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51869" name="Gambar 558151869"/>
                    <pic:cNvPicPr/>
                  </pic:nvPicPr>
                  <pic:blipFill>
                    <a:blip r:embed="rId9">
                      <a:extLst>
                        <a:ext uri="{BEBA8EAE-BF5A-486C-A8C5-ECC9F3942E4B}">
                          <a14:imgProps xmlns:a14="http://schemas.microsoft.com/office/drawing/2010/main">
                            <a14:imgLayer r:embed="rId1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327833" cy="7537609"/>
                    </a:xfrm>
                    <a:prstGeom prst="rect">
                      <a:avLst/>
                    </a:prstGeom>
                  </pic:spPr>
                </pic:pic>
              </a:graphicData>
            </a:graphic>
            <wp14:sizeRelH relativeFrom="margin">
              <wp14:pctWidth>0</wp14:pctWidth>
            </wp14:sizeRelH>
            <wp14:sizeRelV relativeFrom="margin">
              <wp14:pctHeight>0</wp14:pctHeight>
            </wp14:sizeRelV>
          </wp:anchor>
        </w:drawing>
      </w:r>
    </w:p>
    <w:p w14:paraId="6E8AE2B9" w14:textId="3F12D09E" w:rsidR="00E776F6" w:rsidRPr="003C62F6" w:rsidRDefault="0079216B" w:rsidP="00A77363">
      <w:r>
        <w:rPr>
          <w:sz w:val="48"/>
          <w:szCs w:val="48"/>
        </w:rPr>
        <mc:AlternateContent>
          <mc:Choice Requires="wpg">
            <w:drawing>
              <wp:anchor distT="0" distB="0" distL="114300" distR="114300" simplePos="0" relativeHeight="251547136" behindDoc="1" locked="0" layoutInCell="1" allowOverlap="1" wp14:anchorId="3C7AC606" wp14:editId="780328A0">
                <wp:simplePos x="0" y="0"/>
                <wp:positionH relativeFrom="margin">
                  <wp:align>center</wp:align>
                </wp:positionH>
                <wp:positionV relativeFrom="paragraph">
                  <wp:posOffset>5794156</wp:posOffset>
                </wp:positionV>
                <wp:extent cx="2784763" cy="865909"/>
                <wp:effectExtent l="0" t="0" r="0" b="0"/>
                <wp:wrapNone/>
                <wp:docPr id="871377129" name="Grup 871377129"/>
                <wp:cNvGraphicFramePr/>
                <a:graphic xmlns:a="http://schemas.openxmlformats.org/drawingml/2006/main">
                  <a:graphicData uri="http://schemas.microsoft.com/office/word/2010/wordprocessingGroup">
                    <wpg:wgp>
                      <wpg:cNvGrpSpPr/>
                      <wpg:grpSpPr>
                        <a:xfrm>
                          <a:off x="0" y="0"/>
                          <a:ext cx="2784763" cy="865909"/>
                          <a:chOff x="0" y="0"/>
                          <a:chExt cx="4535528" cy="994508"/>
                        </a:xfrm>
                      </wpg:grpSpPr>
                      <wps:wsp>
                        <wps:cNvPr id="1458424688" name="Kotak Teks 24"/>
                        <wps:cNvSpPr txBox="1"/>
                        <wps:spPr>
                          <a:xfrm>
                            <a:off x="0" y="0"/>
                            <a:ext cx="4529667" cy="660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224900" w14:textId="571D7DF6" w:rsidR="00C5490D" w:rsidRPr="00A727F4" w:rsidRDefault="00A727F4" w:rsidP="00C5490D">
                              <w:pPr>
                                <w:jc w:val="center"/>
                                <w:rPr>
                                  <w:rFonts w:ascii="Segoe UI Semibold" w:hAnsi="Segoe UI Semibold" w:cs="Segoe UI Semibold"/>
                                  <w:b/>
                                  <w:bCs/>
                                  <w:color w:val="595959" w:themeColor="text1" w:themeTint="A6"/>
                                  <w:sz w:val="44"/>
                                  <w:szCs w:val="44"/>
                                </w:rPr>
                              </w:pPr>
                              <w:r w:rsidRPr="00A727F4">
                                <w:rPr>
                                  <w:rFonts w:ascii="Segoe UI Semibold" w:hAnsi="Segoe UI Semibold" w:cs="Segoe UI Semibold"/>
                                  <w:b/>
                                  <w:bCs/>
                                  <w:color w:val="595959" w:themeColor="text1" w:themeTint="A6"/>
                                  <w:sz w:val="44"/>
                                  <w:szCs w:val="44"/>
                                  <w:rtl/>
                                </w:rPr>
                                <w:t>الوحده النمطيه</w:t>
                              </w:r>
                              <w:r w:rsidRPr="00A727F4">
                                <w:rPr>
                                  <w:rFonts w:ascii="Segoe UI Semibold" w:hAnsi="Segoe UI Semibold" w:cs="Segoe UI Semibold" w:hint="cs"/>
                                  <w:b/>
                                  <w:bCs/>
                                  <w:color w:val="595959" w:themeColor="text1" w:themeTint="A6"/>
                                  <w:sz w:val="44"/>
                                  <w:szCs w:val="44"/>
                                  <w:rtl/>
                                </w:rPr>
                                <w:t xml:space="preserve"> تحسين</w:t>
                              </w:r>
                            </w:p>
                            <w:p w14:paraId="4D9304D9" w14:textId="4BF7A947" w:rsidR="00A727F4" w:rsidRPr="00A727F4" w:rsidRDefault="00A727F4" w:rsidP="00A727F4">
                              <w:pPr>
                                <w:rPr>
                                  <w:rFonts w:ascii="Segoe UI Semibold" w:hAnsi="Segoe UI Semibold" w:cs="Segoe UI Semibold"/>
                                  <w:b/>
                                  <w:bCs/>
                                  <w:color w:val="595959" w:themeColor="text1" w:themeTint="A6"/>
                                  <w:sz w:val="56"/>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6348379" name="Kotak Teks 24"/>
                        <wps:cNvSpPr txBox="1"/>
                        <wps:spPr>
                          <a:xfrm>
                            <a:off x="5861" y="334108"/>
                            <a:ext cx="4529667" cy="660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0A262F" w14:textId="5F4ADE49" w:rsidR="00A727F4" w:rsidRPr="00A727F4" w:rsidRDefault="00A727F4" w:rsidP="00A727F4">
                              <w:pPr>
                                <w:jc w:val="center"/>
                                <w:rPr>
                                  <w:rFonts w:ascii="Segoe UI Semibold" w:hAnsi="Segoe UI Semibold" w:cs="Segoe UI Semibold"/>
                                  <w:b/>
                                  <w:bCs/>
                                  <w:color w:val="595959" w:themeColor="text1" w:themeTint="A6"/>
                                  <w:sz w:val="44"/>
                                  <w:szCs w:val="44"/>
                                </w:rPr>
                              </w:pPr>
                              <w:r w:rsidRPr="00A727F4">
                                <w:rPr>
                                  <w:rFonts w:ascii="Segoe UI Semibold" w:hAnsi="Segoe UI Semibold" w:cs="Segoe UI Semibold" w:hint="cs"/>
                                  <w:b/>
                                  <w:bCs/>
                                  <w:color w:val="595959" w:themeColor="text1" w:themeTint="A6"/>
                                  <w:sz w:val="44"/>
                                  <w:szCs w:val="44"/>
                                  <w:rtl/>
                                </w:rPr>
                                <w:t>ابن</w:t>
                              </w:r>
                              <w:r w:rsidRPr="00A727F4">
                                <w:rPr>
                                  <w:rFonts w:ascii="Segoe UI Semibold" w:hAnsi="Segoe UI Semibold" w:cs="Segoe UI Semibold"/>
                                  <w:b/>
                                  <w:bCs/>
                                  <w:color w:val="595959" w:themeColor="text1" w:themeTint="A6"/>
                                  <w:sz w:val="44"/>
                                  <w:szCs w:val="44"/>
                                  <w:rtl/>
                                </w:rPr>
                                <w:t xml:space="preserve"> </w:t>
                              </w:r>
                              <w:r w:rsidRPr="00A727F4">
                                <w:rPr>
                                  <w:rFonts w:ascii="Segoe UI Semibold" w:hAnsi="Segoe UI Semibold" w:cs="Segoe UI Semibold" w:hint="cs"/>
                                  <w:b/>
                                  <w:bCs/>
                                  <w:color w:val="595959" w:themeColor="text1" w:themeTint="A6"/>
                                  <w:sz w:val="44"/>
                                  <w:szCs w:val="44"/>
                                  <w:rtl/>
                                </w:rPr>
                                <w:t>رشد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7AC606" id="Grup 871377129" o:spid="_x0000_s1026" style="position:absolute;margin-left:0;margin-top:456.25pt;width:219.25pt;height:68.2pt;z-index:-251769344;mso-position-horizontal:center;mso-position-horizontal-relative:margin;mso-width-relative:margin;mso-height-relative:margin" coordsize="45355,9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">
                <v:shapetype id="_x0000_t202" coordsize="21600,21600" o:spt="202" path="m,l,21600r21600,l21600,xe">
                  <v:stroke joinstyle="miter"/>
                  <v:path gradientshapeok="t" o:connecttype="rect"/>
                </v:shapetype>
                <v:shape id="Kotak Teks 24" o:spid="_x0000_s1027" type="#_x0000_t202" style="position:absolute;width:45296;height:6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" filled="f" stroked="f">
                  <v:textbox>
                    <w:txbxContent>
                      <w:p w14:paraId="54224900" w14:textId="571D7DF6" w:rsidR="00C5490D" w:rsidRPr="00A727F4" w:rsidRDefault="00A727F4" w:rsidP="00C5490D">
                        <w:pPr>
                          <w:jc w:val="center"/>
                          <w:rPr>
                            <w:rFonts w:ascii="Segoe UI Semibold" w:hAnsi="Segoe UI Semibold" w:cs="Segoe UI Semibold"/>
                            <w:b/>
                            <w:bCs/>
                            <w:color w:val="595959" w:themeColor="text1" w:themeTint="A6"/>
                            <w:sz w:val="44"/>
                            <w:szCs w:val="44"/>
                          </w:rPr>
                        </w:pPr>
                        <w:r w:rsidRPr="00A727F4">
                          <w:rPr>
                            <w:rFonts w:ascii="Segoe UI Semibold" w:hAnsi="Segoe UI Semibold" w:cs="Segoe UI Semibold"/>
                            <w:b/>
                            <w:bCs/>
                            <w:color w:val="595959" w:themeColor="text1" w:themeTint="A6"/>
                            <w:sz w:val="44"/>
                            <w:szCs w:val="44"/>
                            <w:rtl/>
                          </w:rPr>
                          <w:t>الوحده النمطيه</w:t>
                        </w:r>
                        <w:r w:rsidRPr="00A727F4">
                          <w:rPr>
                            <w:rFonts w:ascii="Segoe UI Semibold" w:hAnsi="Segoe UI Semibold" w:cs="Segoe UI Semibold" w:hint="cs"/>
                            <w:b/>
                            <w:bCs/>
                            <w:color w:val="595959" w:themeColor="text1" w:themeTint="A6"/>
                            <w:sz w:val="44"/>
                            <w:szCs w:val="44"/>
                            <w:rtl/>
                          </w:rPr>
                          <w:t xml:space="preserve"> تحسين</w:t>
                        </w:r>
                      </w:p>
                      <w:p w14:paraId="4D9304D9" w14:textId="4BF7A947" w:rsidR="00A727F4" w:rsidRPr="00A727F4" w:rsidRDefault="00A727F4" w:rsidP="00A727F4">
                        <w:pPr>
                          <w:rPr>
                            <w:rFonts w:ascii="Segoe UI Semibold" w:hAnsi="Segoe UI Semibold" w:cs="Segoe UI Semibold"/>
                            <w:b/>
                            <w:bCs/>
                            <w:color w:val="595959" w:themeColor="text1" w:themeTint="A6"/>
                            <w:sz w:val="56"/>
                            <w:szCs w:val="56"/>
                          </w:rPr>
                        </w:pPr>
                      </w:p>
                    </w:txbxContent>
                  </v:textbox>
                </v:shape>
                <v:shape id="Kotak Teks 24" o:spid="_x0000_s1028" type="#_x0000_t202" style="position:absolute;left:58;top:3341;width:45297;height:6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" filled="f" stroked="f">
                  <v:textbox>
                    <w:txbxContent>
                      <w:p w14:paraId="5F0A262F" w14:textId="5F4ADE49" w:rsidR="00A727F4" w:rsidRPr="00A727F4" w:rsidRDefault="00A727F4" w:rsidP="00A727F4">
                        <w:pPr>
                          <w:jc w:val="center"/>
                          <w:rPr>
                            <w:rFonts w:ascii="Segoe UI Semibold" w:hAnsi="Segoe UI Semibold" w:cs="Segoe UI Semibold"/>
                            <w:b/>
                            <w:bCs/>
                            <w:color w:val="595959" w:themeColor="text1" w:themeTint="A6"/>
                            <w:sz w:val="44"/>
                            <w:szCs w:val="44"/>
                          </w:rPr>
                        </w:pPr>
                        <w:r w:rsidRPr="00A727F4">
                          <w:rPr>
                            <w:rFonts w:ascii="Segoe UI Semibold" w:hAnsi="Segoe UI Semibold" w:cs="Segoe UI Semibold" w:hint="cs"/>
                            <w:b/>
                            <w:bCs/>
                            <w:color w:val="595959" w:themeColor="text1" w:themeTint="A6"/>
                            <w:sz w:val="44"/>
                            <w:szCs w:val="44"/>
                            <w:rtl/>
                          </w:rPr>
                          <w:t>ابن</w:t>
                        </w:r>
                        <w:r w:rsidRPr="00A727F4">
                          <w:rPr>
                            <w:rFonts w:ascii="Segoe UI Semibold" w:hAnsi="Segoe UI Semibold" w:cs="Segoe UI Semibold"/>
                            <w:b/>
                            <w:bCs/>
                            <w:color w:val="595959" w:themeColor="text1" w:themeTint="A6"/>
                            <w:sz w:val="44"/>
                            <w:szCs w:val="44"/>
                            <w:rtl/>
                          </w:rPr>
                          <w:t xml:space="preserve"> </w:t>
                        </w:r>
                        <w:r w:rsidRPr="00A727F4">
                          <w:rPr>
                            <w:rFonts w:ascii="Segoe UI Semibold" w:hAnsi="Segoe UI Semibold" w:cs="Segoe UI Semibold" w:hint="cs"/>
                            <w:b/>
                            <w:bCs/>
                            <w:color w:val="595959" w:themeColor="text1" w:themeTint="A6"/>
                            <w:sz w:val="44"/>
                            <w:szCs w:val="44"/>
                            <w:rtl/>
                          </w:rPr>
                          <w:t>رشد</w:t>
                        </w:r>
                      </w:p>
                    </w:txbxContent>
                  </v:textbox>
                </v:shape>
                <w10:wrap anchorx="margin"/>
              </v:group>
            </w:pict>
          </mc:Fallback>
        </mc:AlternateContent>
      </w:r>
      <w:r w:rsidR="00A77363" w:rsidRPr="003C62F6">
        <w:br w:type="page"/>
      </w:r>
    </w:p>
    <w:p w14:paraId="174D6052" w14:textId="409C165D" w:rsidR="00490E6C" w:rsidRDefault="0070255D" w:rsidP="000A5DE5">
      <w:pPr>
        <w:pStyle w:val="JudulTOC"/>
        <w:jc w:val="center"/>
      </w:pPr>
      <w:r>
        <w:rPr>
          <w:sz w:val="48"/>
          <w:szCs w:val="48"/>
        </w:rPr>
        <w:lastRenderedPageBreak/>
        <mc:AlternateContent>
          <mc:Choice Requires="wpg">
            <w:drawing>
              <wp:anchor distT="0" distB="0" distL="114300" distR="114300" simplePos="0" relativeHeight="251550208" behindDoc="0" locked="0" layoutInCell="1" allowOverlap="1" wp14:anchorId="503A0402" wp14:editId="70685897">
                <wp:simplePos x="0" y="0"/>
                <wp:positionH relativeFrom="column">
                  <wp:posOffset>101600</wp:posOffset>
                </wp:positionH>
                <wp:positionV relativeFrom="paragraph">
                  <wp:posOffset>1935480</wp:posOffset>
                </wp:positionV>
                <wp:extent cx="4537922" cy="4500880"/>
                <wp:effectExtent l="0" t="0" r="0" b="0"/>
                <wp:wrapNone/>
                <wp:docPr id="837556883" name="Grup 837556883"/>
                <wp:cNvGraphicFramePr/>
                <a:graphic xmlns:a="http://schemas.openxmlformats.org/drawingml/2006/main">
                  <a:graphicData uri="http://schemas.microsoft.com/office/word/2010/wordprocessingGroup">
                    <wpg:wgp>
                      <wpg:cNvGrpSpPr/>
                      <wpg:grpSpPr>
                        <a:xfrm>
                          <a:off x="0" y="0"/>
                          <a:ext cx="4537922" cy="4500880"/>
                          <a:chOff x="0" y="0"/>
                          <a:chExt cx="4537922" cy="4500880"/>
                        </a:xfrm>
                      </wpg:grpSpPr>
                      <wps:wsp>
                        <wps:cNvPr id="1690183375" name="Kotak Teks 24"/>
                        <wps:cNvSpPr txBox="1"/>
                        <wps:spPr>
                          <a:xfrm>
                            <a:off x="0" y="0"/>
                            <a:ext cx="4529455"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86326C4" w14:textId="6D1AE777" w:rsidR="00A727F4" w:rsidRDefault="001E07D0" w:rsidP="00A727F4">
                              <w:pPr>
                                <w:jc w:val="center"/>
                                <w:rPr>
                                  <w:color w:val="595959" w:themeColor="text1" w:themeTint="A6"/>
                                  <w:sz w:val="22"/>
                                  <w:szCs w:val="22"/>
                                </w:rPr>
                              </w:pPr>
                              <w:r w:rsidRPr="001E07D0">
                                <w:rPr>
                                  <w:color w:val="595959" w:themeColor="text1" w:themeTint="A6"/>
                                  <w:sz w:val="22"/>
                                  <w:szCs w:val="22"/>
                                </w:rPr>
                                <w:t xml:space="preserve">© </w:t>
                              </w:r>
                              <w:r>
                                <w:rPr>
                                  <w:color w:val="595959" w:themeColor="text1" w:themeTint="A6"/>
                                  <w:sz w:val="22"/>
                                  <w:szCs w:val="22"/>
                                </w:rPr>
                                <w:t xml:space="preserve">2023 </w:t>
                              </w:r>
                              <w:r w:rsidR="0087466C">
                                <w:rPr>
                                  <w:color w:val="595959" w:themeColor="text1" w:themeTint="A6"/>
                                  <w:sz w:val="22"/>
                                  <w:szCs w:val="22"/>
                                </w:rPr>
                                <w:t xml:space="preserve">Copyright </w:t>
                              </w:r>
                              <w:r w:rsidR="000B67EA">
                                <w:rPr>
                                  <w:color w:val="595959" w:themeColor="text1" w:themeTint="A6"/>
                                  <w:sz w:val="22"/>
                                  <w:szCs w:val="22"/>
                                </w:rPr>
                                <w:t>A</w:t>
                              </w:r>
                              <w:r w:rsidR="0087466C">
                                <w:rPr>
                                  <w:color w:val="595959" w:themeColor="text1" w:themeTint="A6"/>
                                  <w:sz w:val="22"/>
                                  <w:szCs w:val="22"/>
                                </w:rPr>
                                <w:t>l</w:t>
                              </w:r>
                              <w:r w:rsidR="000B67EA">
                                <w:rPr>
                                  <w:color w:val="595959" w:themeColor="text1" w:themeTint="A6"/>
                                  <w:sz w:val="22"/>
                                  <w:szCs w:val="22"/>
                                </w:rPr>
                                <w:t xml:space="preserve"> H</w:t>
                              </w:r>
                              <w:r w:rsidR="0087466C">
                                <w:rPr>
                                  <w:color w:val="595959" w:themeColor="text1" w:themeTint="A6"/>
                                  <w:sz w:val="22"/>
                                  <w:szCs w:val="22"/>
                                </w:rPr>
                                <w:t>azen</w:t>
                              </w:r>
                              <w:r w:rsidR="000B67EA">
                                <w:rPr>
                                  <w:color w:val="595959" w:themeColor="text1" w:themeTint="A6"/>
                                  <w:sz w:val="22"/>
                                  <w:szCs w:val="22"/>
                                </w:rPr>
                                <w:t xml:space="preserve"> T</w:t>
                              </w:r>
                              <w:r w:rsidR="0087466C">
                                <w:rPr>
                                  <w:color w:val="595959" w:themeColor="text1" w:themeTint="A6"/>
                                  <w:sz w:val="22"/>
                                  <w:szCs w:val="22"/>
                                </w:rPr>
                                <w:t>eam</w:t>
                              </w:r>
                            </w:p>
                            <w:p w14:paraId="059765D9" w14:textId="72C75CA4" w:rsidR="001E07D0" w:rsidRPr="001E07D0" w:rsidRDefault="001E07D0" w:rsidP="001E07D0">
                              <w:pPr>
                                <w:rPr>
                                  <w:color w:val="595959" w:themeColor="text1" w:themeTint="A6"/>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236177" name="Kotak Teks 24"/>
                        <wps:cNvSpPr txBox="1"/>
                        <wps:spPr>
                          <a:xfrm>
                            <a:off x="8467" y="228600"/>
                            <a:ext cx="4529455" cy="42722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6B79AA" w14:textId="2D955EB9" w:rsidR="001E07D0" w:rsidRDefault="001E07D0" w:rsidP="001E07D0">
                              <w:pPr>
                                <w:spacing w:after="0" w:line="0" w:lineRule="atLeast"/>
                                <w:jc w:val="center"/>
                                <w:rPr>
                                  <w:color w:val="595959" w:themeColor="text1" w:themeTint="A6"/>
                                  <w:sz w:val="22"/>
                                  <w:szCs w:val="22"/>
                                </w:rPr>
                              </w:pPr>
                              <w:r>
                                <w:rPr>
                                  <w:color w:val="595959" w:themeColor="text1" w:themeTint="A6"/>
                                  <w:sz w:val="22"/>
                                  <w:szCs w:val="22"/>
                                </w:rPr>
                                <w:t>Dilarang memperbanyak sabagian atau seluruh isi buku tanpa izin tertulis dari Penulis</w:t>
                              </w:r>
                            </w:p>
                            <w:p w14:paraId="61613514" w14:textId="47346E27" w:rsidR="001E07D0" w:rsidRDefault="001E07D0" w:rsidP="001E07D0">
                              <w:pPr>
                                <w:spacing w:after="0" w:line="0" w:lineRule="atLeast"/>
                                <w:jc w:val="center"/>
                                <w:rPr>
                                  <w:color w:val="595959" w:themeColor="text1" w:themeTint="A6"/>
                                  <w:sz w:val="22"/>
                                  <w:szCs w:val="22"/>
                                </w:rPr>
                              </w:pPr>
                              <w:r>
                                <w:rPr>
                                  <w:color w:val="595959" w:themeColor="text1" w:themeTint="A6"/>
                                  <w:sz w:val="22"/>
                                  <w:szCs w:val="22"/>
                                </w:rPr>
                                <w:t>Hak pengarang dilindungi oleh undang undang</w:t>
                              </w:r>
                            </w:p>
                            <w:p w14:paraId="5CF1CCDE" w14:textId="77777777" w:rsidR="001E07D0" w:rsidRDefault="001E07D0" w:rsidP="001E07D0">
                              <w:pPr>
                                <w:spacing w:after="0" w:line="0" w:lineRule="atLeast"/>
                                <w:jc w:val="center"/>
                                <w:rPr>
                                  <w:color w:val="595959" w:themeColor="text1" w:themeTint="A6"/>
                                  <w:sz w:val="22"/>
                                  <w:szCs w:val="22"/>
                                </w:rPr>
                              </w:pPr>
                            </w:p>
                            <w:p w14:paraId="503D8B67" w14:textId="77D39DBA" w:rsidR="001E07D0" w:rsidRDefault="001E07D0" w:rsidP="001E07D0">
                              <w:pPr>
                                <w:spacing w:after="0" w:line="0" w:lineRule="atLeast"/>
                                <w:jc w:val="center"/>
                                <w:rPr>
                                  <w:b/>
                                  <w:bCs/>
                                  <w:color w:val="595959" w:themeColor="text1" w:themeTint="A6"/>
                                  <w:sz w:val="24"/>
                                  <w:szCs w:val="24"/>
                                </w:rPr>
                              </w:pPr>
                              <w:r w:rsidRPr="001E07D0">
                                <w:rPr>
                                  <w:b/>
                                  <w:bCs/>
                                  <w:color w:val="595959" w:themeColor="text1" w:themeTint="A6"/>
                                  <w:sz w:val="24"/>
                                  <w:szCs w:val="24"/>
                                </w:rPr>
                                <w:t>P</w:t>
                              </w:r>
                              <w:r w:rsidR="0070255D">
                                <w:rPr>
                                  <w:b/>
                                  <w:bCs/>
                                  <w:color w:val="595959" w:themeColor="text1" w:themeTint="A6"/>
                                  <w:sz w:val="24"/>
                                  <w:szCs w:val="24"/>
                                </w:rPr>
                                <w:t>enulis</w:t>
                              </w:r>
                            </w:p>
                            <w:p w14:paraId="4E643B37" w14:textId="4087C635" w:rsidR="001E07D0" w:rsidRDefault="001E07D0" w:rsidP="001E07D0">
                              <w:pPr>
                                <w:spacing w:after="0" w:line="0" w:lineRule="atLeast"/>
                                <w:jc w:val="center"/>
                                <w:rPr>
                                  <w:color w:val="595959" w:themeColor="text1" w:themeTint="A6"/>
                                  <w:sz w:val="24"/>
                                  <w:szCs w:val="24"/>
                                </w:rPr>
                              </w:pPr>
                              <w:r>
                                <w:rPr>
                                  <w:color w:val="595959" w:themeColor="text1" w:themeTint="A6"/>
                                  <w:sz w:val="24"/>
                                  <w:szCs w:val="24"/>
                                </w:rPr>
                                <w:t>Marvel Arya Al-Kh</w:t>
                              </w:r>
                              <w:r w:rsidR="00622F32">
                                <w:rPr>
                                  <w:color w:val="595959" w:themeColor="text1" w:themeTint="A6"/>
                                  <w:sz w:val="24"/>
                                  <w:szCs w:val="24"/>
                                </w:rPr>
                                <w:t>a</w:t>
                              </w:r>
                              <w:r>
                                <w:rPr>
                                  <w:color w:val="595959" w:themeColor="text1" w:themeTint="A6"/>
                                  <w:sz w:val="24"/>
                                  <w:szCs w:val="24"/>
                                </w:rPr>
                                <w:t>liq</w:t>
                              </w:r>
                            </w:p>
                            <w:p w14:paraId="203F6014" w14:textId="12073305" w:rsidR="0070255D" w:rsidRDefault="0070255D" w:rsidP="001E07D0">
                              <w:pPr>
                                <w:spacing w:after="0" w:line="0" w:lineRule="atLeast"/>
                                <w:jc w:val="center"/>
                                <w:rPr>
                                  <w:color w:val="595959" w:themeColor="text1" w:themeTint="A6"/>
                                  <w:sz w:val="24"/>
                                  <w:szCs w:val="24"/>
                                </w:rPr>
                              </w:pPr>
                              <w:r>
                                <w:rPr>
                                  <w:color w:val="595959" w:themeColor="text1" w:themeTint="A6"/>
                                  <w:sz w:val="24"/>
                                  <w:szCs w:val="24"/>
                                </w:rPr>
                                <w:t>Muhammad Ken Izzulhaq</w:t>
                              </w:r>
                            </w:p>
                            <w:p w14:paraId="589B348B" w14:textId="77777777" w:rsidR="001E07D0" w:rsidRDefault="001E07D0" w:rsidP="001E07D0">
                              <w:pPr>
                                <w:spacing w:after="0" w:line="0" w:lineRule="atLeast"/>
                                <w:jc w:val="center"/>
                                <w:rPr>
                                  <w:color w:val="595959" w:themeColor="text1" w:themeTint="A6"/>
                                  <w:sz w:val="24"/>
                                  <w:szCs w:val="24"/>
                                </w:rPr>
                              </w:pPr>
                            </w:p>
                            <w:p w14:paraId="755B8226" w14:textId="3937442F" w:rsidR="001E07D0" w:rsidRDefault="001E07D0" w:rsidP="001E07D0">
                              <w:pPr>
                                <w:spacing w:after="0" w:line="0" w:lineRule="atLeast"/>
                                <w:jc w:val="center"/>
                                <w:rPr>
                                  <w:b/>
                                  <w:bCs/>
                                  <w:color w:val="595959" w:themeColor="text1" w:themeTint="A6"/>
                                  <w:sz w:val="24"/>
                                  <w:szCs w:val="24"/>
                                </w:rPr>
                              </w:pPr>
                              <w:r w:rsidRPr="001E07D0">
                                <w:rPr>
                                  <w:b/>
                                  <w:bCs/>
                                  <w:color w:val="595959" w:themeColor="text1" w:themeTint="A6"/>
                                  <w:sz w:val="24"/>
                                  <w:szCs w:val="24"/>
                                </w:rPr>
                                <w:t>Tata letak dan Desain</w:t>
                              </w:r>
                            </w:p>
                            <w:p w14:paraId="6C215F9D" w14:textId="59A8FA79" w:rsidR="001E07D0" w:rsidRDefault="001E07D0" w:rsidP="001E07D0">
                              <w:pPr>
                                <w:spacing w:after="0" w:line="0" w:lineRule="atLeast"/>
                                <w:jc w:val="center"/>
                                <w:rPr>
                                  <w:color w:val="595959" w:themeColor="text1" w:themeTint="A6"/>
                                  <w:sz w:val="24"/>
                                  <w:szCs w:val="24"/>
                                </w:rPr>
                              </w:pPr>
                              <w:r w:rsidRPr="001E07D0">
                                <w:rPr>
                                  <w:color w:val="595959" w:themeColor="text1" w:themeTint="A6"/>
                                  <w:sz w:val="24"/>
                                  <w:szCs w:val="24"/>
                                </w:rPr>
                                <w:t>Muhammad Ken Izzulhaq</w:t>
                              </w:r>
                            </w:p>
                            <w:p w14:paraId="3A5D3A40" w14:textId="77777777" w:rsidR="001E07D0" w:rsidRDefault="001E07D0" w:rsidP="001E07D0">
                              <w:pPr>
                                <w:spacing w:after="0" w:line="0" w:lineRule="atLeast"/>
                                <w:jc w:val="center"/>
                                <w:rPr>
                                  <w:color w:val="595959" w:themeColor="text1" w:themeTint="A6"/>
                                  <w:sz w:val="24"/>
                                  <w:szCs w:val="24"/>
                                </w:rPr>
                              </w:pPr>
                            </w:p>
                            <w:p w14:paraId="34B6F2E1" w14:textId="6AD42D19" w:rsidR="001E07D0" w:rsidRDefault="001E07D0" w:rsidP="001E07D0">
                              <w:pPr>
                                <w:spacing w:after="0" w:line="0" w:lineRule="atLeast"/>
                                <w:jc w:val="center"/>
                                <w:rPr>
                                  <w:b/>
                                  <w:bCs/>
                                  <w:color w:val="595959" w:themeColor="text1" w:themeTint="A6"/>
                                  <w:sz w:val="24"/>
                                  <w:szCs w:val="24"/>
                                </w:rPr>
                              </w:pPr>
                              <w:r w:rsidRPr="001E07D0">
                                <w:rPr>
                                  <w:b/>
                                  <w:bCs/>
                                  <w:color w:val="595959" w:themeColor="text1" w:themeTint="A6"/>
                                  <w:sz w:val="24"/>
                                  <w:szCs w:val="24"/>
                                </w:rPr>
                                <w:t>Editing Akhir</w:t>
                              </w:r>
                            </w:p>
                            <w:p w14:paraId="032F931A" w14:textId="0CC64E61" w:rsidR="001E07D0" w:rsidRDefault="001E07D0" w:rsidP="001E07D0">
                              <w:pPr>
                                <w:spacing w:after="0" w:line="0" w:lineRule="atLeast"/>
                                <w:jc w:val="center"/>
                                <w:rPr>
                                  <w:color w:val="595959" w:themeColor="text1" w:themeTint="A6"/>
                                  <w:sz w:val="24"/>
                                  <w:szCs w:val="24"/>
                                </w:rPr>
                              </w:pPr>
                              <w:r w:rsidRPr="001E07D0">
                                <w:rPr>
                                  <w:color w:val="595959" w:themeColor="text1" w:themeTint="A6"/>
                                  <w:sz w:val="24"/>
                                  <w:szCs w:val="24"/>
                                </w:rPr>
                                <w:t>Abdurrahman Faros Al-Hakim</w:t>
                              </w:r>
                            </w:p>
                            <w:p w14:paraId="1EF13C72" w14:textId="77777777" w:rsidR="001E07D0" w:rsidRPr="001E07D0" w:rsidRDefault="001E07D0" w:rsidP="001E07D0">
                              <w:pPr>
                                <w:spacing w:after="0" w:line="0" w:lineRule="atLeast"/>
                                <w:jc w:val="center"/>
                                <w:rPr>
                                  <w:color w:val="595959" w:themeColor="text1" w:themeTint="A6"/>
                                  <w:sz w:val="21"/>
                                  <w:szCs w:val="21"/>
                                </w:rPr>
                              </w:pPr>
                            </w:p>
                            <w:p w14:paraId="0D7DF14D" w14:textId="13C7EA27" w:rsidR="001E07D0" w:rsidRDefault="001E07D0" w:rsidP="001E07D0">
                              <w:pPr>
                                <w:spacing w:after="0" w:line="0" w:lineRule="atLeast"/>
                                <w:jc w:val="center"/>
                                <w:rPr>
                                  <w:color w:val="595959" w:themeColor="text1" w:themeTint="A6"/>
                                  <w:sz w:val="21"/>
                                  <w:szCs w:val="21"/>
                                </w:rPr>
                              </w:pPr>
                              <w:r w:rsidRPr="001E07D0">
                                <w:rPr>
                                  <w:color w:val="595959" w:themeColor="text1" w:themeTint="A6"/>
                                  <w:sz w:val="21"/>
                                  <w:szCs w:val="21"/>
                                </w:rPr>
                                <w:t>Diterbitkan oleh</w:t>
                              </w:r>
                            </w:p>
                            <w:p w14:paraId="1B209352" w14:textId="27C0218D" w:rsidR="001E07D0" w:rsidRDefault="001E07D0" w:rsidP="001E07D0">
                              <w:pPr>
                                <w:spacing w:after="0" w:line="0" w:lineRule="atLeast"/>
                                <w:jc w:val="center"/>
                                <w:rPr>
                                  <w:b/>
                                  <w:bCs/>
                                  <w:color w:val="595959" w:themeColor="text1" w:themeTint="A6"/>
                                  <w:sz w:val="24"/>
                                  <w:szCs w:val="24"/>
                                </w:rPr>
                              </w:pPr>
                              <w:r w:rsidRPr="001E07D0">
                                <w:rPr>
                                  <w:b/>
                                  <w:bCs/>
                                  <w:color w:val="595959" w:themeColor="text1" w:themeTint="A6"/>
                                  <w:sz w:val="24"/>
                                  <w:szCs w:val="24"/>
                                </w:rPr>
                                <w:t>AVERROES DIGITAL ISLAMIC SCHOOL</w:t>
                              </w:r>
                            </w:p>
                            <w:p w14:paraId="04A69989" w14:textId="77777777" w:rsidR="0070255D" w:rsidRDefault="001E07D0" w:rsidP="0070255D">
                              <w:pPr>
                                <w:spacing w:after="20" w:line="240" w:lineRule="auto"/>
                                <w:jc w:val="center"/>
                                <w:rPr>
                                  <w:color w:val="595959" w:themeColor="text1" w:themeTint="A6"/>
                                  <w:sz w:val="16"/>
                                  <w:szCs w:val="16"/>
                                </w:rPr>
                              </w:pPr>
                              <w:r w:rsidRPr="0070255D">
                                <w:rPr>
                                  <w:color w:val="595959" w:themeColor="text1" w:themeTint="A6"/>
                                  <w:sz w:val="16"/>
                                  <w:szCs w:val="16"/>
                                </w:rPr>
                                <w:t xml:space="preserve">Perumahan Permata Jingga Blok Pinang no. 5, Kota Malang, </w:t>
                              </w:r>
                            </w:p>
                            <w:p w14:paraId="64E2E7C0" w14:textId="12F2B8C2" w:rsidR="001E07D0" w:rsidRPr="0070255D" w:rsidRDefault="001E07D0" w:rsidP="0070255D">
                              <w:pPr>
                                <w:spacing w:after="20" w:line="240" w:lineRule="auto"/>
                                <w:jc w:val="center"/>
                                <w:rPr>
                                  <w:color w:val="595959" w:themeColor="text1" w:themeTint="A6"/>
                                  <w:sz w:val="16"/>
                                  <w:szCs w:val="16"/>
                                </w:rPr>
                              </w:pPr>
                              <w:r w:rsidRPr="0070255D">
                                <w:rPr>
                                  <w:color w:val="595959" w:themeColor="text1" w:themeTint="A6"/>
                                  <w:sz w:val="16"/>
                                  <w:szCs w:val="16"/>
                                </w:rPr>
                                <w:t>Jawa Timur, Indonesia</w:t>
                              </w:r>
                            </w:p>
                            <w:p w14:paraId="7C71BA18" w14:textId="1C1B2465" w:rsidR="0070255D" w:rsidRDefault="0070255D" w:rsidP="0070255D">
                              <w:pPr>
                                <w:spacing w:after="20" w:line="240" w:lineRule="auto"/>
                                <w:jc w:val="center"/>
                                <w:rPr>
                                  <w:color w:val="595959" w:themeColor="text1" w:themeTint="A6"/>
                                  <w:sz w:val="16"/>
                                  <w:szCs w:val="16"/>
                                </w:rPr>
                              </w:pPr>
                              <w:r w:rsidRPr="0070255D">
                                <w:rPr>
                                  <w:b/>
                                  <w:bCs/>
                                  <w:color w:val="595959" w:themeColor="text1" w:themeTint="A6"/>
                                  <w:sz w:val="16"/>
                                  <w:szCs w:val="16"/>
                                </w:rPr>
                                <w:t>Telp :</w:t>
                              </w:r>
                              <w:r w:rsidRPr="0070255D">
                                <w:rPr>
                                  <w:color w:val="595959" w:themeColor="text1" w:themeTint="A6"/>
                                  <w:sz w:val="16"/>
                                  <w:szCs w:val="16"/>
                                </w:rPr>
                                <w:t xml:space="preserve"> +62 889 9999 9744</w:t>
                              </w:r>
                              <w:r w:rsidR="001A7B49">
                                <w:rPr>
                                  <w:color w:val="595959" w:themeColor="text1" w:themeTint="A6"/>
                                  <w:sz w:val="16"/>
                                  <w:szCs w:val="16"/>
                                </w:rPr>
                                <w:t xml:space="preserve"> </w:t>
                              </w:r>
                            </w:p>
                            <w:p w14:paraId="483A886C" w14:textId="3DD6DF9F" w:rsidR="0070255D" w:rsidRDefault="0070255D" w:rsidP="0070255D">
                              <w:pPr>
                                <w:spacing w:after="20" w:line="240" w:lineRule="auto"/>
                                <w:jc w:val="center"/>
                                <w:rPr>
                                  <w:color w:val="595959" w:themeColor="text1" w:themeTint="A6"/>
                                  <w:sz w:val="16"/>
                                  <w:szCs w:val="16"/>
                                </w:rPr>
                              </w:pPr>
                              <w:r w:rsidRPr="0070255D">
                                <w:rPr>
                                  <w:b/>
                                  <w:bCs/>
                                  <w:color w:val="595959" w:themeColor="text1" w:themeTint="A6"/>
                                  <w:sz w:val="16"/>
                                  <w:szCs w:val="16"/>
                                </w:rPr>
                                <w:t>Email</w:t>
                              </w:r>
                              <w:r>
                                <w:rPr>
                                  <w:b/>
                                  <w:bCs/>
                                  <w:color w:val="595959" w:themeColor="text1" w:themeTint="A6"/>
                                  <w:sz w:val="16"/>
                                  <w:szCs w:val="16"/>
                                </w:rPr>
                                <w:t xml:space="preserve"> </w:t>
                              </w:r>
                              <w:r w:rsidRPr="0087466C">
                                <w:rPr>
                                  <w:color w:val="595959" w:themeColor="text1" w:themeTint="A6"/>
                                  <w:sz w:val="16"/>
                                  <w:szCs w:val="16"/>
                                </w:rPr>
                                <w:t>:</w:t>
                              </w:r>
                              <w:r w:rsidRPr="0070255D">
                                <w:rPr>
                                  <w:color w:val="595959" w:themeColor="text1" w:themeTint="A6"/>
                                  <w:sz w:val="16"/>
                                  <w:szCs w:val="16"/>
                                </w:rPr>
                                <w:t> </w:t>
                              </w:r>
                              <w:r w:rsidR="00F71F32" w:rsidRPr="0087466C">
                                <w:rPr>
                                  <w:color w:val="595959" w:themeColor="text1" w:themeTint="A6"/>
                                  <w:sz w:val="16"/>
                                  <w:szCs w:val="16"/>
                                </w:rPr>
                                <w:t>islamicschoolaverroes@gmail.com</w:t>
                              </w:r>
                            </w:p>
                            <w:p w14:paraId="17CA1D78" w14:textId="77777777" w:rsidR="00F71F32" w:rsidRPr="0070255D" w:rsidRDefault="00F71F32" w:rsidP="0070255D">
                              <w:pPr>
                                <w:spacing w:after="20" w:line="240" w:lineRule="auto"/>
                                <w:jc w:val="center"/>
                                <w:rPr>
                                  <w:color w:val="595959" w:themeColor="text1" w:themeTint="A6"/>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03A0402" id="Grup 837556883" o:spid="_x0000_s1029" style="position:absolute;left:0;text-align:left;margin-left:8pt;margin-top:152.4pt;width:357.3pt;height:354.4pt;z-index:251550208;mso-height-relative:margin" coordsize="45379,45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">
                <v:shape id="Kotak Teks 24" o:spid="_x0000_s1030" type="#_x0000_t202" style="position:absolute;width:4529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" filled="f" stroked="f">
                  <v:textbox>
                    <w:txbxContent>
                      <w:p w14:paraId="186326C4" w14:textId="6D1AE777" w:rsidR="00A727F4" w:rsidRDefault="001E07D0" w:rsidP="00A727F4">
                        <w:pPr>
                          <w:jc w:val="center"/>
                          <w:rPr>
                            <w:color w:val="595959" w:themeColor="text1" w:themeTint="A6"/>
                            <w:sz w:val="22"/>
                            <w:szCs w:val="22"/>
                          </w:rPr>
                        </w:pPr>
                        <w:r w:rsidRPr="001E07D0">
                          <w:rPr>
                            <w:color w:val="595959" w:themeColor="text1" w:themeTint="A6"/>
                            <w:sz w:val="22"/>
                            <w:szCs w:val="22"/>
                          </w:rPr>
                          <w:t xml:space="preserve">© </w:t>
                        </w:r>
                        <w:r>
                          <w:rPr>
                            <w:color w:val="595959" w:themeColor="text1" w:themeTint="A6"/>
                            <w:sz w:val="22"/>
                            <w:szCs w:val="22"/>
                          </w:rPr>
                          <w:t xml:space="preserve">2023 </w:t>
                        </w:r>
                        <w:r w:rsidR="0087466C">
                          <w:rPr>
                            <w:color w:val="595959" w:themeColor="text1" w:themeTint="A6"/>
                            <w:sz w:val="22"/>
                            <w:szCs w:val="22"/>
                          </w:rPr>
                          <w:t xml:space="preserve">Copyright </w:t>
                        </w:r>
                        <w:r w:rsidR="000B67EA">
                          <w:rPr>
                            <w:color w:val="595959" w:themeColor="text1" w:themeTint="A6"/>
                            <w:sz w:val="22"/>
                            <w:szCs w:val="22"/>
                          </w:rPr>
                          <w:t>A</w:t>
                        </w:r>
                        <w:r w:rsidR="0087466C">
                          <w:rPr>
                            <w:color w:val="595959" w:themeColor="text1" w:themeTint="A6"/>
                            <w:sz w:val="22"/>
                            <w:szCs w:val="22"/>
                          </w:rPr>
                          <w:t>l</w:t>
                        </w:r>
                        <w:r w:rsidR="000B67EA">
                          <w:rPr>
                            <w:color w:val="595959" w:themeColor="text1" w:themeTint="A6"/>
                            <w:sz w:val="22"/>
                            <w:szCs w:val="22"/>
                          </w:rPr>
                          <w:t xml:space="preserve"> H</w:t>
                        </w:r>
                        <w:r w:rsidR="0087466C">
                          <w:rPr>
                            <w:color w:val="595959" w:themeColor="text1" w:themeTint="A6"/>
                            <w:sz w:val="22"/>
                            <w:szCs w:val="22"/>
                          </w:rPr>
                          <w:t>azen</w:t>
                        </w:r>
                        <w:r w:rsidR="000B67EA">
                          <w:rPr>
                            <w:color w:val="595959" w:themeColor="text1" w:themeTint="A6"/>
                            <w:sz w:val="22"/>
                            <w:szCs w:val="22"/>
                          </w:rPr>
                          <w:t xml:space="preserve"> T</w:t>
                        </w:r>
                        <w:r w:rsidR="0087466C">
                          <w:rPr>
                            <w:color w:val="595959" w:themeColor="text1" w:themeTint="A6"/>
                            <w:sz w:val="22"/>
                            <w:szCs w:val="22"/>
                          </w:rPr>
                          <w:t>eam</w:t>
                        </w:r>
                      </w:p>
                      <w:p w14:paraId="059765D9" w14:textId="72C75CA4" w:rsidR="001E07D0" w:rsidRPr="001E07D0" w:rsidRDefault="001E07D0" w:rsidP="001E07D0">
                        <w:pPr>
                          <w:rPr>
                            <w:color w:val="595959" w:themeColor="text1" w:themeTint="A6"/>
                            <w:sz w:val="22"/>
                            <w:szCs w:val="22"/>
                          </w:rPr>
                        </w:pPr>
                      </w:p>
                    </w:txbxContent>
                  </v:textbox>
                </v:shape>
                <v:shape id="Kotak Teks 24" o:spid="_x0000_s1031" type="#_x0000_t202" style="position:absolute;left:84;top:2286;width:45295;height:42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" filled="f" stroked="f">
                  <v:textbox>
                    <w:txbxContent>
                      <w:p w14:paraId="6D6B79AA" w14:textId="2D955EB9" w:rsidR="001E07D0" w:rsidRDefault="001E07D0" w:rsidP="001E07D0">
                        <w:pPr>
                          <w:spacing w:after="0" w:line="0" w:lineRule="atLeast"/>
                          <w:jc w:val="center"/>
                          <w:rPr>
                            <w:color w:val="595959" w:themeColor="text1" w:themeTint="A6"/>
                            <w:sz w:val="22"/>
                            <w:szCs w:val="22"/>
                          </w:rPr>
                        </w:pPr>
                        <w:r>
                          <w:rPr>
                            <w:color w:val="595959" w:themeColor="text1" w:themeTint="A6"/>
                            <w:sz w:val="22"/>
                            <w:szCs w:val="22"/>
                          </w:rPr>
                          <w:t>Dilarang memperbanyak sabagian atau seluruh isi buku tanpa izin tertulis dari Penulis</w:t>
                        </w:r>
                      </w:p>
                      <w:p w14:paraId="61613514" w14:textId="47346E27" w:rsidR="001E07D0" w:rsidRDefault="001E07D0" w:rsidP="001E07D0">
                        <w:pPr>
                          <w:spacing w:after="0" w:line="0" w:lineRule="atLeast"/>
                          <w:jc w:val="center"/>
                          <w:rPr>
                            <w:color w:val="595959" w:themeColor="text1" w:themeTint="A6"/>
                            <w:sz w:val="22"/>
                            <w:szCs w:val="22"/>
                          </w:rPr>
                        </w:pPr>
                        <w:r>
                          <w:rPr>
                            <w:color w:val="595959" w:themeColor="text1" w:themeTint="A6"/>
                            <w:sz w:val="22"/>
                            <w:szCs w:val="22"/>
                          </w:rPr>
                          <w:t>Hak pengarang dilindungi oleh undang undang</w:t>
                        </w:r>
                      </w:p>
                      <w:p w14:paraId="5CF1CCDE" w14:textId="77777777" w:rsidR="001E07D0" w:rsidRDefault="001E07D0" w:rsidP="001E07D0">
                        <w:pPr>
                          <w:spacing w:after="0" w:line="0" w:lineRule="atLeast"/>
                          <w:jc w:val="center"/>
                          <w:rPr>
                            <w:color w:val="595959" w:themeColor="text1" w:themeTint="A6"/>
                            <w:sz w:val="22"/>
                            <w:szCs w:val="22"/>
                          </w:rPr>
                        </w:pPr>
                      </w:p>
                      <w:p w14:paraId="503D8B67" w14:textId="77D39DBA" w:rsidR="001E07D0" w:rsidRDefault="001E07D0" w:rsidP="001E07D0">
                        <w:pPr>
                          <w:spacing w:after="0" w:line="0" w:lineRule="atLeast"/>
                          <w:jc w:val="center"/>
                          <w:rPr>
                            <w:b/>
                            <w:bCs/>
                            <w:color w:val="595959" w:themeColor="text1" w:themeTint="A6"/>
                            <w:sz w:val="24"/>
                            <w:szCs w:val="24"/>
                          </w:rPr>
                        </w:pPr>
                        <w:r w:rsidRPr="001E07D0">
                          <w:rPr>
                            <w:b/>
                            <w:bCs/>
                            <w:color w:val="595959" w:themeColor="text1" w:themeTint="A6"/>
                            <w:sz w:val="24"/>
                            <w:szCs w:val="24"/>
                          </w:rPr>
                          <w:t>P</w:t>
                        </w:r>
                        <w:r w:rsidR="0070255D">
                          <w:rPr>
                            <w:b/>
                            <w:bCs/>
                            <w:color w:val="595959" w:themeColor="text1" w:themeTint="A6"/>
                            <w:sz w:val="24"/>
                            <w:szCs w:val="24"/>
                          </w:rPr>
                          <w:t>enulis</w:t>
                        </w:r>
                      </w:p>
                      <w:p w14:paraId="4E643B37" w14:textId="4087C635" w:rsidR="001E07D0" w:rsidRDefault="001E07D0" w:rsidP="001E07D0">
                        <w:pPr>
                          <w:spacing w:after="0" w:line="0" w:lineRule="atLeast"/>
                          <w:jc w:val="center"/>
                          <w:rPr>
                            <w:color w:val="595959" w:themeColor="text1" w:themeTint="A6"/>
                            <w:sz w:val="24"/>
                            <w:szCs w:val="24"/>
                          </w:rPr>
                        </w:pPr>
                        <w:r>
                          <w:rPr>
                            <w:color w:val="595959" w:themeColor="text1" w:themeTint="A6"/>
                            <w:sz w:val="24"/>
                            <w:szCs w:val="24"/>
                          </w:rPr>
                          <w:t>Marvel Arya Al-Kh</w:t>
                        </w:r>
                        <w:r w:rsidR="00622F32">
                          <w:rPr>
                            <w:color w:val="595959" w:themeColor="text1" w:themeTint="A6"/>
                            <w:sz w:val="24"/>
                            <w:szCs w:val="24"/>
                          </w:rPr>
                          <w:t>a</w:t>
                        </w:r>
                        <w:r>
                          <w:rPr>
                            <w:color w:val="595959" w:themeColor="text1" w:themeTint="A6"/>
                            <w:sz w:val="24"/>
                            <w:szCs w:val="24"/>
                          </w:rPr>
                          <w:t>liq</w:t>
                        </w:r>
                      </w:p>
                      <w:p w14:paraId="203F6014" w14:textId="12073305" w:rsidR="0070255D" w:rsidRDefault="0070255D" w:rsidP="001E07D0">
                        <w:pPr>
                          <w:spacing w:after="0" w:line="0" w:lineRule="atLeast"/>
                          <w:jc w:val="center"/>
                          <w:rPr>
                            <w:color w:val="595959" w:themeColor="text1" w:themeTint="A6"/>
                            <w:sz w:val="24"/>
                            <w:szCs w:val="24"/>
                          </w:rPr>
                        </w:pPr>
                        <w:r>
                          <w:rPr>
                            <w:color w:val="595959" w:themeColor="text1" w:themeTint="A6"/>
                            <w:sz w:val="24"/>
                            <w:szCs w:val="24"/>
                          </w:rPr>
                          <w:t>Muhammad Ken Izzulhaq</w:t>
                        </w:r>
                      </w:p>
                      <w:p w14:paraId="589B348B" w14:textId="77777777" w:rsidR="001E07D0" w:rsidRDefault="001E07D0" w:rsidP="001E07D0">
                        <w:pPr>
                          <w:spacing w:after="0" w:line="0" w:lineRule="atLeast"/>
                          <w:jc w:val="center"/>
                          <w:rPr>
                            <w:color w:val="595959" w:themeColor="text1" w:themeTint="A6"/>
                            <w:sz w:val="24"/>
                            <w:szCs w:val="24"/>
                          </w:rPr>
                        </w:pPr>
                      </w:p>
                      <w:p w14:paraId="755B8226" w14:textId="3937442F" w:rsidR="001E07D0" w:rsidRDefault="001E07D0" w:rsidP="001E07D0">
                        <w:pPr>
                          <w:spacing w:after="0" w:line="0" w:lineRule="atLeast"/>
                          <w:jc w:val="center"/>
                          <w:rPr>
                            <w:b/>
                            <w:bCs/>
                            <w:color w:val="595959" w:themeColor="text1" w:themeTint="A6"/>
                            <w:sz w:val="24"/>
                            <w:szCs w:val="24"/>
                          </w:rPr>
                        </w:pPr>
                        <w:r w:rsidRPr="001E07D0">
                          <w:rPr>
                            <w:b/>
                            <w:bCs/>
                            <w:color w:val="595959" w:themeColor="text1" w:themeTint="A6"/>
                            <w:sz w:val="24"/>
                            <w:szCs w:val="24"/>
                          </w:rPr>
                          <w:t>Tata letak dan Desain</w:t>
                        </w:r>
                      </w:p>
                      <w:p w14:paraId="6C215F9D" w14:textId="59A8FA79" w:rsidR="001E07D0" w:rsidRDefault="001E07D0" w:rsidP="001E07D0">
                        <w:pPr>
                          <w:spacing w:after="0" w:line="0" w:lineRule="atLeast"/>
                          <w:jc w:val="center"/>
                          <w:rPr>
                            <w:color w:val="595959" w:themeColor="text1" w:themeTint="A6"/>
                            <w:sz w:val="24"/>
                            <w:szCs w:val="24"/>
                          </w:rPr>
                        </w:pPr>
                        <w:r w:rsidRPr="001E07D0">
                          <w:rPr>
                            <w:color w:val="595959" w:themeColor="text1" w:themeTint="A6"/>
                            <w:sz w:val="24"/>
                            <w:szCs w:val="24"/>
                          </w:rPr>
                          <w:t>Muhammad Ken Izzulhaq</w:t>
                        </w:r>
                      </w:p>
                      <w:p w14:paraId="3A5D3A40" w14:textId="77777777" w:rsidR="001E07D0" w:rsidRDefault="001E07D0" w:rsidP="001E07D0">
                        <w:pPr>
                          <w:spacing w:after="0" w:line="0" w:lineRule="atLeast"/>
                          <w:jc w:val="center"/>
                          <w:rPr>
                            <w:color w:val="595959" w:themeColor="text1" w:themeTint="A6"/>
                            <w:sz w:val="24"/>
                            <w:szCs w:val="24"/>
                          </w:rPr>
                        </w:pPr>
                      </w:p>
                      <w:p w14:paraId="34B6F2E1" w14:textId="6AD42D19" w:rsidR="001E07D0" w:rsidRDefault="001E07D0" w:rsidP="001E07D0">
                        <w:pPr>
                          <w:spacing w:after="0" w:line="0" w:lineRule="atLeast"/>
                          <w:jc w:val="center"/>
                          <w:rPr>
                            <w:b/>
                            <w:bCs/>
                            <w:color w:val="595959" w:themeColor="text1" w:themeTint="A6"/>
                            <w:sz w:val="24"/>
                            <w:szCs w:val="24"/>
                          </w:rPr>
                        </w:pPr>
                        <w:r w:rsidRPr="001E07D0">
                          <w:rPr>
                            <w:b/>
                            <w:bCs/>
                            <w:color w:val="595959" w:themeColor="text1" w:themeTint="A6"/>
                            <w:sz w:val="24"/>
                            <w:szCs w:val="24"/>
                          </w:rPr>
                          <w:t>Editing Akhir</w:t>
                        </w:r>
                      </w:p>
                      <w:p w14:paraId="032F931A" w14:textId="0CC64E61" w:rsidR="001E07D0" w:rsidRDefault="001E07D0" w:rsidP="001E07D0">
                        <w:pPr>
                          <w:spacing w:after="0" w:line="0" w:lineRule="atLeast"/>
                          <w:jc w:val="center"/>
                          <w:rPr>
                            <w:color w:val="595959" w:themeColor="text1" w:themeTint="A6"/>
                            <w:sz w:val="24"/>
                            <w:szCs w:val="24"/>
                          </w:rPr>
                        </w:pPr>
                        <w:r w:rsidRPr="001E07D0">
                          <w:rPr>
                            <w:color w:val="595959" w:themeColor="text1" w:themeTint="A6"/>
                            <w:sz w:val="24"/>
                            <w:szCs w:val="24"/>
                          </w:rPr>
                          <w:t>Abdurrahman Faros Al-Hakim</w:t>
                        </w:r>
                      </w:p>
                      <w:p w14:paraId="1EF13C72" w14:textId="77777777" w:rsidR="001E07D0" w:rsidRPr="001E07D0" w:rsidRDefault="001E07D0" w:rsidP="001E07D0">
                        <w:pPr>
                          <w:spacing w:after="0" w:line="0" w:lineRule="atLeast"/>
                          <w:jc w:val="center"/>
                          <w:rPr>
                            <w:color w:val="595959" w:themeColor="text1" w:themeTint="A6"/>
                            <w:sz w:val="21"/>
                            <w:szCs w:val="21"/>
                          </w:rPr>
                        </w:pPr>
                      </w:p>
                      <w:p w14:paraId="0D7DF14D" w14:textId="13C7EA27" w:rsidR="001E07D0" w:rsidRDefault="001E07D0" w:rsidP="001E07D0">
                        <w:pPr>
                          <w:spacing w:after="0" w:line="0" w:lineRule="atLeast"/>
                          <w:jc w:val="center"/>
                          <w:rPr>
                            <w:color w:val="595959" w:themeColor="text1" w:themeTint="A6"/>
                            <w:sz w:val="21"/>
                            <w:szCs w:val="21"/>
                          </w:rPr>
                        </w:pPr>
                        <w:r w:rsidRPr="001E07D0">
                          <w:rPr>
                            <w:color w:val="595959" w:themeColor="text1" w:themeTint="A6"/>
                            <w:sz w:val="21"/>
                            <w:szCs w:val="21"/>
                          </w:rPr>
                          <w:t>Diterbitkan oleh</w:t>
                        </w:r>
                      </w:p>
                      <w:p w14:paraId="1B209352" w14:textId="27C0218D" w:rsidR="001E07D0" w:rsidRDefault="001E07D0" w:rsidP="001E07D0">
                        <w:pPr>
                          <w:spacing w:after="0" w:line="0" w:lineRule="atLeast"/>
                          <w:jc w:val="center"/>
                          <w:rPr>
                            <w:b/>
                            <w:bCs/>
                            <w:color w:val="595959" w:themeColor="text1" w:themeTint="A6"/>
                            <w:sz w:val="24"/>
                            <w:szCs w:val="24"/>
                          </w:rPr>
                        </w:pPr>
                        <w:r w:rsidRPr="001E07D0">
                          <w:rPr>
                            <w:b/>
                            <w:bCs/>
                            <w:color w:val="595959" w:themeColor="text1" w:themeTint="A6"/>
                            <w:sz w:val="24"/>
                            <w:szCs w:val="24"/>
                          </w:rPr>
                          <w:t>AVERROES DIGITAL ISLAMIC SCHOOL</w:t>
                        </w:r>
                      </w:p>
                      <w:p w14:paraId="04A69989" w14:textId="77777777" w:rsidR="0070255D" w:rsidRDefault="001E07D0" w:rsidP="0070255D">
                        <w:pPr>
                          <w:spacing w:after="20" w:line="240" w:lineRule="auto"/>
                          <w:jc w:val="center"/>
                          <w:rPr>
                            <w:color w:val="595959" w:themeColor="text1" w:themeTint="A6"/>
                            <w:sz w:val="16"/>
                            <w:szCs w:val="16"/>
                          </w:rPr>
                        </w:pPr>
                        <w:r w:rsidRPr="0070255D">
                          <w:rPr>
                            <w:color w:val="595959" w:themeColor="text1" w:themeTint="A6"/>
                            <w:sz w:val="16"/>
                            <w:szCs w:val="16"/>
                          </w:rPr>
                          <w:t xml:space="preserve">Perumahan Permata Jingga Blok Pinang no. 5, Kota Malang, </w:t>
                        </w:r>
                      </w:p>
                      <w:p w14:paraId="64E2E7C0" w14:textId="12F2B8C2" w:rsidR="001E07D0" w:rsidRPr="0070255D" w:rsidRDefault="001E07D0" w:rsidP="0070255D">
                        <w:pPr>
                          <w:spacing w:after="20" w:line="240" w:lineRule="auto"/>
                          <w:jc w:val="center"/>
                          <w:rPr>
                            <w:color w:val="595959" w:themeColor="text1" w:themeTint="A6"/>
                            <w:sz w:val="16"/>
                            <w:szCs w:val="16"/>
                          </w:rPr>
                        </w:pPr>
                        <w:r w:rsidRPr="0070255D">
                          <w:rPr>
                            <w:color w:val="595959" w:themeColor="text1" w:themeTint="A6"/>
                            <w:sz w:val="16"/>
                            <w:szCs w:val="16"/>
                          </w:rPr>
                          <w:t>Jawa Timur, Indonesia</w:t>
                        </w:r>
                      </w:p>
                      <w:p w14:paraId="7C71BA18" w14:textId="1C1B2465" w:rsidR="0070255D" w:rsidRDefault="0070255D" w:rsidP="0070255D">
                        <w:pPr>
                          <w:spacing w:after="20" w:line="240" w:lineRule="auto"/>
                          <w:jc w:val="center"/>
                          <w:rPr>
                            <w:color w:val="595959" w:themeColor="text1" w:themeTint="A6"/>
                            <w:sz w:val="16"/>
                            <w:szCs w:val="16"/>
                          </w:rPr>
                        </w:pPr>
                        <w:r w:rsidRPr="0070255D">
                          <w:rPr>
                            <w:b/>
                            <w:bCs/>
                            <w:color w:val="595959" w:themeColor="text1" w:themeTint="A6"/>
                            <w:sz w:val="16"/>
                            <w:szCs w:val="16"/>
                          </w:rPr>
                          <w:t>Telp :</w:t>
                        </w:r>
                        <w:r w:rsidRPr="0070255D">
                          <w:rPr>
                            <w:color w:val="595959" w:themeColor="text1" w:themeTint="A6"/>
                            <w:sz w:val="16"/>
                            <w:szCs w:val="16"/>
                          </w:rPr>
                          <w:t xml:space="preserve"> +62 889 9999 9744</w:t>
                        </w:r>
                        <w:r w:rsidR="001A7B49">
                          <w:rPr>
                            <w:color w:val="595959" w:themeColor="text1" w:themeTint="A6"/>
                            <w:sz w:val="16"/>
                            <w:szCs w:val="16"/>
                          </w:rPr>
                          <w:t xml:space="preserve"> </w:t>
                        </w:r>
                      </w:p>
                      <w:p w14:paraId="483A886C" w14:textId="3DD6DF9F" w:rsidR="0070255D" w:rsidRDefault="0070255D" w:rsidP="0070255D">
                        <w:pPr>
                          <w:spacing w:after="20" w:line="240" w:lineRule="auto"/>
                          <w:jc w:val="center"/>
                          <w:rPr>
                            <w:color w:val="595959" w:themeColor="text1" w:themeTint="A6"/>
                            <w:sz w:val="16"/>
                            <w:szCs w:val="16"/>
                          </w:rPr>
                        </w:pPr>
                        <w:r w:rsidRPr="0070255D">
                          <w:rPr>
                            <w:b/>
                            <w:bCs/>
                            <w:color w:val="595959" w:themeColor="text1" w:themeTint="A6"/>
                            <w:sz w:val="16"/>
                            <w:szCs w:val="16"/>
                          </w:rPr>
                          <w:t>Email</w:t>
                        </w:r>
                        <w:r>
                          <w:rPr>
                            <w:b/>
                            <w:bCs/>
                            <w:color w:val="595959" w:themeColor="text1" w:themeTint="A6"/>
                            <w:sz w:val="16"/>
                            <w:szCs w:val="16"/>
                          </w:rPr>
                          <w:t xml:space="preserve"> </w:t>
                        </w:r>
                        <w:r w:rsidRPr="0087466C">
                          <w:rPr>
                            <w:color w:val="595959" w:themeColor="text1" w:themeTint="A6"/>
                            <w:sz w:val="16"/>
                            <w:szCs w:val="16"/>
                          </w:rPr>
                          <w:t>:</w:t>
                        </w:r>
                        <w:r w:rsidRPr="0070255D">
                          <w:rPr>
                            <w:color w:val="595959" w:themeColor="text1" w:themeTint="A6"/>
                            <w:sz w:val="16"/>
                            <w:szCs w:val="16"/>
                          </w:rPr>
                          <w:t> </w:t>
                        </w:r>
                        <w:r w:rsidR="00F71F32" w:rsidRPr="0087466C">
                          <w:rPr>
                            <w:color w:val="595959" w:themeColor="text1" w:themeTint="A6"/>
                            <w:sz w:val="16"/>
                            <w:szCs w:val="16"/>
                          </w:rPr>
                          <w:t>islamicschoolaverroes@gmail.com</w:t>
                        </w:r>
                      </w:p>
                      <w:p w14:paraId="17CA1D78" w14:textId="77777777" w:rsidR="00F71F32" w:rsidRPr="0070255D" w:rsidRDefault="00F71F32" w:rsidP="0070255D">
                        <w:pPr>
                          <w:spacing w:after="20" w:line="240" w:lineRule="auto"/>
                          <w:jc w:val="center"/>
                          <w:rPr>
                            <w:color w:val="595959" w:themeColor="text1" w:themeTint="A6"/>
                            <w:sz w:val="16"/>
                            <w:szCs w:val="16"/>
                          </w:rPr>
                        </w:pPr>
                      </w:p>
                    </w:txbxContent>
                  </v:textbox>
                </v:shape>
              </v:group>
            </w:pict>
          </mc:Fallback>
        </mc:AlternateContent>
      </w:r>
      <w:r w:rsidR="00C5490D">
        <w:rPr>
          <w:sz w:val="48"/>
          <w:szCs w:val="48"/>
        </w:rPr>
        <mc:AlternateContent>
          <mc:Choice Requires="wpg">
            <w:drawing>
              <wp:anchor distT="0" distB="0" distL="114300" distR="114300" simplePos="0" relativeHeight="251633690" behindDoc="0" locked="0" layoutInCell="1" allowOverlap="1" wp14:anchorId="038D5AAF" wp14:editId="493E26EE">
                <wp:simplePos x="0" y="0"/>
                <wp:positionH relativeFrom="column">
                  <wp:posOffset>126365</wp:posOffset>
                </wp:positionH>
                <wp:positionV relativeFrom="paragraph">
                  <wp:posOffset>183727</wp:posOffset>
                </wp:positionV>
                <wp:extent cx="4529667" cy="922866"/>
                <wp:effectExtent l="0" t="0" r="0" b="0"/>
                <wp:wrapNone/>
                <wp:docPr id="1074700007" name="Grup 1074700007"/>
                <wp:cNvGraphicFramePr/>
                <a:graphic xmlns:a="http://schemas.openxmlformats.org/drawingml/2006/main">
                  <a:graphicData uri="http://schemas.microsoft.com/office/word/2010/wordprocessingGroup">
                    <wpg:wgp>
                      <wpg:cNvGrpSpPr/>
                      <wpg:grpSpPr>
                        <a:xfrm>
                          <a:off x="0" y="0"/>
                          <a:ext cx="4529667" cy="922866"/>
                          <a:chOff x="0" y="0"/>
                          <a:chExt cx="4529667" cy="922866"/>
                        </a:xfrm>
                      </wpg:grpSpPr>
                      <wps:wsp>
                        <wps:cNvPr id="1027802527" name="Kotak Teks 24"/>
                        <wps:cNvSpPr txBox="1"/>
                        <wps:spPr>
                          <a:xfrm>
                            <a:off x="0" y="0"/>
                            <a:ext cx="4529667" cy="558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6A57F" w14:textId="07446835" w:rsidR="00C5490D" w:rsidRPr="00C5490D" w:rsidRDefault="00C5490D" w:rsidP="00C5490D">
                              <w:pPr>
                                <w:jc w:val="center"/>
                                <w:rPr>
                                  <w:b/>
                                  <w:bCs/>
                                  <w:color w:val="595959" w:themeColor="text1" w:themeTint="A6"/>
                                  <w:sz w:val="56"/>
                                  <w:szCs w:val="56"/>
                                </w:rPr>
                              </w:pPr>
                              <w:r w:rsidRPr="00C5490D">
                                <w:rPr>
                                  <w:b/>
                                  <w:bCs/>
                                  <w:color w:val="595959" w:themeColor="text1" w:themeTint="A6"/>
                                  <w:sz w:val="56"/>
                                  <w:szCs w:val="56"/>
                                </w:rPr>
                                <w:t>MODUL TAHSIN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1093098" name="Kotak Teks 24"/>
                        <wps:cNvSpPr txBox="1"/>
                        <wps:spPr>
                          <a:xfrm>
                            <a:off x="0" y="364066"/>
                            <a:ext cx="4529667" cy="558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2E4965" w14:textId="262F68BE" w:rsidR="00C5490D" w:rsidRPr="00C5490D" w:rsidRDefault="00C5490D" w:rsidP="00C5490D">
                              <w:pPr>
                                <w:jc w:val="center"/>
                                <w:rPr>
                                  <w:b/>
                                  <w:bCs/>
                                  <w:color w:val="595959" w:themeColor="text1" w:themeTint="A6"/>
                                  <w:sz w:val="56"/>
                                  <w:szCs w:val="56"/>
                                </w:rPr>
                              </w:pPr>
                              <w:r>
                                <w:rPr>
                                  <w:b/>
                                  <w:bCs/>
                                  <w:color w:val="595959" w:themeColor="text1" w:themeTint="A6"/>
                                  <w:sz w:val="56"/>
                                  <w:szCs w:val="56"/>
                                </w:rPr>
                                <w:t>AVERROES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38D5AAF" id="Grup 1074700007" o:spid="_x0000_s1032" style="position:absolute;left:0;text-align:left;margin-left:9.95pt;margin-top:14.45pt;width:356.65pt;height:72.65pt;z-index:251633690" coordsize="45296,9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">
                <v:shape id="Kotak Teks 24" o:spid="_x0000_s1033" type="#_x0000_t202" style="position:absolute;width:45296;height:5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" filled="f" stroked="f">
                  <v:textbox>
                    <w:txbxContent>
                      <w:p w14:paraId="53F6A57F" w14:textId="07446835" w:rsidR="00C5490D" w:rsidRPr="00C5490D" w:rsidRDefault="00C5490D" w:rsidP="00C5490D">
                        <w:pPr>
                          <w:jc w:val="center"/>
                          <w:rPr>
                            <w:b/>
                            <w:bCs/>
                            <w:color w:val="595959" w:themeColor="text1" w:themeTint="A6"/>
                            <w:sz w:val="56"/>
                            <w:szCs w:val="56"/>
                          </w:rPr>
                        </w:pPr>
                        <w:r w:rsidRPr="00C5490D">
                          <w:rPr>
                            <w:b/>
                            <w:bCs/>
                            <w:color w:val="595959" w:themeColor="text1" w:themeTint="A6"/>
                            <w:sz w:val="56"/>
                            <w:szCs w:val="56"/>
                          </w:rPr>
                          <w:t>MODUL TAHSIN</w:t>
                        </w:r>
                      </w:p>
                    </w:txbxContent>
                  </v:textbox>
                </v:shape>
                <v:shape id="Kotak Teks 24" o:spid="_x0000_s1034" type="#_x0000_t202" style="position:absolute;top:3640;width:45296;height:5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" filled="f" stroked="f">
                  <v:textbox>
                    <w:txbxContent>
                      <w:p w14:paraId="4F2E4965" w14:textId="262F68BE" w:rsidR="00C5490D" w:rsidRPr="00C5490D" w:rsidRDefault="00C5490D" w:rsidP="00C5490D">
                        <w:pPr>
                          <w:jc w:val="center"/>
                          <w:rPr>
                            <w:b/>
                            <w:bCs/>
                            <w:color w:val="595959" w:themeColor="text1" w:themeTint="A6"/>
                            <w:sz w:val="56"/>
                            <w:szCs w:val="56"/>
                          </w:rPr>
                        </w:pPr>
                        <w:r>
                          <w:rPr>
                            <w:b/>
                            <w:bCs/>
                            <w:color w:val="595959" w:themeColor="text1" w:themeTint="A6"/>
                            <w:sz w:val="56"/>
                            <w:szCs w:val="56"/>
                          </w:rPr>
                          <w:t>AVERROES</w:t>
                        </w:r>
                      </w:p>
                    </w:txbxContent>
                  </v:textbox>
                </v:shape>
              </v:group>
            </w:pict>
          </mc:Fallback>
        </mc:AlternateContent>
      </w:r>
      <w:r w:rsidR="000A5DE5">
        <w:rPr>
          <w:sz w:val="48"/>
          <w:szCs w:val="48"/>
        </w:rPr>
        <mc:AlternateContent>
          <mc:Choice Requires="wpg">
            <w:drawing>
              <wp:anchor distT="0" distB="0" distL="114300" distR="114300" simplePos="0" relativeHeight="251633672" behindDoc="1" locked="0" layoutInCell="1" allowOverlap="1" wp14:anchorId="15115433" wp14:editId="78BC3F79">
                <wp:simplePos x="0" y="0"/>
                <wp:positionH relativeFrom="page">
                  <wp:align>right</wp:align>
                </wp:positionH>
                <wp:positionV relativeFrom="paragraph">
                  <wp:posOffset>3234479</wp:posOffset>
                </wp:positionV>
                <wp:extent cx="3960283" cy="3852121"/>
                <wp:effectExtent l="0" t="0" r="2540" b="0"/>
                <wp:wrapNone/>
                <wp:docPr id="1020458837" name="Grup 1020458837"/>
                <wp:cNvGraphicFramePr/>
                <a:graphic xmlns:a="http://schemas.openxmlformats.org/drawingml/2006/main">
                  <a:graphicData uri="http://schemas.microsoft.com/office/word/2010/wordprocessingGroup">
                    <wpg:wgp>
                      <wpg:cNvGrpSpPr/>
                      <wpg:grpSpPr>
                        <a:xfrm rot="10800000">
                          <a:off x="0" y="0"/>
                          <a:ext cx="3960283" cy="3852121"/>
                          <a:chOff x="0" y="0"/>
                          <a:chExt cx="3960283" cy="3852121"/>
                        </a:xfrm>
                      </wpg:grpSpPr>
                      <pic:pic xmlns:pic="http://schemas.openxmlformats.org/drawingml/2006/picture">
                        <pic:nvPicPr>
                          <pic:cNvPr id="223243010" name="Gambar 7"/>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51355" cy="1899920"/>
                          </a:xfrm>
                          <a:prstGeom prst="rect">
                            <a:avLst/>
                          </a:prstGeom>
                        </pic:spPr>
                      </pic:pic>
                      <pic:pic xmlns:pic="http://schemas.openxmlformats.org/drawingml/2006/picture">
                        <pic:nvPicPr>
                          <pic:cNvPr id="1664316625" name="Gambar 2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220133" y="211666"/>
                            <a:ext cx="3740150" cy="3640455"/>
                          </a:xfrm>
                          <a:prstGeom prst="rect">
                            <a:avLst/>
                          </a:prstGeom>
                        </pic:spPr>
                      </pic:pic>
                    </wpg:wgp>
                  </a:graphicData>
                </a:graphic>
              </wp:anchor>
            </w:drawing>
          </mc:Choice>
          <mc:Fallback>
            <w:pict>
              <v:group w14:anchorId="7868EAC6" id="Grup 1020458837" o:spid="_x0000_s1026" style="position:absolute;margin-left:260.65pt;margin-top:254.7pt;width:311.85pt;height:303.3pt;rotation:180;z-index:-251682808;mso-position-horizontal:right;mso-position-horizontal-relative:page" coordsize="39602,38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ambar 7" o:spid="_x0000_s1027" type="#_x0000_t75" style="position:absolute;width:19513;height:1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">
                  <v:imagedata r:id="rId13" o:title=""/>
                </v:shape>
                <v:shape id="Gambar 22" o:spid="_x0000_s1028" type="#_x0000_t75" style="position:absolute;left:2201;top:2116;width:37401;height:36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">
                  <v:imagedata r:id="rId14" o:title=""/>
                </v:shape>
                <w10:wrap anchorx="page"/>
              </v:group>
            </w:pict>
          </mc:Fallback>
        </mc:AlternateContent>
      </w:r>
      <w:r w:rsidR="000A5DE5">
        <w:rPr>
          <w:sz w:val="48"/>
          <w:szCs w:val="48"/>
        </w:rPr>
        <mc:AlternateContent>
          <mc:Choice Requires="wpg">
            <w:drawing>
              <wp:anchor distT="0" distB="0" distL="114300" distR="114300" simplePos="0" relativeHeight="251633688" behindDoc="1" locked="0" layoutInCell="1" allowOverlap="1" wp14:anchorId="5F14D494" wp14:editId="334BCA01">
                <wp:simplePos x="0" y="0"/>
                <wp:positionH relativeFrom="column">
                  <wp:posOffset>-448733</wp:posOffset>
                </wp:positionH>
                <wp:positionV relativeFrom="paragraph">
                  <wp:posOffset>-448733</wp:posOffset>
                </wp:positionV>
                <wp:extent cx="3960283" cy="3852121"/>
                <wp:effectExtent l="0" t="0" r="2540" b="0"/>
                <wp:wrapNone/>
                <wp:docPr id="1818683263" name="Grup 1818683263"/>
                <wp:cNvGraphicFramePr/>
                <a:graphic xmlns:a="http://schemas.openxmlformats.org/drawingml/2006/main">
                  <a:graphicData uri="http://schemas.microsoft.com/office/word/2010/wordprocessingGroup">
                    <wpg:wgp>
                      <wpg:cNvGrpSpPr/>
                      <wpg:grpSpPr>
                        <a:xfrm>
                          <a:off x="0" y="0"/>
                          <a:ext cx="3960283" cy="3852121"/>
                          <a:chOff x="0" y="0"/>
                          <a:chExt cx="3960283" cy="3852121"/>
                        </a:xfrm>
                      </wpg:grpSpPr>
                      <pic:pic xmlns:pic="http://schemas.openxmlformats.org/drawingml/2006/picture">
                        <pic:nvPicPr>
                          <pic:cNvPr id="34664682" name="Gambar 7"/>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51355" cy="1899920"/>
                          </a:xfrm>
                          <a:prstGeom prst="rect">
                            <a:avLst/>
                          </a:prstGeom>
                        </pic:spPr>
                      </pic:pic>
                      <pic:pic xmlns:pic="http://schemas.openxmlformats.org/drawingml/2006/picture">
                        <pic:nvPicPr>
                          <pic:cNvPr id="1240013604" name="Gambar 2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220133" y="211666"/>
                            <a:ext cx="3740150" cy="3640455"/>
                          </a:xfrm>
                          <a:prstGeom prst="rect">
                            <a:avLst/>
                          </a:prstGeom>
                        </pic:spPr>
                      </pic:pic>
                    </wpg:wgp>
                  </a:graphicData>
                </a:graphic>
              </wp:anchor>
            </w:drawing>
          </mc:Choice>
          <mc:Fallback>
            <w:pict>
              <v:group w14:anchorId="3BC9C7B9" id="Grup 1818683263" o:spid="_x0000_s1026" style="position:absolute;margin-left:-35.35pt;margin-top:-35.35pt;width:311.85pt;height:303.3pt;z-index:-251682792" coordsize="39602,38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">
                <v:shape id="Gambar 7" o:spid="_x0000_s1027" type="#_x0000_t75" style="position:absolute;width:19513;height:1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">
                  <v:imagedata r:id="rId13" o:title=""/>
                </v:shape>
                <v:shape id="Gambar 22" o:spid="_x0000_s1028" type="#_x0000_t75" style="position:absolute;left:2201;top:2116;width:37401;height:36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">
                  <v:imagedata r:id="rId14" o:title=""/>
                </v:shape>
              </v:group>
            </w:pict>
          </mc:Fallback>
        </mc:AlternateContent>
      </w:r>
      <w:r w:rsidR="000A5DE5" w:rsidRPr="009A7487">
        <w:rPr>
          <w:sz w:val="48"/>
          <w:szCs w:val="48"/>
        </w:rPr>
        <mc:AlternateContent>
          <mc:Choice Requires="wps">
            <w:drawing>
              <wp:anchor distT="0" distB="0" distL="114300" distR="114300" simplePos="0" relativeHeight="251633689" behindDoc="1" locked="0" layoutInCell="1" allowOverlap="1" wp14:anchorId="73B30031" wp14:editId="7D91462D">
                <wp:simplePos x="0" y="0"/>
                <wp:positionH relativeFrom="margin">
                  <wp:posOffset>-8890</wp:posOffset>
                </wp:positionH>
                <wp:positionV relativeFrom="margin">
                  <wp:posOffset>-12488</wp:posOffset>
                </wp:positionV>
                <wp:extent cx="4933950" cy="6640830"/>
                <wp:effectExtent l="0" t="0" r="0" b="7620"/>
                <wp:wrapNone/>
                <wp:docPr id="1815585950" name="Persegi Panjang 1815585950"/>
                <wp:cNvGraphicFramePr/>
                <a:graphic xmlns:a="http://schemas.openxmlformats.org/drawingml/2006/main">
                  <a:graphicData uri="http://schemas.microsoft.com/office/word/2010/wordprocessingShape">
                    <wps:wsp>
                      <wps:cNvSpPr/>
                      <wps:spPr>
                        <a:xfrm>
                          <a:off x="0" y="0"/>
                          <a:ext cx="4933950" cy="6640830"/>
                        </a:xfrm>
                        <a:prstGeom prst="rect">
                          <a:avLst/>
                        </a:prstGeom>
                        <a:solidFill>
                          <a:schemeClr val="accent1">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A4CA93B" w14:textId="746E9C93" w:rsidR="00C5490D" w:rsidRPr="00C5490D" w:rsidRDefault="00C5490D" w:rsidP="00C5490D">
                            <w:pPr>
                              <w:rPr>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B30031" id="Persegi Panjang 1815585950" o:spid="_x0000_s1035" style="position:absolute;left:0;text-align:left;margin-left:-.7pt;margin-top:-1pt;width:388.5pt;height:522.9pt;z-index:-251682791;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" fillcolor="#fdf0d1 [660]" stroked="f" strokeweight="1pt">
                <v:textbox>
                  <w:txbxContent>
                    <w:p w14:paraId="3A4CA93B" w14:textId="746E9C93" w:rsidR="00C5490D" w:rsidRPr="00C5490D" w:rsidRDefault="00C5490D" w:rsidP="00C5490D">
                      <w:pPr>
                        <w:rPr>
                          <w:color w:val="000000" w:themeColor="text1"/>
                          <w:sz w:val="24"/>
                          <w:szCs w:val="24"/>
                        </w:rPr>
                      </w:pPr>
                    </w:p>
                  </w:txbxContent>
                </v:textbox>
                <w10:wrap anchorx="margin" anchory="margin"/>
              </v:rect>
            </w:pict>
          </mc:Fallback>
        </mc:AlternateContent>
      </w:r>
      <w:r w:rsidR="00490E6C">
        <w:br w:type="page"/>
      </w:r>
    </w:p>
    <w:p w14:paraId="69DBCCD9" w14:textId="1FF499DD" w:rsidR="00490E6C" w:rsidRPr="00517DF5" w:rsidRDefault="005230F7" w:rsidP="00490E6C">
      <w:r>
        <w:rPr>
          <w:sz w:val="48"/>
          <w:szCs w:val="48"/>
        </w:rPr>
        <w:lastRenderedPageBreak/>
        <mc:AlternateContent>
          <mc:Choice Requires="wps">
            <w:drawing>
              <wp:anchor distT="0" distB="0" distL="114300" distR="114300" simplePos="0" relativeHeight="251654243" behindDoc="0" locked="0" layoutInCell="1" allowOverlap="1" wp14:anchorId="05BF6CC2" wp14:editId="27E369DE">
                <wp:simplePos x="0" y="0"/>
                <wp:positionH relativeFrom="column">
                  <wp:posOffset>-429491</wp:posOffset>
                </wp:positionH>
                <wp:positionV relativeFrom="paragraph">
                  <wp:posOffset>6927</wp:posOffset>
                </wp:positionV>
                <wp:extent cx="5076229" cy="5022273"/>
                <wp:effectExtent l="0" t="0" r="0" b="6985"/>
                <wp:wrapNone/>
                <wp:docPr id="648637364" name="Kotak Teks 648637364"/>
                <wp:cNvGraphicFramePr/>
                <a:graphic xmlns:a="http://schemas.openxmlformats.org/drawingml/2006/main">
                  <a:graphicData uri="http://schemas.microsoft.com/office/word/2010/wordprocessingShape">
                    <wps:wsp>
                      <wps:cNvSpPr txBox="1"/>
                      <wps:spPr>
                        <a:xfrm>
                          <a:off x="0" y="0"/>
                          <a:ext cx="5076229" cy="502227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C4A5A1" w14:textId="77777777" w:rsidR="005230F7" w:rsidRDefault="005230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BF6CC2" id="Kotak Teks 648637364" o:spid="_x0000_s1036" type="#_x0000_t202" style="position:absolute;margin-left:-33.8pt;margin-top:.55pt;width:399.7pt;height:395.45pt;z-index:251654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" filled="f" stroked="f">
                <v:textbox>
                  <w:txbxContent>
                    <w:p w14:paraId="59C4A5A1" w14:textId="77777777" w:rsidR="005230F7" w:rsidRDefault="005230F7"/>
                  </w:txbxContent>
                </v:textbox>
              </v:shape>
            </w:pict>
          </mc:Fallback>
        </mc:AlternateContent>
      </w:r>
      <w:r w:rsidR="000A5DE5">
        <w:rPr>
          <w:sz w:val="48"/>
          <w:szCs w:val="48"/>
        </w:rPr>
        <mc:AlternateContent>
          <mc:Choice Requires="wpg">
            <w:drawing>
              <wp:anchor distT="0" distB="0" distL="114300" distR="114300" simplePos="0" relativeHeight="251633670" behindDoc="1" locked="0" layoutInCell="1" allowOverlap="1" wp14:anchorId="7FB79600" wp14:editId="4C4DBBC0">
                <wp:simplePos x="0" y="0"/>
                <wp:positionH relativeFrom="page">
                  <wp:posOffset>1409065</wp:posOffset>
                </wp:positionH>
                <wp:positionV relativeFrom="paragraph">
                  <wp:posOffset>-404707</wp:posOffset>
                </wp:positionV>
                <wp:extent cx="3960283" cy="3852121"/>
                <wp:effectExtent l="34925" t="41275" r="37465" b="37465"/>
                <wp:wrapNone/>
                <wp:docPr id="1450251771" name="Grup 1450251771"/>
                <wp:cNvGraphicFramePr/>
                <a:graphic xmlns:a="http://schemas.openxmlformats.org/drawingml/2006/main">
                  <a:graphicData uri="http://schemas.microsoft.com/office/word/2010/wordprocessingGroup">
                    <wpg:wgp>
                      <wpg:cNvGrpSpPr/>
                      <wpg:grpSpPr>
                        <a:xfrm rot="5400000">
                          <a:off x="0" y="0"/>
                          <a:ext cx="3960283" cy="3852121"/>
                          <a:chOff x="0" y="0"/>
                          <a:chExt cx="3960283" cy="3852121"/>
                        </a:xfrm>
                        <a:noFill/>
                        <a:effectLst>
                          <a:glow rad="1905000">
                            <a:schemeClr val="accent1">
                              <a:alpha val="0"/>
                            </a:schemeClr>
                          </a:glow>
                          <a:reflection blurRad="1193800" stA="0" dist="914400" dir="5400000" sy="-100000" algn="bl" rotWithShape="0"/>
                        </a:effectLst>
                      </wpg:grpSpPr>
                      <pic:pic xmlns:pic="http://schemas.openxmlformats.org/drawingml/2006/picture">
                        <pic:nvPicPr>
                          <pic:cNvPr id="317211611" name="Gambar 7"/>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51355" cy="1899920"/>
                          </a:xfrm>
                          <a:prstGeom prst="rect">
                            <a:avLst/>
                          </a:prstGeom>
                          <a:grpFill/>
                        </pic:spPr>
                      </pic:pic>
                      <pic:pic xmlns:pic="http://schemas.openxmlformats.org/drawingml/2006/picture">
                        <pic:nvPicPr>
                          <pic:cNvPr id="738051980" name="Gambar 2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220133" y="211666"/>
                            <a:ext cx="3740150" cy="3640455"/>
                          </a:xfrm>
                          <a:prstGeom prst="rect">
                            <a:avLst/>
                          </a:prstGeom>
                          <a:grpFill/>
                        </pic:spPr>
                      </pic:pic>
                    </wpg:wgp>
                  </a:graphicData>
                </a:graphic>
              </wp:anchor>
            </w:drawing>
          </mc:Choice>
          <mc:Fallback>
            <w:pict>
              <v:group w14:anchorId="17BBDC7B" id="Grup 1450251771" o:spid="_x0000_s1026" style="position:absolute;margin-left:110.95pt;margin-top:-31.85pt;width:311.85pt;height:303.3pt;rotation:90;z-index:-251682810;mso-position-horizontal-relative:page" coordsize="39602,38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">
                <v:shape id="Gambar 7" o:spid="_x0000_s1027" type="#_x0000_t75" style="position:absolute;width:19513;height:1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">
                  <v:imagedata r:id="rId13" o:title=""/>
                </v:shape>
                <v:shape id="Gambar 22" o:spid="_x0000_s1028" type="#_x0000_t75" style="position:absolute;left:2201;top:2116;width:37401;height:36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">
                  <v:imagedata r:id="rId14" o:title=""/>
                </v:shape>
                <w10:wrap anchorx="page"/>
              </v:group>
            </w:pict>
          </mc:Fallback>
        </mc:AlternateContent>
      </w:r>
    </w:p>
    <w:p w14:paraId="304E85E9" w14:textId="1F40EEF4" w:rsidR="00490E6C" w:rsidRPr="009A7487" w:rsidRDefault="00490E6C" w:rsidP="00490E6C">
      <w:pPr>
        <w:pStyle w:val="Judul1"/>
        <w:jc w:val="center"/>
        <w:rPr>
          <w:sz w:val="48"/>
          <w:szCs w:val="48"/>
        </w:rPr>
      </w:pPr>
      <w:r w:rsidRPr="003C62F6">
        <mc:AlternateContent>
          <mc:Choice Requires="wpg">
            <w:drawing>
              <wp:anchor distT="0" distB="0" distL="114300" distR="114300" simplePos="0" relativeHeight="251633682" behindDoc="1" locked="0" layoutInCell="1" allowOverlap="1" wp14:anchorId="2BAF9984" wp14:editId="2F611F20">
                <wp:simplePos x="0" y="0"/>
                <wp:positionH relativeFrom="column">
                  <wp:posOffset>-914400</wp:posOffset>
                </wp:positionH>
                <wp:positionV relativeFrom="page">
                  <wp:posOffset>9137015</wp:posOffset>
                </wp:positionV>
                <wp:extent cx="11699240" cy="695960"/>
                <wp:effectExtent l="0" t="0" r="0" b="8890"/>
                <wp:wrapNone/>
                <wp:docPr id="400080056" name="Grup 400080056"/>
                <wp:cNvGraphicFramePr/>
                <a:graphic xmlns:a="http://schemas.openxmlformats.org/drawingml/2006/main">
                  <a:graphicData uri="http://schemas.microsoft.com/office/word/2010/wordprocessingGroup">
                    <wpg:wgp>
                      <wpg:cNvGrpSpPr/>
                      <wpg:grpSpPr>
                        <a:xfrm>
                          <a:off x="0" y="0"/>
                          <a:ext cx="11699240" cy="695960"/>
                          <a:chOff x="0" y="0"/>
                          <a:chExt cx="11699240" cy="695960"/>
                        </a:xfrm>
                      </wpg:grpSpPr>
                      <wpg:grpSp>
                        <wpg:cNvPr id="1435250198" name="Group 2"/>
                        <wpg:cNvGrpSpPr/>
                        <wpg:grpSpPr>
                          <a:xfrm>
                            <a:off x="0" y="0"/>
                            <a:ext cx="11699240" cy="695960"/>
                            <a:chOff x="0" y="0"/>
                            <a:chExt cx="11699631" cy="696106"/>
                          </a:xfrm>
                        </wpg:grpSpPr>
                        <pic:pic xmlns:pic="http://schemas.openxmlformats.org/drawingml/2006/picture">
                          <pic:nvPicPr>
                            <pic:cNvPr id="295838852" name="Picture 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5861"/>
                              <a:ext cx="5943600" cy="690245"/>
                            </a:xfrm>
                            <a:prstGeom prst="rect">
                              <a:avLst/>
                            </a:prstGeom>
                          </pic:spPr>
                        </pic:pic>
                        <pic:pic xmlns:pic="http://schemas.openxmlformats.org/drawingml/2006/picture">
                          <pic:nvPicPr>
                            <pic:cNvPr id="2129852469" name="Picture 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5756031" y="0"/>
                              <a:ext cx="5943600" cy="690245"/>
                            </a:xfrm>
                            <a:prstGeom prst="rect">
                              <a:avLst/>
                            </a:prstGeom>
                          </pic:spPr>
                        </pic:pic>
                      </wpg:grpSp>
                      <wps:wsp>
                        <wps:cNvPr id="1516208541" name="Text Box 1"/>
                        <wps:cNvSpPr txBox="1"/>
                        <wps:spPr>
                          <a:xfrm>
                            <a:off x="7227277" y="5862"/>
                            <a:ext cx="544830" cy="5270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74D6E6" w14:textId="77777777" w:rsidR="00490E6C" w:rsidRPr="003C62F6" w:rsidRDefault="00490E6C" w:rsidP="00490E6C">
                              <w:pPr>
                                <w:rPr>
                                  <w:sz w:val="52"/>
                                  <w:szCs w:val="52"/>
                                </w:rPr>
                              </w:pPr>
                              <w:r w:rsidRPr="003C62F6">
                                <w:rPr>
                                  <w:rFonts w:cs="Times New Roman"/>
                                  <w:color w:val="FFFFFF" w:themeColor="background1"/>
                                  <w:sz w:val="52"/>
                                  <w:szCs w:val="5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BAF9984" id="Grup 400080056" o:spid="_x0000_s1037" style="position:absolute;left:0;text-align:left;margin-left:-1in;margin-top:719.45pt;width:921.2pt;height:54.8pt;z-index:-251682798;mso-position-vertical-relative:page" coordsize="116992,6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">
                <v:group id="Group 2" o:spid="_x0000_s1038" style="position:absolute;width:116992;height:6959" coordsize="116996,6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">
                  <v:shape id="Picture 3" o:spid="_x0000_s1039" type="#_x0000_t75" style="position:absolute;top:58;width:59436;height:6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">
                    <v:imagedata r:id="rId17" o:title=""/>
                  </v:shape>
                  <v:shape id="Picture 4" o:spid="_x0000_s1040" type="#_x0000_t75" style="position:absolute;left:57560;width:59436;height:6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">
                    <v:imagedata r:id="rId18" o:title=""/>
                  </v:shape>
                </v:group>
                <v:shape id="Text Box 1" o:spid="_x0000_s1041" type="#_x0000_t202" style="position:absolute;left:72272;top:58;width:5449;height:5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" filled="f" stroked="f">
                  <v:textbox>
                    <w:txbxContent>
                      <w:p w14:paraId="0E74D6E6" w14:textId="77777777" w:rsidR="00490E6C" w:rsidRPr="003C62F6" w:rsidRDefault="00490E6C" w:rsidP="00490E6C">
                        <w:pPr>
                          <w:rPr>
                            <w:sz w:val="52"/>
                            <w:szCs w:val="52"/>
                          </w:rPr>
                        </w:pPr>
                        <w:r w:rsidRPr="003C62F6">
                          <w:rPr>
                            <w:rFonts w:cs="Times New Roman"/>
                            <w:color w:val="FFFFFF" w:themeColor="background1"/>
                            <w:sz w:val="52"/>
                            <w:szCs w:val="52"/>
                          </w:rPr>
                          <w:t>2</w:t>
                        </w:r>
                      </w:p>
                    </w:txbxContent>
                  </v:textbox>
                </v:shape>
                <w10:wrap anchory="page"/>
              </v:group>
            </w:pict>
          </mc:Fallback>
        </mc:AlternateContent>
      </w:r>
      <w:r w:rsidRPr="009A7487">
        <w:rPr>
          <w:sz w:val="48"/>
          <w:szCs w:val="48"/>
        </w:rPr>
        <w:t>Pembukaan</w:t>
      </w:r>
    </w:p>
    <w:p w14:paraId="4F7416C2" w14:textId="58CAB184" w:rsidR="00490E6C" w:rsidRPr="00E8158E" w:rsidRDefault="00490E6C" w:rsidP="00E8158E">
      <w:pPr>
        <w:jc w:val="center"/>
        <w:rPr>
          <w:rFonts w:ascii="Cascadia Code" w:hAnsi="Cascadia Code" w:cs="Cascadia Code"/>
          <w:sz w:val="21"/>
          <w:szCs w:val="21"/>
        </w:rPr>
      </w:pPr>
    </w:p>
    <w:p w14:paraId="3399E585" w14:textId="77777777" w:rsidR="00490E6C" w:rsidRPr="00E8158E" w:rsidRDefault="00490E6C" w:rsidP="00E8158E">
      <w:pPr>
        <w:jc w:val="center"/>
        <w:rPr>
          <w:rFonts w:ascii="Cascadia Code" w:hAnsi="Cascadia Code" w:cs="Cascadia Code"/>
          <w:sz w:val="21"/>
          <w:szCs w:val="21"/>
        </w:rPr>
      </w:pPr>
      <w:r w:rsidRPr="00E8158E">
        <w:rPr>
          <w:rFonts w:ascii="Cascadia Code" w:hAnsi="Cascadia Code" w:cs="Cascadia Code"/>
          <w:sz w:val="21"/>
          <w:szCs w:val="21"/>
          <w:rtl/>
        </w:rPr>
        <w:t>الْحَمْدُ لِلَّهِ رَبِّ الْعَالَمِينَ، وَبِهِ نَسْتَعِيْنُ عَلَى أُمُورِ الدُّنْيَا وَالدِّينِ، وَالصَّلاَةُ وَالسَّلاَمُ عَلىَ أَشْرَفِ الـمُرْسَلِينَ وَعَلىَ آلِهِ وَصَحْبِهِ أَجْـمَـعِينَ، أَمَّا بَعْدُ</w:t>
      </w:r>
    </w:p>
    <w:p w14:paraId="3206FF60" w14:textId="2D9B5550" w:rsidR="00490E6C" w:rsidRDefault="005230F7" w:rsidP="00490E6C">
      <w:r w:rsidRPr="009A7487">
        <w:rPr>
          <w:sz w:val="48"/>
          <w:szCs w:val="48"/>
        </w:rPr>
        <mc:AlternateContent>
          <mc:Choice Requires="wps">
            <w:drawing>
              <wp:anchor distT="0" distB="0" distL="114300" distR="114300" simplePos="0" relativeHeight="251633681" behindDoc="1" locked="0" layoutInCell="1" allowOverlap="1" wp14:anchorId="632AB929" wp14:editId="398145D7">
                <wp:simplePos x="0" y="0"/>
                <wp:positionH relativeFrom="margin">
                  <wp:posOffset>-519545</wp:posOffset>
                </wp:positionH>
                <wp:positionV relativeFrom="margin">
                  <wp:posOffset>0</wp:posOffset>
                </wp:positionV>
                <wp:extent cx="5165725" cy="6640830"/>
                <wp:effectExtent l="0" t="0" r="0" b="7620"/>
                <wp:wrapNone/>
                <wp:docPr id="23694020" name="Persegi Panjang 23694020"/>
                <wp:cNvGraphicFramePr/>
                <a:graphic xmlns:a="http://schemas.openxmlformats.org/drawingml/2006/main">
                  <a:graphicData uri="http://schemas.microsoft.com/office/word/2010/wordprocessingShape">
                    <wps:wsp>
                      <wps:cNvSpPr/>
                      <wps:spPr>
                        <a:xfrm>
                          <a:off x="0" y="0"/>
                          <a:ext cx="5165725" cy="6640830"/>
                        </a:xfrm>
                        <a:prstGeom prst="rect">
                          <a:avLst/>
                        </a:prstGeom>
                        <a:solidFill>
                          <a:schemeClr val="accent1">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98BDE6" id="Persegi Panjang 23694020" o:spid="_x0000_s1026" style="position:absolute;margin-left:-40.9pt;margin-top:0;width:406.75pt;height:522.9pt;z-index:-251682799;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" fillcolor="#fdf0d1 [660]" stroked="f" strokeweight="1pt">
                <w10:wrap anchorx="margin" anchory="margin"/>
              </v:rect>
            </w:pict>
          </mc:Fallback>
        </mc:AlternateContent>
      </w:r>
    </w:p>
    <w:p w14:paraId="517FDA78" w14:textId="7B0DF3D3" w:rsidR="00490E6C" w:rsidRDefault="00490E6C" w:rsidP="00490E6C">
      <w:r>
        <w:t xml:space="preserve">         Segala Puji bagi Allah penguasa semesta alam. Shalawat serta Salam selalu tercurah kepada Nabi Muhammad </w:t>
      </w:r>
      <w:r w:rsidRPr="0070255D">
        <w:rPr>
          <w:rFonts w:ascii="Segoe UI Semibold" w:hAnsi="Segoe UI Semibold" w:cs="Segoe UI Semibold"/>
          <w:rtl/>
        </w:rPr>
        <w:t>ﷺ</w:t>
      </w:r>
      <w:r w:rsidRPr="0070255D">
        <w:rPr>
          <w:rFonts w:ascii="Segoe UI Semibold" w:hAnsi="Segoe UI Semibold" w:cs="Segoe UI Semibold"/>
        </w:rPr>
        <w:t xml:space="preserve"> ,</w:t>
      </w:r>
      <w:r>
        <w:t xml:space="preserve"> kepada keluarga beliau, sahabat-sahabat beliau dan pengikut beliau yang senantiasa mengamalkan perintah beliau dan menjauhi larangan beliau.</w:t>
      </w:r>
    </w:p>
    <w:p w14:paraId="30ED0A35" w14:textId="6085939C" w:rsidR="00490E6C" w:rsidRDefault="000A5DE5" w:rsidP="00490E6C">
      <w:r>
        <w:rPr>
          <w:sz w:val="48"/>
          <w:szCs w:val="48"/>
        </w:rPr>
        <mc:AlternateContent>
          <mc:Choice Requires="wpg">
            <w:drawing>
              <wp:anchor distT="0" distB="0" distL="114300" distR="114300" simplePos="0" relativeHeight="251633671" behindDoc="1" locked="0" layoutInCell="1" allowOverlap="1" wp14:anchorId="1AB40C65" wp14:editId="5D2893D5">
                <wp:simplePos x="0" y="0"/>
                <wp:positionH relativeFrom="page">
                  <wp:posOffset>-53975</wp:posOffset>
                </wp:positionH>
                <wp:positionV relativeFrom="paragraph">
                  <wp:posOffset>104717</wp:posOffset>
                </wp:positionV>
                <wp:extent cx="3960283" cy="3852121"/>
                <wp:effectExtent l="0" t="3175" r="0" b="0"/>
                <wp:wrapNone/>
                <wp:docPr id="2137838532" name="Grup 2137838532"/>
                <wp:cNvGraphicFramePr/>
                <a:graphic xmlns:a="http://schemas.openxmlformats.org/drawingml/2006/main">
                  <a:graphicData uri="http://schemas.microsoft.com/office/word/2010/wordprocessingGroup">
                    <wpg:wgp>
                      <wpg:cNvGrpSpPr/>
                      <wpg:grpSpPr>
                        <a:xfrm rot="16200000">
                          <a:off x="0" y="0"/>
                          <a:ext cx="3960283" cy="3852121"/>
                          <a:chOff x="0" y="0"/>
                          <a:chExt cx="3960283" cy="3852121"/>
                        </a:xfrm>
                      </wpg:grpSpPr>
                      <pic:pic xmlns:pic="http://schemas.openxmlformats.org/drawingml/2006/picture">
                        <pic:nvPicPr>
                          <pic:cNvPr id="1262115044" name="Gambar 7"/>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51355" cy="1899920"/>
                          </a:xfrm>
                          <a:prstGeom prst="rect">
                            <a:avLst/>
                          </a:prstGeom>
                        </pic:spPr>
                      </pic:pic>
                      <pic:pic xmlns:pic="http://schemas.openxmlformats.org/drawingml/2006/picture">
                        <pic:nvPicPr>
                          <pic:cNvPr id="367660688" name="Gambar 2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220133" y="211666"/>
                            <a:ext cx="3740150" cy="3640455"/>
                          </a:xfrm>
                          <a:prstGeom prst="rect">
                            <a:avLst/>
                          </a:prstGeom>
                        </pic:spPr>
                      </pic:pic>
                    </wpg:wgp>
                  </a:graphicData>
                </a:graphic>
              </wp:anchor>
            </w:drawing>
          </mc:Choice>
          <mc:Fallback>
            <w:pict>
              <v:group w14:anchorId="7619BB82" id="Grup 2137838532" o:spid="_x0000_s1026" style="position:absolute;margin-left:-4.25pt;margin-top:8.25pt;width:311.85pt;height:303.3pt;rotation:-90;z-index:-251682809;mso-position-horizontal-relative:page" coordsize="39602,38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">
                <v:shape id="Gambar 7" o:spid="_x0000_s1027" type="#_x0000_t75" style="position:absolute;width:19513;height:1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">
                  <v:imagedata r:id="rId13" o:title=""/>
                </v:shape>
                <v:shape id="Gambar 22" o:spid="_x0000_s1028" type="#_x0000_t75" style="position:absolute;left:2201;top:2116;width:37401;height:36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">
                  <v:imagedata r:id="rId14" o:title=""/>
                </v:shape>
                <w10:wrap anchorx="page"/>
              </v:group>
            </w:pict>
          </mc:Fallback>
        </mc:AlternateContent>
      </w:r>
      <w:r w:rsidR="00490E6C">
        <w:t xml:space="preserve">Nabi Muhammad </w:t>
      </w:r>
      <w:r w:rsidR="00490E6C" w:rsidRPr="0070255D">
        <w:rPr>
          <w:rFonts w:ascii="Segoe UI Semibold" w:hAnsi="Segoe UI Semibold" w:cs="Segoe UI Semibold"/>
          <w:rtl/>
        </w:rPr>
        <w:t>ﷺ</w:t>
      </w:r>
      <w:r w:rsidR="00490E6C" w:rsidRPr="0070255D">
        <w:rPr>
          <w:rFonts w:ascii="Segoe UI Semibold" w:hAnsi="Segoe UI Semibold" w:cs="Segoe UI Semibold"/>
        </w:rPr>
        <w:t xml:space="preserve"> </w:t>
      </w:r>
      <w:r w:rsidR="00490E6C">
        <w:t>bersabda:</w:t>
      </w:r>
    </w:p>
    <w:p w14:paraId="10AD5A37" w14:textId="469F6BB4" w:rsidR="00490E6C" w:rsidRPr="0070255D" w:rsidRDefault="00490E6C" w:rsidP="00E8158E">
      <w:pPr>
        <w:jc w:val="center"/>
        <w:rPr>
          <w:rFonts w:ascii="Cascadia Code" w:hAnsi="Cascadia Code" w:cs="Cascadia Code"/>
        </w:rPr>
      </w:pPr>
      <w:r w:rsidRPr="0070255D">
        <w:rPr>
          <w:rFonts w:ascii="Cascadia Code" w:hAnsi="Cascadia Code" w:cs="Cascadia Code"/>
          <w:rtl/>
        </w:rPr>
        <w:t>خَيْرُكُمْ مَنْ تَعَلَّمَ الْقُرْاَنَ وَعَلَّمَهُ</w:t>
      </w:r>
    </w:p>
    <w:p w14:paraId="656AA3FB" w14:textId="405E45B6" w:rsidR="00490E6C" w:rsidRPr="00E8158E" w:rsidRDefault="00490E6C" w:rsidP="00E8158E">
      <w:pPr>
        <w:jc w:val="center"/>
        <w:rPr>
          <w:sz w:val="21"/>
          <w:szCs w:val="21"/>
        </w:rPr>
      </w:pPr>
      <w:r w:rsidRPr="00E8158E">
        <w:rPr>
          <w:rFonts w:hint="eastAsia"/>
          <w:sz w:val="21"/>
          <w:szCs w:val="21"/>
        </w:rPr>
        <w:t>“</w:t>
      </w:r>
      <w:r w:rsidRPr="00E8158E">
        <w:rPr>
          <w:sz w:val="21"/>
          <w:szCs w:val="21"/>
        </w:rPr>
        <w:t>Sebaik-baik kalian adalah orang yang mempelajari al-Qur’an dan mengajarkannya. ’’(HR. Bukhari)</w:t>
      </w:r>
    </w:p>
    <w:p w14:paraId="4721B045" w14:textId="7474AF0A" w:rsidR="00490E6C" w:rsidRDefault="00490E6C" w:rsidP="00490E6C">
      <w:r>
        <w:t xml:space="preserve">         Sebagai Seorang Muslim membaca al-Qur’an hendaknya membacanya sesuai dengan ketentuan seperti yang telah diajarkan oleh Rasul-Nya. Ketika bacaannya sudah mahir maka hendaknya pula ia mengajarkannya kepada orang lain. Dan Insya Allah pahala yang Allah berikan menjadi amal Jariyah bagi kita sampai hari kiamat.</w:t>
      </w:r>
    </w:p>
    <w:p w14:paraId="6D7B064D" w14:textId="0F53F6F1" w:rsidR="00490E6C" w:rsidRPr="009A7487" w:rsidRDefault="0070255D" w:rsidP="00490E6C">
      <w:r>
        <w:t xml:space="preserve"> </w:t>
      </w:r>
      <w:r w:rsidR="00490E6C">
        <w:t xml:space="preserve">       Insya Allah</w:t>
      </w:r>
      <w:r w:rsidR="005805CF">
        <w:t>,</w:t>
      </w:r>
      <w:r w:rsidR="00490E6C">
        <w:t xml:space="preserve"> dalam menyusun buku ini, Kami berusaha menyajikan materi dengan kalimat yang ringkas dan mudah dipahami.</w:t>
      </w:r>
      <w:r w:rsidR="00490E6C" w:rsidRPr="003C62F6">
        <w:rPr>
          <w:rFonts w:asciiTheme="majorHAnsi" w:eastAsiaTheme="majorEastAsia" w:hAnsiTheme="majorHAnsi" w:cstheme="majorBidi"/>
          <w:color w:val="C68D08" w:themeColor="accent1" w:themeShade="BF"/>
          <w:sz w:val="32"/>
          <w:szCs w:val="32"/>
        </w:rPr>
        <mc:AlternateContent>
          <mc:Choice Requires="wpg">
            <w:drawing>
              <wp:anchor distT="0" distB="0" distL="114300" distR="114300" simplePos="0" relativeHeight="251633680" behindDoc="1" locked="0" layoutInCell="1" allowOverlap="1" wp14:anchorId="55F86632" wp14:editId="0A27F226">
                <wp:simplePos x="0" y="0"/>
                <wp:positionH relativeFrom="column">
                  <wp:posOffset>-914400</wp:posOffset>
                </wp:positionH>
                <wp:positionV relativeFrom="page">
                  <wp:posOffset>9137650</wp:posOffset>
                </wp:positionV>
                <wp:extent cx="11699240" cy="695960"/>
                <wp:effectExtent l="0" t="0" r="0" b="8890"/>
                <wp:wrapNone/>
                <wp:docPr id="1811887396" name="Grup 1811887396"/>
                <wp:cNvGraphicFramePr/>
                <a:graphic xmlns:a="http://schemas.openxmlformats.org/drawingml/2006/main">
                  <a:graphicData uri="http://schemas.microsoft.com/office/word/2010/wordprocessingGroup">
                    <wpg:wgp>
                      <wpg:cNvGrpSpPr/>
                      <wpg:grpSpPr>
                        <a:xfrm>
                          <a:off x="0" y="0"/>
                          <a:ext cx="11699240" cy="695960"/>
                          <a:chOff x="0" y="0"/>
                          <a:chExt cx="11699240" cy="695960"/>
                        </a:xfrm>
                      </wpg:grpSpPr>
                      <wpg:grpSp>
                        <wpg:cNvPr id="39377943" name="Group 2"/>
                        <wpg:cNvGrpSpPr/>
                        <wpg:grpSpPr>
                          <a:xfrm>
                            <a:off x="0" y="0"/>
                            <a:ext cx="11699240" cy="695960"/>
                            <a:chOff x="0" y="0"/>
                            <a:chExt cx="11699631" cy="696106"/>
                          </a:xfrm>
                        </wpg:grpSpPr>
                        <pic:pic xmlns:pic="http://schemas.openxmlformats.org/drawingml/2006/picture">
                          <pic:nvPicPr>
                            <pic:cNvPr id="480179974" name="Picture 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5861"/>
                              <a:ext cx="5943600" cy="690245"/>
                            </a:xfrm>
                            <a:prstGeom prst="rect">
                              <a:avLst/>
                            </a:prstGeom>
                          </pic:spPr>
                        </pic:pic>
                        <pic:pic xmlns:pic="http://schemas.openxmlformats.org/drawingml/2006/picture">
                          <pic:nvPicPr>
                            <pic:cNvPr id="1063113125" name="Picture 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5756031" y="0"/>
                              <a:ext cx="5943600" cy="690245"/>
                            </a:xfrm>
                            <a:prstGeom prst="rect">
                              <a:avLst/>
                            </a:prstGeom>
                          </pic:spPr>
                        </pic:pic>
                      </wpg:grpSp>
                      <wps:wsp>
                        <wps:cNvPr id="260246768" name="Text Box 1"/>
                        <wps:cNvSpPr txBox="1"/>
                        <wps:spPr>
                          <a:xfrm>
                            <a:off x="7227277" y="5862"/>
                            <a:ext cx="544830" cy="5270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4C528F" w14:textId="77777777" w:rsidR="00490E6C" w:rsidRPr="003C62F6" w:rsidRDefault="00490E6C" w:rsidP="00490E6C">
                              <w:r w:rsidRPr="003C62F6">
                                <w:rPr>
                                  <w:rFonts w:cs="Times New Roman"/>
                                  <w:color w:val="FFFFFF" w:themeColor="background1"/>
                                  <w:sz w:val="48"/>
                                  <w:szCs w:val="4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5F86632" id="Grup 1811887396" o:spid="_x0000_s1042" style="position:absolute;margin-left:-1in;margin-top:719.5pt;width:921.2pt;height:54.8pt;z-index:-251682800;mso-position-vertical-relative:page" coordsize="116992,6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">
                <v:group id="Group 2" o:spid="_x0000_s1043" style="position:absolute;width:116992;height:6959" coordsize="116996,6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">
                  <v:shape id="Picture 3" o:spid="_x0000_s1044" type="#_x0000_t75" style="position:absolute;top:58;width:59436;height:6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">
                    <v:imagedata r:id="rId17" o:title=""/>
                  </v:shape>
                  <v:shape id="Picture 4" o:spid="_x0000_s1045" type="#_x0000_t75" style="position:absolute;left:57560;width:59436;height:6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">
                    <v:imagedata r:id="rId18" o:title=""/>
                  </v:shape>
                </v:group>
                <v:shape id="Text Box 1" o:spid="_x0000_s1046" type="#_x0000_t202" style="position:absolute;left:72272;top:58;width:5449;height:5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" filled="f" stroked="f">
                  <v:textbox>
                    <w:txbxContent>
                      <w:p w14:paraId="434C528F" w14:textId="77777777" w:rsidR="00490E6C" w:rsidRPr="003C62F6" w:rsidRDefault="00490E6C" w:rsidP="00490E6C">
                        <w:r w:rsidRPr="003C62F6">
                          <w:rPr>
                            <w:rFonts w:cs="Times New Roman"/>
                            <w:color w:val="FFFFFF" w:themeColor="background1"/>
                            <w:sz w:val="48"/>
                            <w:szCs w:val="48"/>
                          </w:rPr>
                          <w:t>3</w:t>
                        </w:r>
                      </w:p>
                    </w:txbxContent>
                  </v:textbox>
                </v:shape>
                <w10:wrap anchory="page"/>
              </v:group>
            </w:pict>
          </mc:Fallback>
        </mc:AlternateContent>
      </w:r>
    </w:p>
    <w:p w14:paraId="3FB278E8" w14:textId="088DBAB2" w:rsidR="00241DCC" w:rsidRDefault="00E776F6" w:rsidP="008A1E96">
      <w:pPr>
        <w:pStyle w:val="JudulTOC"/>
        <w:jc w:val="center"/>
      </w:pPr>
      <w:r w:rsidRPr="003C62F6">
        <w:br w:type="page"/>
      </w:r>
    </w:p>
    <w:p w14:paraId="2CCF8DEC" w14:textId="2A14FF8A" w:rsidR="00534328" w:rsidRPr="003C62F6" w:rsidRDefault="00490E6C" w:rsidP="00534328">
      <w:pPr>
        <w:rPr>
          <w:sz w:val="16"/>
          <w:szCs w:val="16"/>
        </w:rPr>
      </w:pPr>
      <w:r>
        <w:rPr>
          <w:sz w:val="16"/>
          <w:szCs w:val="16"/>
        </w:rPr>
        <w:lastRenderedPageBreak/>
        <mc:AlternateContent>
          <mc:Choice Requires="wps">
            <w:drawing>
              <wp:anchor distT="0" distB="0" distL="114300" distR="114300" simplePos="0" relativeHeight="251633679" behindDoc="0" locked="0" layoutInCell="1" allowOverlap="1" wp14:anchorId="09A137E6" wp14:editId="09AE98C8">
                <wp:simplePos x="0" y="0"/>
                <wp:positionH relativeFrom="column">
                  <wp:posOffset>1254369</wp:posOffset>
                </wp:positionH>
                <wp:positionV relativeFrom="paragraph">
                  <wp:posOffset>-457200</wp:posOffset>
                </wp:positionV>
                <wp:extent cx="556260" cy="2907323"/>
                <wp:effectExtent l="0" t="0" r="0" b="7620"/>
                <wp:wrapNone/>
                <wp:docPr id="1389301587" name="Persegi Panjang 1389301587"/>
                <wp:cNvGraphicFramePr/>
                <a:graphic xmlns:a="http://schemas.openxmlformats.org/drawingml/2006/main">
                  <a:graphicData uri="http://schemas.microsoft.com/office/word/2010/wordprocessingShape">
                    <wps:wsp>
                      <wps:cNvSpPr/>
                      <wps:spPr>
                        <a:xfrm>
                          <a:off x="0" y="0"/>
                          <a:ext cx="556260" cy="2907323"/>
                        </a:xfrm>
                        <a:prstGeom prst="rect">
                          <a:avLst/>
                        </a:prstGeom>
                        <a:solidFill>
                          <a:srgbClr val="F6B61E">
                            <a:alpha val="69804"/>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0A9C80" id="Persegi Panjang 1389301587" o:spid="_x0000_s1026" style="position:absolute;margin-left:98.75pt;margin-top:-36pt;width:43.8pt;height:228.9pt;z-index:2516336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" fillcolor="#f6b61e" stroked="f" strokeweight="1pt">
                <v:fill opacity="45746f"/>
              </v:rect>
            </w:pict>
          </mc:Fallback>
        </mc:AlternateContent>
      </w:r>
    </w:p>
    <w:p w14:paraId="44F3EA27" w14:textId="0FEAD70F" w:rsidR="00207F90" w:rsidRDefault="00534328" w:rsidP="00997666">
      <w:pPr>
        <w:pStyle w:val="TOC1"/>
        <w:ind w:left="1440"/>
        <w:rPr>
          <w:b/>
          <w:bCs/>
          <w:sz w:val="16"/>
          <w:szCs w:val="16"/>
        </w:rPr>
      </w:pPr>
      <w:r>
        <w:rPr>
          <w:b/>
          <w:bCs/>
          <w:sz w:val="16"/>
          <w:szCs w:val="16"/>
        </w:rPr>
        <w:t xml:space="preserve">    </w:t>
      </w:r>
      <w:r w:rsidR="00997666">
        <w:rPr>
          <w:b/>
          <w:bCs/>
          <w:sz w:val="16"/>
          <w:szCs w:val="16"/>
        </w:rPr>
        <w:t xml:space="preserve">    </w:t>
      </w:r>
    </w:p>
    <w:p w14:paraId="71A7E342" w14:textId="77777777" w:rsidR="00997666" w:rsidRDefault="00997666" w:rsidP="00997666">
      <w:pPr>
        <w:rPr>
          <w:lang w:eastAsia="en-US"/>
        </w:rPr>
      </w:pPr>
    </w:p>
    <w:p w14:paraId="615A8B6C" w14:textId="77777777" w:rsidR="00997666" w:rsidRDefault="00997666" w:rsidP="00997666">
      <w:pPr>
        <w:rPr>
          <w:lang w:eastAsia="en-US"/>
        </w:rPr>
      </w:pPr>
    </w:p>
    <w:p w14:paraId="4667FBDF" w14:textId="41B1D794" w:rsidR="00997666" w:rsidRDefault="00997666" w:rsidP="00997666">
      <w:pPr>
        <w:rPr>
          <w:lang w:eastAsia="en-US"/>
        </w:rPr>
      </w:pPr>
    </w:p>
    <w:p w14:paraId="276F41BE" w14:textId="00997306" w:rsidR="00997666" w:rsidRDefault="00997666" w:rsidP="00997666">
      <w:pPr>
        <w:rPr>
          <w:lang w:eastAsia="en-US"/>
        </w:rPr>
      </w:pPr>
    </w:p>
    <w:p w14:paraId="32917005" w14:textId="7642C5C1" w:rsidR="00997666" w:rsidRDefault="00083F08" w:rsidP="00997666">
      <w:pPr>
        <w:rPr>
          <w:lang w:eastAsia="en-US"/>
        </w:rPr>
      </w:pPr>
      <w:r>
        <w:rPr>
          <w:sz w:val="48"/>
          <w:szCs w:val="48"/>
        </w:rPr>
        <mc:AlternateContent>
          <mc:Choice Requires="wpg">
            <w:drawing>
              <wp:anchor distT="0" distB="0" distL="114300" distR="114300" simplePos="0" relativeHeight="251633686" behindDoc="0" locked="0" layoutInCell="1" allowOverlap="1" wp14:anchorId="6D5E4EDE" wp14:editId="18E64C74">
                <wp:simplePos x="0" y="0"/>
                <wp:positionH relativeFrom="column">
                  <wp:posOffset>1245870</wp:posOffset>
                </wp:positionH>
                <wp:positionV relativeFrom="paragraph">
                  <wp:posOffset>254196</wp:posOffset>
                </wp:positionV>
                <wp:extent cx="2113915" cy="1181735"/>
                <wp:effectExtent l="0" t="0" r="0" b="0"/>
                <wp:wrapNone/>
                <wp:docPr id="716345150" name="Grup 716345150"/>
                <wp:cNvGraphicFramePr/>
                <a:graphic xmlns:a="http://schemas.openxmlformats.org/drawingml/2006/main">
                  <a:graphicData uri="http://schemas.microsoft.com/office/word/2010/wordprocessingGroup">
                    <wpg:wgp>
                      <wpg:cNvGrpSpPr/>
                      <wpg:grpSpPr>
                        <a:xfrm>
                          <a:off x="0" y="0"/>
                          <a:ext cx="2113915" cy="1181735"/>
                          <a:chOff x="0" y="0"/>
                          <a:chExt cx="2114048" cy="1182207"/>
                        </a:xfrm>
                      </wpg:grpSpPr>
                      <wpg:grpSp>
                        <wpg:cNvPr id="616270014" name="Grup 13"/>
                        <wpg:cNvGrpSpPr/>
                        <wpg:grpSpPr>
                          <a:xfrm>
                            <a:off x="0" y="0"/>
                            <a:ext cx="2114048" cy="593558"/>
                            <a:chOff x="0" y="0"/>
                            <a:chExt cx="2114048" cy="583069"/>
                          </a:xfrm>
                        </wpg:grpSpPr>
                        <wps:wsp>
                          <wps:cNvPr id="1830628603" name="Kotak Teks 6"/>
                          <wps:cNvSpPr txBox="1"/>
                          <wps:spPr>
                            <a:xfrm>
                              <a:off x="0" y="32084"/>
                              <a:ext cx="619125" cy="5509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006746" w14:textId="50668DE7" w:rsidR="00997666" w:rsidRPr="00E41285" w:rsidRDefault="00997666" w:rsidP="00997666">
                                <w:pPr>
                                  <w:rPr>
                                    <w:rFonts w:ascii="13/5Atom Sans" w:hAnsi="13/5Atom Sans"/>
                                    <w:sz w:val="40"/>
                                    <w:szCs w:val="40"/>
                                  </w:rPr>
                                </w:pPr>
                                <w:r w:rsidRPr="00852FC3">
                                  <w:rPr>
                                    <w:rFonts w:ascii="13/5Atom Sans" w:hAnsi="13/5Atom Sans"/>
                                    <w:color w:val="FFFFFF" w:themeColor="background1"/>
                                    <w:sz w:val="120"/>
                                    <w:szCs w:val="120"/>
                                  </w:rPr>
                                  <w:t>01</w:t>
                                </w:r>
                                <w:r w:rsidR="00E41285">
                                  <w:rPr>
                                    <w:rFonts w:ascii="13/5Atom Sans" w:hAnsi="13/5Atom Sans"/>
                                    <w:sz w:val="120"/>
                                    <w:szCs w:val="1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31365043" name="Grup 12"/>
                          <wpg:cNvGrpSpPr/>
                          <wpg:grpSpPr>
                            <a:xfrm>
                              <a:off x="561473" y="0"/>
                              <a:ext cx="1552575" cy="555349"/>
                              <a:chOff x="0" y="0"/>
                              <a:chExt cx="1552575" cy="555349"/>
                            </a:xfrm>
                          </wpg:grpSpPr>
                          <wps:wsp>
                            <wps:cNvPr id="522315082" name="Kotak Teks 10"/>
                            <wps:cNvSpPr txBox="1"/>
                            <wps:spPr>
                              <a:xfrm>
                                <a:off x="0" y="0"/>
                                <a:ext cx="1552575" cy="31616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D9C30D" w14:textId="0F6AE4D6" w:rsidR="00E41285" w:rsidRPr="00C8495F" w:rsidRDefault="00E41285" w:rsidP="00E41285">
                                  <w:pPr>
                                    <w:rPr>
                                      <w:rFonts w:cstheme="minorHAnsi"/>
                                      <w:b/>
                                      <w:bCs/>
                                      <w:color w:val="595959" w:themeColor="text1" w:themeTint="A6"/>
                                      <w:sz w:val="24"/>
                                      <w:szCs w:val="24"/>
                                    </w:rPr>
                                  </w:pPr>
                                  <w:r w:rsidRPr="00FC0930">
                                    <w:rPr>
                                      <w:rFonts w:cstheme="minorHAnsi"/>
                                      <w:b/>
                                      <w:bCs/>
                                      <w:color w:val="F6B61E"/>
                                      <w:sz w:val="24"/>
                                      <w:szCs w:val="24"/>
                                    </w:rPr>
                                    <w:t>M</w:t>
                                  </w:r>
                                  <w:r w:rsidRPr="00C8495F">
                                    <w:rPr>
                                      <w:rFonts w:cstheme="minorHAnsi"/>
                                      <w:b/>
                                      <w:bCs/>
                                      <w:color w:val="595959" w:themeColor="text1" w:themeTint="A6"/>
                                      <w:sz w:val="24"/>
                                      <w:szCs w:val="24"/>
                                    </w:rPr>
                                    <w:t>akhorijul Huruf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442806" name="Kotak Teks 10"/>
                            <wps:cNvSpPr txBox="1"/>
                            <wps:spPr>
                              <a:xfrm>
                                <a:off x="0" y="165652"/>
                                <a:ext cx="895350" cy="26504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9EF24DE" w14:textId="304D1BC8" w:rsidR="00E41285" w:rsidRPr="00E75896" w:rsidRDefault="00E41285" w:rsidP="00E41285">
                                  <w:pPr>
                                    <w:rPr>
                                      <w:rFonts w:cstheme="minorHAnsi"/>
                                      <w:color w:val="595959" w:themeColor="text1" w:themeTint="A6"/>
                                      <w:sz w:val="18"/>
                                      <w:szCs w:val="18"/>
                                    </w:rPr>
                                  </w:pPr>
                                  <w:r w:rsidRPr="00E75896">
                                    <w:rPr>
                                      <w:rFonts w:cstheme="minorHAnsi"/>
                                      <w:color w:val="595959" w:themeColor="text1" w:themeTint="A6"/>
                                      <w:sz w:val="18"/>
                                      <w:szCs w:val="18"/>
                                    </w:rPr>
                                    <w:t>Pengertian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2857595" name="Kotak Teks 10"/>
                            <wps:cNvSpPr txBox="1"/>
                            <wps:spPr>
                              <a:xfrm>
                                <a:off x="0" y="298174"/>
                                <a:ext cx="895350" cy="2571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9DD207" w14:textId="1BB3F38D" w:rsidR="00AD378F" w:rsidRPr="00E75896" w:rsidRDefault="00AD378F" w:rsidP="00AD378F">
                                  <w:pPr>
                                    <w:rPr>
                                      <w:rFonts w:cstheme="minorHAnsi"/>
                                      <w:color w:val="595959" w:themeColor="text1" w:themeTint="A6"/>
                                      <w:sz w:val="18"/>
                                      <w:szCs w:val="18"/>
                                    </w:rPr>
                                  </w:pPr>
                                  <w:r w:rsidRPr="00E75896">
                                    <w:rPr>
                                      <w:rFonts w:cstheme="minorHAnsi"/>
                                      <w:color w:val="595959" w:themeColor="text1" w:themeTint="A6"/>
                                      <w:sz w:val="18"/>
                                      <w:szCs w:val="18"/>
                                    </w:rPr>
                                    <w:t>Pembagian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475801553" name="Grup 16"/>
                        <wpg:cNvGrpSpPr/>
                        <wpg:grpSpPr>
                          <a:xfrm>
                            <a:off x="681318" y="450476"/>
                            <a:ext cx="1087967" cy="731731"/>
                            <a:chOff x="0" y="0"/>
                            <a:chExt cx="1087967" cy="731731"/>
                          </a:xfrm>
                        </wpg:grpSpPr>
                        <wps:wsp>
                          <wps:cNvPr id="298375509" name="Kotak Teks 10"/>
                          <wps:cNvSpPr txBox="1"/>
                          <wps:spPr>
                            <a:xfrm>
                              <a:off x="0" y="0"/>
                              <a:ext cx="894715" cy="240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965E83D" w14:textId="29CCD14C" w:rsidR="00AD378F" w:rsidRPr="00E75896" w:rsidRDefault="00AD378F" w:rsidP="00AD378F">
                                <w:pPr>
                                  <w:spacing w:after="0"/>
                                  <w:rPr>
                                    <w:rFonts w:cstheme="minorHAnsi"/>
                                    <w:color w:val="595959" w:themeColor="text1" w:themeTint="A6"/>
                                    <w:sz w:val="18"/>
                                    <w:szCs w:val="18"/>
                                  </w:rPr>
                                </w:pPr>
                                <w:r w:rsidRPr="00E75896">
                                  <w:rPr>
                                    <w:rFonts w:cstheme="minorHAnsi"/>
                                    <w:color w:val="595959" w:themeColor="text1" w:themeTint="A6"/>
                                    <w:sz w:val="18"/>
                                    <w:szCs w:val="18"/>
                                  </w:rPr>
                                  <w:t>• Al Jauf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8951121" name="Kotak Teks 10"/>
                          <wps:cNvSpPr txBox="1"/>
                          <wps:spPr>
                            <a:xfrm>
                              <a:off x="2117" y="124883"/>
                              <a:ext cx="1085850" cy="2654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F1C190" w14:textId="074B55EF" w:rsidR="00AD378F" w:rsidRPr="00E75896" w:rsidRDefault="00AD378F" w:rsidP="00AD378F">
                                <w:pPr>
                                  <w:spacing w:after="0"/>
                                  <w:rPr>
                                    <w:rFonts w:cstheme="minorHAnsi"/>
                                    <w:color w:val="595959" w:themeColor="text1" w:themeTint="A6"/>
                                    <w:sz w:val="18"/>
                                    <w:szCs w:val="18"/>
                                  </w:rPr>
                                </w:pPr>
                                <w:r w:rsidRPr="00E75896">
                                  <w:rPr>
                                    <w:rFonts w:cstheme="minorHAnsi"/>
                                    <w:color w:val="595959" w:themeColor="text1" w:themeTint="A6"/>
                                    <w:sz w:val="18"/>
                                    <w:szCs w:val="18"/>
                                  </w:rPr>
                                  <w:t xml:space="preserve">• Al </w:t>
                                </w:r>
                                <w:r w:rsidR="00DF1C61" w:rsidRPr="00E75896">
                                  <w:rPr>
                                    <w:rFonts w:cstheme="minorHAnsi"/>
                                    <w:color w:val="595959" w:themeColor="text1" w:themeTint="A6"/>
                                    <w:sz w:val="18"/>
                                    <w:szCs w:val="18"/>
                                  </w:rPr>
                                  <w:t>Halqi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4449138" name="Kotak Teks 10"/>
                          <wps:cNvSpPr txBox="1"/>
                          <wps:spPr>
                            <a:xfrm>
                              <a:off x="2117" y="249766"/>
                              <a:ext cx="894715" cy="240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34C71F3" w14:textId="095E1ACC" w:rsidR="00AD378F" w:rsidRPr="00E75896" w:rsidRDefault="00AD378F" w:rsidP="00AD378F">
                                <w:pPr>
                                  <w:spacing w:after="0"/>
                                  <w:rPr>
                                    <w:rFonts w:cstheme="minorHAnsi"/>
                                    <w:color w:val="595959" w:themeColor="text1" w:themeTint="A6"/>
                                    <w:sz w:val="18"/>
                                    <w:szCs w:val="18"/>
                                  </w:rPr>
                                </w:pPr>
                                <w:r w:rsidRPr="00E75896">
                                  <w:rPr>
                                    <w:rFonts w:cstheme="minorHAnsi"/>
                                    <w:color w:val="595959" w:themeColor="text1" w:themeTint="A6"/>
                                    <w:sz w:val="18"/>
                                    <w:szCs w:val="18"/>
                                  </w:rPr>
                                  <w:t xml:space="preserve">• Al </w:t>
                                </w:r>
                                <w:r w:rsidR="00DF1C61" w:rsidRPr="00E75896">
                                  <w:rPr>
                                    <w:rFonts w:cstheme="minorHAnsi"/>
                                    <w:color w:val="595959" w:themeColor="text1" w:themeTint="A6"/>
                                    <w:sz w:val="18"/>
                                    <w:szCs w:val="18"/>
                                  </w:rPr>
                                  <w:t>Lisan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8825842" name="Kotak Teks 10"/>
                          <wps:cNvSpPr txBox="1"/>
                          <wps:spPr>
                            <a:xfrm>
                              <a:off x="0" y="364066"/>
                              <a:ext cx="1052945" cy="2406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A23EE1" w14:textId="3116DE8A" w:rsidR="00AD378F" w:rsidRPr="00E75896" w:rsidRDefault="00AD378F" w:rsidP="00AD378F">
                                <w:pPr>
                                  <w:spacing w:after="0"/>
                                  <w:rPr>
                                    <w:rFonts w:cstheme="minorHAnsi"/>
                                    <w:color w:val="595959" w:themeColor="text1" w:themeTint="A6"/>
                                    <w:sz w:val="18"/>
                                    <w:szCs w:val="18"/>
                                  </w:rPr>
                                </w:pPr>
                                <w:r w:rsidRPr="00E75896">
                                  <w:rPr>
                                    <w:rFonts w:cstheme="minorHAnsi"/>
                                    <w:color w:val="595959" w:themeColor="text1" w:themeTint="A6"/>
                                    <w:sz w:val="18"/>
                                    <w:szCs w:val="18"/>
                                  </w:rPr>
                                  <w:t>• A</w:t>
                                </w:r>
                                <w:r w:rsidR="00DF1C61" w:rsidRPr="00E75896">
                                  <w:rPr>
                                    <w:rFonts w:cstheme="minorHAnsi"/>
                                    <w:color w:val="595959" w:themeColor="text1" w:themeTint="A6"/>
                                    <w:sz w:val="18"/>
                                    <w:szCs w:val="18"/>
                                  </w:rPr>
                                  <w:t>sy Syafatain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0442164" name="Kotak Teks 10"/>
                          <wps:cNvSpPr txBox="1"/>
                          <wps:spPr>
                            <a:xfrm>
                              <a:off x="2117" y="491066"/>
                              <a:ext cx="972127" cy="2406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5343E3" w14:textId="631448C3" w:rsidR="00AD378F" w:rsidRPr="00C8495F" w:rsidRDefault="00AD378F" w:rsidP="00AD378F">
                                <w:pPr>
                                  <w:spacing w:after="0"/>
                                  <w:rPr>
                                    <w:rFonts w:cstheme="minorHAnsi"/>
                                    <w:color w:val="595959" w:themeColor="text1" w:themeTint="A6"/>
                                    <w:sz w:val="18"/>
                                    <w:szCs w:val="18"/>
                                  </w:rPr>
                                </w:pPr>
                                <w:r w:rsidRPr="00C8495F">
                                  <w:rPr>
                                    <w:rFonts w:cstheme="minorHAnsi"/>
                                    <w:color w:val="595959" w:themeColor="text1" w:themeTint="A6"/>
                                    <w:sz w:val="18"/>
                                    <w:szCs w:val="18"/>
                                  </w:rPr>
                                  <w:t xml:space="preserve">• Al </w:t>
                                </w:r>
                                <w:r w:rsidR="00DF1C61" w:rsidRPr="00C8495F">
                                  <w:rPr>
                                    <w:rFonts w:cstheme="minorHAnsi"/>
                                    <w:color w:val="595959" w:themeColor="text1" w:themeTint="A6"/>
                                    <w:sz w:val="18"/>
                                    <w:szCs w:val="18"/>
                                  </w:rPr>
                                  <w:t>Khoisyum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6D5E4EDE" id="Grup 716345150" o:spid="_x0000_s1047" style="position:absolute;margin-left:98.1pt;margin-top:20pt;width:166.45pt;height:93.05pt;z-index:251633686;mso-width-relative:margin" coordsize="21140,11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">
                <v:group id="Grup 13" o:spid="_x0000_s1048" style="position:absolute;width:21140;height:5935" coordsize="21140,5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">
                  <v:shape id="Kotak Teks 6" o:spid="_x0000_s1049" type="#_x0000_t202" style="position:absolute;top:320;width:6191;height:5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" filled="f" stroked="f">
                    <v:textbox>
                      <w:txbxContent>
                        <w:p w14:paraId="0B006746" w14:textId="50668DE7" w:rsidR="00997666" w:rsidRPr="00E41285" w:rsidRDefault="00997666" w:rsidP="00997666">
                          <w:pPr>
                            <w:rPr>
                              <w:rFonts w:ascii="13/5Atom Sans" w:hAnsi="13/5Atom Sans"/>
                              <w:sz w:val="40"/>
                              <w:szCs w:val="40"/>
                            </w:rPr>
                          </w:pPr>
                          <w:r w:rsidRPr="00852FC3">
                            <w:rPr>
                              <w:rFonts w:ascii="13/5Atom Sans" w:hAnsi="13/5Atom Sans"/>
                              <w:color w:val="FFFFFF" w:themeColor="background1"/>
                              <w:sz w:val="120"/>
                              <w:szCs w:val="120"/>
                            </w:rPr>
                            <w:t>01</w:t>
                          </w:r>
                          <w:r w:rsidR="00E41285">
                            <w:rPr>
                              <w:rFonts w:ascii="13/5Atom Sans" w:hAnsi="13/5Atom Sans"/>
                              <w:sz w:val="120"/>
                              <w:szCs w:val="120"/>
                            </w:rPr>
                            <w:t xml:space="preserve"> </w:t>
                          </w:r>
                        </w:p>
                      </w:txbxContent>
                    </v:textbox>
                  </v:shape>
                  <v:group id="Grup 12" o:spid="_x0000_s1050" style="position:absolute;left:5614;width:15526;height:5553" coordsize="15525,5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">
                    <v:shape id="_x0000_s1051" type="#_x0000_t202" style="position:absolute;width:15525;height:3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" filled="f" stroked="f">
                      <v:textbox>
                        <w:txbxContent>
                          <w:p w14:paraId="4CD9C30D" w14:textId="0F6AE4D6" w:rsidR="00E41285" w:rsidRPr="00C8495F" w:rsidRDefault="00E41285" w:rsidP="00E41285">
                            <w:pPr>
                              <w:rPr>
                                <w:rFonts w:cstheme="minorHAnsi"/>
                                <w:b/>
                                <w:bCs/>
                                <w:color w:val="595959" w:themeColor="text1" w:themeTint="A6"/>
                                <w:sz w:val="24"/>
                                <w:szCs w:val="24"/>
                              </w:rPr>
                            </w:pPr>
                            <w:r w:rsidRPr="00FC0930">
                              <w:rPr>
                                <w:rFonts w:cstheme="minorHAnsi"/>
                                <w:b/>
                                <w:bCs/>
                                <w:color w:val="F6B61E"/>
                                <w:sz w:val="24"/>
                                <w:szCs w:val="24"/>
                              </w:rPr>
                              <w:t>M</w:t>
                            </w:r>
                            <w:r w:rsidRPr="00C8495F">
                              <w:rPr>
                                <w:rFonts w:cstheme="minorHAnsi"/>
                                <w:b/>
                                <w:bCs/>
                                <w:color w:val="595959" w:themeColor="text1" w:themeTint="A6"/>
                                <w:sz w:val="24"/>
                                <w:szCs w:val="24"/>
                              </w:rPr>
                              <w:t>akhorijul Huruf</w:t>
                            </w:r>
                          </w:p>
                        </w:txbxContent>
                      </v:textbox>
                    </v:shape>
                    <v:shape id="_x0000_s1052" type="#_x0000_t202" style="position:absolute;top:1656;width:8953;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" filled="f" stroked="f">
                      <v:textbox>
                        <w:txbxContent>
                          <w:p w14:paraId="79EF24DE" w14:textId="304D1BC8" w:rsidR="00E41285" w:rsidRPr="00E75896" w:rsidRDefault="00E41285" w:rsidP="00E41285">
                            <w:pPr>
                              <w:rPr>
                                <w:rFonts w:cstheme="minorHAnsi"/>
                                <w:color w:val="595959" w:themeColor="text1" w:themeTint="A6"/>
                                <w:sz w:val="18"/>
                                <w:szCs w:val="18"/>
                              </w:rPr>
                            </w:pPr>
                            <w:r w:rsidRPr="00E75896">
                              <w:rPr>
                                <w:rFonts w:cstheme="minorHAnsi"/>
                                <w:color w:val="595959" w:themeColor="text1" w:themeTint="A6"/>
                                <w:sz w:val="18"/>
                                <w:szCs w:val="18"/>
                              </w:rPr>
                              <w:t>Pengertian</w:t>
                            </w:r>
                          </w:p>
                        </w:txbxContent>
                      </v:textbox>
                    </v:shape>
                    <v:shape id="_x0000_s1053" type="#_x0000_t202" style="position:absolute;top:2981;width:8953;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" filled="f" stroked="f">
                      <v:textbox>
                        <w:txbxContent>
                          <w:p w14:paraId="369DD207" w14:textId="1BB3F38D" w:rsidR="00AD378F" w:rsidRPr="00E75896" w:rsidRDefault="00AD378F" w:rsidP="00AD378F">
                            <w:pPr>
                              <w:rPr>
                                <w:rFonts w:cstheme="minorHAnsi"/>
                                <w:color w:val="595959" w:themeColor="text1" w:themeTint="A6"/>
                                <w:sz w:val="18"/>
                                <w:szCs w:val="18"/>
                              </w:rPr>
                            </w:pPr>
                            <w:r w:rsidRPr="00E75896">
                              <w:rPr>
                                <w:rFonts w:cstheme="minorHAnsi"/>
                                <w:color w:val="595959" w:themeColor="text1" w:themeTint="A6"/>
                                <w:sz w:val="18"/>
                                <w:szCs w:val="18"/>
                              </w:rPr>
                              <w:t>Pembagian</w:t>
                            </w:r>
                          </w:p>
                        </w:txbxContent>
                      </v:textbox>
                    </v:shape>
                  </v:group>
                </v:group>
                <v:group id="Grup 16" o:spid="_x0000_s1054" style="position:absolute;left:6813;top:4504;width:10879;height:7318" coordsize="10879,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">
                  <v:shape id="_x0000_s1055" type="#_x0000_t202" style="position:absolute;width:8947;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" filled="f" stroked="f">
                    <v:textbox>
                      <w:txbxContent>
                        <w:p w14:paraId="7965E83D" w14:textId="29CCD14C" w:rsidR="00AD378F" w:rsidRPr="00E75896" w:rsidRDefault="00AD378F" w:rsidP="00AD378F">
                          <w:pPr>
                            <w:spacing w:after="0"/>
                            <w:rPr>
                              <w:rFonts w:cstheme="minorHAnsi"/>
                              <w:color w:val="595959" w:themeColor="text1" w:themeTint="A6"/>
                              <w:sz w:val="18"/>
                              <w:szCs w:val="18"/>
                            </w:rPr>
                          </w:pPr>
                          <w:r w:rsidRPr="00E75896">
                            <w:rPr>
                              <w:rFonts w:cstheme="minorHAnsi"/>
                              <w:color w:val="595959" w:themeColor="text1" w:themeTint="A6"/>
                              <w:sz w:val="18"/>
                              <w:szCs w:val="18"/>
                            </w:rPr>
                            <w:t>• Al Jauf</w:t>
                          </w:r>
                        </w:p>
                      </w:txbxContent>
                    </v:textbox>
                  </v:shape>
                  <v:shape id="_x0000_s1056" type="#_x0000_t202" style="position:absolute;left:21;top:1248;width:10858;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" filled="f" stroked="f">
                    <v:textbox>
                      <w:txbxContent>
                        <w:p w14:paraId="0AF1C190" w14:textId="074B55EF" w:rsidR="00AD378F" w:rsidRPr="00E75896" w:rsidRDefault="00AD378F" w:rsidP="00AD378F">
                          <w:pPr>
                            <w:spacing w:after="0"/>
                            <w:rPr>
                              <w:rFonts w:cstheme="minorHAnsi"/>
                              <w:color w:val="595959" w:themeColor="text1" w:themeTint="A6"/>
                              <w:sz w:val="18"/>
                              <w:szCs w:val="18"/>
                            </w:rPr>
                          </w:pPr>
                          <w:r w:rsidRPr="00E75896">
                            <w:rPr>
                              <w:rFonts w:cstheme="minorHAnsi"/>
                              <w:color w:val="595959" w:themeColor="text1" w:themeTint="A6"/>
                              <w:sz w:val="18"/>
                              <w:szCs w:val="18"/>
                            </w:rPr>
                            <w:t xml:space="preserve">• Al </w:t>
                          </w:r>
                          <w:r w:rsidR="00DF1C61" w:rsidRPr="00E75896">
                            <w:rPr>
                              <w:rFonts w:cstheme="minorHAnsi"/>
                              <w:color w:val="595959" w:themeColor="text1" w:themeTint="A6"/>
                              <w:sz w:val="18"/>
                              <w:szCs w:val="18"/>
                            </w:rPr>
                            <w:t>Halqi</w:t>
                          </w:r>
                        </w:p>
                      </w:txbxContent>
                    </v:textbox>
                  </v:shape>
                  <v:shape id="_x0000_s1057" type="#_x0000_t202" style="position:absolute;left:21;top:2497;width:8947;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" filled="f" stroked="f">
                    <v:textbox>
                      <w:txbxContent>
                        <w:p w14:paraId="234C71F3" w14:textId="095E1ACC" w:rsidR="00AD378F" w:rsidRPr="00E75896" w:rsidRDefault="00AD378F" w:rsidP="00AD378F">
                          <w:pPr>
                            <w:spacing w:after="0"/>
                            <w:rPr>
                              <w:rFonts w:cstheme="minorHAnsi"/>
                              <w:color w:val="595959" w:themeColor="text1" w:themeTint="A6"/>
                              <w:sz w:val="18"/>
                              <w:szCs w:val="18"/>
                            </w:rPr>
                          </w:pPr>
                          <w:r w:rsidRPr="00E75896">
                            <w:rPr>
                              <w:rFonts w:cstheme="minorHAnsi"/>
                              <w:color w:val="595959" w:themeColor="text1" w:themeTint="A6"/>
                              <w:sz w:val="18"/>
                              <w:szCs w:val="18"/>
                            </w:rPr>
                            <w:t xml:space="preserve">• Al </w:t>
                          </w:r>
                          <w:r w:rsidR="00DF1C61" w:rsidRPr="00E75896">
                            <w:rPr>
                              <w:rFonts w:cstheme="minorHAnsi"/>
                              <w:color w:val="595959" w:themeColor="text1" w:themeTint="A6"/>
                              <w:sz w:val="18"/>
                              <w:szCs w:val="18"/>
                            </w:rPr>
                            <w:t>Lisan</w:t>
                          </w:r>
                        </w:p>
                      </w:txbxContent>
                    </v:textbox>
                  </v:shape>
                  <v:shape id="_x0000_s1058" type="#_x0000_t202" style="position:absolute;top:3640;width:10529;height:2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" filled="f" stroked="f">
                    <v:textbox>
                      <w:txbxContent>
                        <w:p w14:paraId="78A23EE1" w14:textId="3116DE8A" w:rsidR="00AD378F" w:rsidRPr="00E75896" w:rsidRDefault="00AD378F" w:rsidP="00AD378F">
                          <w:pPr>
                            <w:spacing w:after="0"/>
                            <w:rPr>
                              <w:rFonts w:cstheme="minorHAnsi"/>
                              <w:color w:val="595959" w:themeColor="text1" w:themeTint="A6"/>
                              <w:sz w:val="18"/>
                              <w:szCs w:val="18"/>
                            </w:rPr>
                          </w:pPr>
                          <w:r w:rsidRPr="00E75896">
                            <w:rPr>
                              <w:rFonts w:cstheme="minorHAnsi"/>
                              <w:color w:val="595959" w:themeColor="text1" w:themeTint="A6"/>
                              <w:sz w:val="18"/>
                              <w:szCs w:val="18"/>
                            </w:rPr>
                            <w:t>• A</w:t>
                          </w:r>
                          <w:r w:rsidR="00DF1C61" w:rsidRPr="00E75896">
                            <w:rPr>
                              <w:rFonts w:cstheme="minorHAnsi"/>
                              <w:color w:val="595959" w:themeColor="text1" w:themeTint="A6"/>
                              <w:sz w:val="18"/>
                              <w:szCs w:val="18"/>
                            </w:rPr>
                            <w:t>sy Syafatain</w:t>
                          </w:r>
                        </w:p>
                      </w:txbxContent>
                    </v:textbox>
                  </v:shape>
                  <v:shape id="_x0000_s1059" type="#_x0000_t202" style="position:absolute;left:21;top:4910;width:9721;height:2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" filled="f" stroked="f">
                    <v:textbox>
                      <w:txbxContent>
                        <w:p w14:paraId="715343E3" w14:textId="631448C3" w:rsidR="00AD378F" w:rsidRPr="00C8495F" w:rsidRDefault="00AD378F" w:rsidP="00AD378F">
                          <w:pPr>
                            <w:spacing w:after="0"/>
                            <w:rPr>
                              <w:rFonts w:cstheme="minorHAnsi"/>
                              <w:color w:val="595959" w:themeColor="text1" w:themeTint="A6"/>
                              <w:sz w:val="18"/>
                              <w:szCs w:val="18"/>
                            </w:rPr>
                          </w:pPr>
                          <w:r w:rsidRPr="00C8495F">
                            <w:rPr>
                              <w:rFonts w:cstheme="minorHAnsi"/>
                              <w:color w:val="595959" w:themeColor="text1" w:themeTint="A6"/>
                              <w:sz w:val="18"/>
                              <w:szCs w:val="18"/>
                            </w:rPr>
                            <w:t xml:space="preserve">• Al </w:t>
                          </w:r>
                          <w:r w:rsidR="00DF1C61" w:rsidRPr="00C8495F">
                            <w:rPr>
                              <w:rFonts w:cstheme="minorHAnsi"/>
                              <w:color w:val="595959" w:themeColor="text1" w:themeTint="A6"/>
                              <w:sz w:val="18"/>
                              <w:szCs w:val="18"/>
                            </w:rPr>
                            <w:t>Khoisyum</w:t>
                          </w:r>
                        </w:p>
                      </w:txbxContent>
                    </v:textbox>
                  </v:shape>
                </v:group>
              </v:group>
            </w:pict>
          </mc:Fallback>
        </mc:AlternateContent>
      </w:r>
    </w:p>
    <w:p w14:paraId="16C1CE50" w14:textId="6CF62900" w:rsidR="00997666" w:rsidRDefault="00997666" w:rsidP="00997666">
      <w:pPr>
        <w:rPr>
          <w:lang w:eastAsia="en-US"/>
        </w:rPr>
      </w:pPr>
    </w:p>
    <w:p w14:paraId="414F3B41" w14:textId="1443FCCB" w:rsidR="00997666" w:rsidRPr="00997666" w:rsidRDefault="00FC0930" w:rsidP="00997666">
      <w:pPr>
        <w:rPr>
          <w:lang w:eastAsia="en-US"/>
        </w:rPr>
      </w:pPr>
      <w:r>
        <w:rPr>
          <w:sz w:val="48"/>
          <w:szCs w:val="48"/>
        </w:rPr>
        <mc:AlternateContent>
          <mc:Choice Requires="wps">
            <w:drawing>
              <wp:anchor distT="0" distB="0" distL="114300" distR="114300" simplePos="0" relativeHeight="251633678" behindDoc="0" locked="0" layoutInCell="1" allowOverlap="1" wp14:anchorId="2B8DBBE5" wp14:editId="4C0F8002">
                <wp:simplePos x="0" y="0"/>
                <wp:positionH relativeFrom="page">
                  <wp:posOffset>-2780088</wp:posOffset>
                </wp:positionH>
                <wp:positionV relativeFrom="page">
                  <wp:posOffset>2924175</wp:posOffset>
                </wp:positionV>
                <wp:extent cx="6824345" cy="1666875"/>
                <wp:effectExtent l="6985" t="0" r="2540" b="0"/>
                <wp:wrapNone/>
                <wp:docPr id="1064334080" name="Kotak Teks 1064334080"/>
                <wp:cNvGraphicFramePr/>
                <a:graphic xmlns:a="http://schemas.openxmlformats.org/drawingml/2006/main">
                  <a:graphicData uri="http://schemas.microsoft.com/office/word/2010/wordprocessingShape">
                    <wps:wsp>
                      <wps:cNvSpPr txBox="1"/>
                      <wps:spPr>
                        <a:xfrm rot="16200000">
                          <a:off x="0" y="0"/>
                          <a:ext cx="6824345" cy="166687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4A1C552" w14:textId="5DD3B7BC" w:rsidR="00517DF5" w:rsidRPr="00C8495F" w:rsidRDefault="00517DF5" w:rsidP="00517DF5">
                            <w:pPr>
                              <w:jc w:val="center"/>
                              <w:rPr>
                                <w:b/>
                                <w:bCs/>
                                <w:color w:val="595959" w:themeColor="text1" w:themeTint="A6"/>
                                <w:sz w:val="192"/>
                                <w:szCs w:val="192"/>
                              </w:rPr>
                            </w:pPr>
                            <w:r w:rsidRPr="00FC0930">
                              <w:rPr>
                                <w:b/>
                                <w:bCs/>
                                <w:color w:val="F6B61E"/>
                                <w:sz w:val="192"/>
                                <w:szCs w:val="192"/>
                              </w:rPr>
                              <w:t>D</w:t>
                            </w:r>
                            <w:r w:rsidRPr="00C8495F">
                              <w:rPr>
                                <w:b/>
                                <w:bCs/>
                                <w:color w:val="595959" w:themeColor="text1" w:themeTint="A6"/>
                                <w:sz w:val="192"/>
                                <w:szCs w:val="192"/>
                              </w:rPr>
                              <w:t>AFTAR ISI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DBBE5" id="Kotak Teks 1064334080" o:spid="_x0000_s1060" type="#_x0000_t202" style="position:absolute;margin-left:-218.9pt;margin-top:230.25pt;width:537.35pt;height:131.25pt;rotation:-90;z-index:25163367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" filled="f" stroked="f">
                <v:textbox>
                  <w:txbxContent>
                    <w:p w14:paraId="54A1C552" w14:textId="5DD3B7BC" w:rsidR="00517DF5" w:rsidRPr="00C8495F" w:rsidRDefault="00517DF5" w:rsidP="00517DF5">
                      <w:pPr>
                        <w:jc w:val="center"/>
                        <w:rPr>
                          <w:b/>
                          <w:bCs/>
                          <w:color w:val="595959" w:themeColor="text1" w:themeTint="A6"/>
                          <w:sz w:val="192"/>
                          <w:szCs w:val="192"/>
                        </w:rPr>
                      </w:pPr>
                      <w:r w:rsidRPr="00FC0930">
                        <w:rPr>
                          <w:b/>
                          <w:bCs/>
                          <w:color w:val="F6B61E"/>
                          <w:sz w:val="192"/>
                          <w:szCs w:val="192"/>
                        </w:rPr>
                        <w:t>D</w:t>
                      </w:r>
                      <w:r w:rsidRPr="00C8495F">
                        <w:rPr>
                          <w:b/>
                          <w:bCs/>
                          <w:color w:val="595959" w:themeColor="text1" w:themeTint="A6"/>
                          <w:sz w:val="192"/>
                          <w:szCs w:val="192"/>
                        </w:rPr>
                        <w:t>AFTAR ISI</w:t>
                      </w:r>
                    </w:p>
                  </w:txbxContent>
                </v:textbox>
                <w10:wrap anchorx="page" anchory="page"/>
              </v:shape>
            </w:pict>
          </mc:Fallback>
        </mc:AlternateContent>
      </w:r>
    </w:p>
    <w:p w14:paraId="1AE5F813" w14:textId="3E1E1E2F" w:rsidR="00517DF5" w:rsidRDefault="00517DF5" w:rsidP="009A7487">
      <w:pPr>
        <w:pStyle w:val="Judul1"/>
        <w:jc w:val="center"/>
        <w:rPr>
          <w:sz w:val="48"/>
          <w:szCs w:val="48"/>
        </w:rPr>
      </w:pPr>
    </w:p>
    <w:p w14:paraId="306CC9AA" w14:textId="0B6C628E" w:rsidR="00517DF5" w:rsidRDefault="00517DF5" w:rsidP="00517DF5"/>
    <w:p w14:paraId="757B73E3" w14:textId="086D69DD" w:rsidR="00517DF5" w:rsidRDefault="00281EB9" w:rsidP="00517DF5">
      <w:r>
        <mc:AlternateContent>
          <mc:Choice Requires="wpg">
            <w:drawing>
              <wp:anchor distT="0" distB="0" distL="114300" distR="114300" simplePos="0" relativeHeight="251633687" behindDoc="0" locked="0" layoutInCell="1" allowOverlap="1" wp14:anchorId="6275050B" wp14:editId="560FB2D0">
                <wp:simplePos x="0" y="0"/>
                <wp:positionH relativeFrom="column">
                  <wp:posOffset>1246414</wp:posOffset>
                </wp:positionH>
                <wp:positionV relativeFrom="paragraph">
                  <wp:posOffset>65224</wp:posOffset>
                </wp:positionV>
                <wp:extent cx="3673928" cy="2526665"/>
                <wp:effectExtent l="0" t="0" r="3175" b="6985"/>
                <wp:wrapNone/>
                <wp:docPr id="370053749" name="Grup 370053749"/>
                <wp:cNvGraphicFramePr/>
                <a:graphic xmlns:a="http://schemas.openxmlformats.org/drawingml/2006/main">
                  <a:graphicData uri="http://schemas.microsoft.com/office/word/2010/wordprocessingGroup">
                    <wpg:wgp>
                      <wpg:cNvGrpSpPr/>
                      <wpg:grpSpPr>
                        <a:xfrm>
                          <a:off x="0" y="0"/>
                          <a:ext cx="3673928" cy="2526665"/>
                          <a:chOff x="0" y="0"/>
                          <a:chExt cx="3674322" cy="2526836"/>
                        </a:xfrm>
                      </wpg:grpSpPr>
                      <wpg:grpSp>
                        <wpg:cNvPr id="1150074848" name="Grup 13"/>
                        <wpg:cNvGrpSpPr/>
                        <wpg:grpSpPr>
                          <a:xfrm>
                            <a:off x="0" y="0"/>
                            <a:ext cx="2113915" cy="612131"/>
                            <a:chOff x="0" y="0"/>
                            <a:chExt cx="2114048" cy="583069"/>
                          </a:xfrm>
                        </wpg:grpSpPr>
                        <wps:wsp>
                          <wps:cNvPr id="565615607" name="Kotak Teks 6"/>
                          <wps:cNvSpPr txBox="1"/>
                          <wps:spPr>
                            <a:xfrm>
                              <a:off x="0" y="32084"/>
                              <a:ext cx="619125" cy="5509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FAB7C6" w14:textId="1E091F6F" w:rsidR="00DF1C61" w:rsidRPr="00E41285" w:rsidRDefault="00614C78" w:rsidP="00DF1C61">
                                <w:pPr>
                                  <w:rPr>
                                    <w:rFonts w:ascii="13/5Atom Sans" w:hAnsi="13/5Atom Sans"/>
                                    <w:sz w:val="40"/>
                                    <w:szCs w:val="40"/>
                                  </w:rPr>
                                </w:pPr>
                                <w:r>
                                  <w:rPr>
                                    <w:rFonts w:ascii="13/5Atom Sans" w:hAnsi="13/5Atom Sans"/>
                                    <w:color w:val="595959" w:themeColor="text1" w:themeTint="A6"/>
                                    <w:sz w:val="120"/>
                                    <w:szCs w:val="120"/>
                                  </w:rPr>
                                  <w:t>09</w:t>
                                </w:r>
                                <w:r w:rsidR="00DF1C61">
                                  <w:rPr>
                                    <w:rFonts w:ascii="13/5Atom Sans" w:hAnsi="13/5Atom Sans"/>
                                    <w:sz w:val="120"/>
                                    <w:szCs w:val="1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504851" name="Grup 12"/>
                          <wpg:cNvGrpSpPr/>
                          <wpg:grpSpPr>
                            <a:xfrm>
                              <a:off x="561473" y="0"/>
                              <a:ext cx="1552575" cy="555349"/>
                              <a:chOff x="0" y="0"/>
                              <a:chExt cx="1552575" cy="555349"/>
                            </a:xfrm>
                          </wpg:grpSpPr>
                          <wps:wsp>
                            <wps:cNvPr id="387832601" name="Kotak Teks 10"/>
                            <wps:cNvSpPr txBox="1"/>
                            <wps:spPr>
                              <a:xfrm>
                                <a:off x="0" y="0"/>
                                <a:ext cx="1552575" cy="31616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68ED71" w14:textId="57543A7F" w:rsidR="00DF1C61" w:rsidRPr="00C8495F" w:rsidRDefault="0070255D" w:rsidP="00DF1C61">
                                  <w:pPr>
                                    <w:rPr>
                                      <w:rFonts w:cstheme="minorHAnsi"/>
                                      <w:b/>
                                      <w:bCs/>
                                      <w:color w:val="595959" w:themeColor="text1" w:themeTint="A6"/>
                                      <w:sz w:val="24"/>
                                      <w:szCs w:val="24"/>
                                    </w:rPr>
                                  </w:pPr>
                                  <w:r>
                                    <w:rPr>
                                      <w:rFonts w:cstheme="minorHAnsi"/>
                                      <w:b/>
                                      <w:bCs/>
                                      <w:color w:val="F6B61E" w:themeColor="accent1"/>
                                      <w:sz w:val="24"/>
                                      <w:szCs w:val="24"/>
                                    </w:rPr>
                                    <w:t>S</w:t>
                                  </w:r>
                                  <w:r w:rsidR="00DF1C61" w:rsidRPr="00C8495F">
                                    <w:rPr>
                                      <w:rFonts w:cstheme="minorHAnsi"/>
                                      <w:b/>
                                      <w:bCs/>
                                      <w:color w:val="595959" w:themeColor="text1" w:themeTint="A6"/>
                                      <w:sz w:val="24"/>
                                      <w:szCs w:val="24"/>
                                    </w:rPr>
                                    <w:t>ifatul Huruf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8633513" name="Kotak Teks 10"/>
                            <wps:cNvSpPr txBox="1"/>
                            <wps:spPr>
                              <a:xfrm>
                                <a:off x="0" y="165652"/>
                                <a:ext cx="895350" cy="26504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DBE0C3" w14:textId="77777777" w:rsidR="00DF1C61" w:rsidRPr="00E11349" w:rsidRDefault="00DF1C61" w:rsidP="00DF1C61">
                                  <w:pPr>
                                    <w:rPr>
                                      <w:rFonts w:cstheme="minorHAnsi"/>
                                      <w:color w:val="595959" w:themeColor="text1" w:themeTint="A6"/>
                                      <w:sz w:val="18"/>
                                      <w:szCs w:val="18"/>
                                    </w:rPr>
                                  </w:pPr>
                                  <w:r w:rsidRPr="00E11349">
                                    <w:rPr>
                                      <w:rFonts w:cstheme="minorHAnsi"/>
                                      <w:color w:val="595959" w:themeColor="text1" w:themeTint="A6"/>
                                      <w:sz w:val="18"/>
                                      <w:szCs w:val="18"/>
                                    </w:rPr>
                                    <w:t>Pengertian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4369265" name="Kotak Teks 10"/>
                            <wps:cNvSpPr txBox="1"/>
                            <wps:spPr>
                              <a:xfrm>
                                <a:off x="0" y="298174"/>
                                <a:ext cx="895350" cy="2571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642553" w14:textId="77777777" w:rsidR="00DF1C61" w:rsidRPr="00E11349" w:rsidRDefault="00DF1C61" w:rsidP="00DF1C61">
                                  <w:pPr>
                                    <w:rPr>
                                      <w:rFonts w:cstheme="minorHAnsi"/>
                                      <w:color w:val="595959" w:themeColor="text1" w:themeTint="A6"/>
                                      <w:sz w:val="18"/>
                                      <w:szCs w:val="18"/>
                                    </w:rPr>
                                  </w:pPr>
                                  <w:r w:rsidRPr="00E11349">
                                    <w:rPr>
                                      <w:rFonts w:cstheme="minorHAnsi"/>
                                      <w:color w:val="595959" w:themeColor="text1" w:themeTint="A6"/>
                                      <w:sz w:val="18"/>
                                      <w:szCs w:val="18"/>
                                    </w:rPr>
                                    <w:t>Pembagian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734213801" name="Grup 19"/>
                        <wpg:cNvGrpSpPr/>
                        <wpg:grpSpPr>
                          <a:xfrm>
                            <a:off x="678838" y="464127"/>
                            <a:ext cx="2995484" cy="938970"/>
                            <a:chOff x="-35" y="0"/>
                            <a:chExt cx="2995484" cy="938970"/>
                          </a:xfrm>
                        </wpg:grpSpPr>
                        <wps:wsp>
                          <wps:cNvPr id="21921946" name="Kotak Teks 10"/>
                          <wps:cNvSpPr txBox="1"/>
                          <wps:spPr>
                            <a:xfrm>
                              <a:off x="-35" y="0"/>
                              <a:ext cx="2995484" cy="24842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239AB6" w14:textId="71921ED0" w:rsidR="00DF1C61" w:rsidRPr="00E11349" w:rsidRDefault="00DF1C61" w:rsidP="00DF1C61">
                                <w:pPr>
                                  <w:spacing w:after="0"/>
                                  <w:rPr>
                                    <w:rFonts w:cstheme="minorHAnsi"/>
                                    <w:color w:val="595959" w:themeColor="text1" w:themeTint="A6"/>
                                    <w:sz w:val="18"/>
                                    <w:szCs w:val="18"/>
                                  </w:rPr>
                                </w:pPr>
                                <w:r w:rsidRPr="00E11349">
                                  <w:rPr>
                                    <w:rFonts w:cstheme="minorHAnsi"/>
                                    <w:color w:val="595959" w:themeColor="text1" w:themeTint="A6"/>
                                    <w:sz w:val="18"/>
                                    <w:szCs w:val="18"/>
                                  </w:rPr>
                                  <w:t>A</w:t>
                                </w:r>
                                <w:r w:rsidR="00D42DF2">
                                  <w:rPr>
                                    <w:rFonts w:cstheme="minorHAnsi"/>
                                    <w:color w:val="595959" w:themeColor="text1" w:themeTint="A6"/>
                                    <w:sz w:val="18"/>
                                    <w:szCs w:val="18"/>
                                  </w:rPr>
                                  <w:t xml:space="preserve"> </w:t>
                                </w:r>
                                <w:r w:rsidRPr="00E11349">
                                  <w:rPr>
                                    <w:rFonts w:cstheme="minorHAnsi"/>
                                    <w:color w:val="595959" w:themeColor="text1" w:themeTint="A6"/>
                                    <w:sz w:val="18"/>
                                    <w:szCs w:val="18"/>
                                  </w:rPr>
                                  <w:t>. Memiliki Lawan</w:t>
                                </w:r>
                                <w:r w:rsidR="00281EB9">
                                  <w:rPr>
                                    <w:rFonts w:cstheme="minorHAnsi"/>
                                    <w:color w:val="595959" w:themeColor="text1" w:themeTint="A6"/>
                                    <w:sz w:val="18"/>
                                    <w:szCs w:val="18"/>
                                  </w:rPr>
                                  <w:tab/>
                                </w:r>
                                <w:r w:rsidR="00423EC8">
                                  <w:rPr>
                                    <w:rFonts w:cstheme="minorHAnsi"/>
                                    <w:color w:val="595959" w:themeColor="text1" w:themeTint="A6"/>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0179430" name="Kotak Teks 10"/>
                          <wps:cNvSpPr txBox="1"/>
                          <wps:spPr>
                            <a:xfrm>
                              <a:off x="2931" y="128954"/>
                              <a:ext cx="1406013" cy="2737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4F46CD" w14:textId="3274122A" w:rsidR="00DF1C61" w:rsidRPr="00E11349" w:rsidRDefault="00DF1C61" w:rsidP="00DF1C61">
                                <w:pPr>
                                  <w:spacing w:after="0"/>
                                  <w:rPr>
                                    <w:rFonts w:cstheme="minorHAnsi"/>
                                    <w:color w:val="595959" w:themeColor="text1" w:themeTint="A6"/>
                                    <w:sz w:val="18"/>
                                    <w:szCs w:val="18"/>
                                  </w:rPr>
                                </w:pPr>
                                <w:r w:rsidRPr="00E11349">
                                  <w:rPr>
                                    <w:rFonts w:cstheme="minorHAnsi"/>
                                    <w:color w:val="595959" w:themeColor="text1" w:themeTint="A6"/>
                                    <w:sz w:val="18"/>
                                    <w:szCs w:val="18"/>
                                  </w:rPr>
                                  <w:t xml:space="preserve">    • Al Hams X Al Jahr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8246846" name="Kotak Teks 10"/>
                          <wps:cNvSpPr txBox="1"/>
                          <wps:spPr>
                            <a:xfrm>
                              <a:off x="2931" y="398585"/>
                              <a:ext cx="1676400" cy="2736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B6CAB7" w14:textId="2A572B59" w:rsidR="00DF1C61" w:rsidRPr="00E11349" w:rsidRDefault="00DF1C61" w:rsidP="00DF1C61">
                                <w:pPr>
                                  <w:spacing w:after="0"/>
                                  <w:rPr>
                                    <w:rFonts w:cstheme="minorHAnsi"/>
                                    <w:color w:val="595959" w:themeColor="text1" w:themeTint="A6"/>
                                    <w:sz w:val="18"/>
                                    <w:szCs w:val="18"/>
                                  </w:rPr>
                                </w:pPr>
                                <w:r w:rsidRPr="00E11349">
                                  <w:rPr>
                                    <w:rFonts w:cstheme="minorHAnsi"/>
                                    <w:color w:val="595959" w:themeColor="text1" w:themeTint="A6"/>
                                    <w:sz w:val="18"/>
                                    <w:szCs w:val="18"/>
                                  </w:rPr>
                                  <w:t xml:space="preserve">    • Al Isti</w:t>
                                </w:r>
                                <w:r w:rsidR="002D1EAA" w:rsidRPr="00E11349">
                                  <w:rPr>
                                    <w:rFonts w:cstheme="minorHAnsi"/>
                                    <w:color w:val="595959" w:themeColor="text1" w:themeTint="A6"/>
                                    <w:sz w:val="18"/>
                                    <w:szCs w:val="18"/>
                                  </w:rPr>
                                  <w:t>’</w:t>
                                </w:r>
                                <w:r w:rsidRPr="00E11349">
                                  <w:rPr>
                                    <w:rFonts w:cstheme="minorHAnsi"/>
                                    <w:color w:val="595959" w:themeColor="text1" w:themeTint="A6"/>
                                    <w:sz w:val="18"/>
                                    <w:szCs w:val="18"/>
                                  </w:rPr>
                                  <w:t>la</w:t>
                                </w:r>
                                <w:r w:rsidR="002D1EAA" w:rsidRPr="00E11349">
                                  <w:rPr>
                                    <w:rFonts w:cstheme="minorHAnsi"/>
                                    <w:color w:val="595959" w:themeColor="text1" w:themeTint="A6"/>
                                    <w:sz w:val="18"/>
                                    <w:szCs w:val="18"/>
                                  </w:rPr>
                                  <w:t xml:space="preserve"> </w:t>
                                </w:r>
                                <w:r w:rsidRPr="00E11349">
                                  <w:rPr>
                                    <w:rFonts w:cstheme="minorHAnsi"/>
                                    <w:color w:val="595959" w:themeColor="text1" w:themeTint="A6"/>
                                    <w:sz w:val="18"/>
                                    <w:szCs w:val="18"/>
                                  </w:rPr>
                                  <w:t xml:space="preserve">X </w:t>
                                </w:r>
                                <w:r w:rsidR="002D1EAA" w:rsidRPr="00E11349">
                                  <w:rPr>
                                    <w:rFonts w:cstheme="minorHAnsi"/>
                                    <w:color w:val="595959" w:themeColor="text1" w:themeTint="A6"/>
                                    <w:sz w:val="18"/>
                                    <w:szCs w:val="18"/>
                                  </w:rPr>
                                  <w:t>Al Istifal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0971244" name="Kotak Teks 10"/>
                          <wps:cNvSpPr txBox="1"/>
                          <wps:spPr>
                            <a:xfrm>
                              <a:off x="2931" y="252047"/>
                              <a:ext cx="2745658" cy="2736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0076D9" w14:textId="22CEEA49" w:rsidR="00DF1C61" w:rsidRPr="00E11349" w:rsidRDefault="00DF1C61" w:rsidP="00DF1C61">
                                <w:pPr>
                                  <w:spacing w:after="0"/>
                                  <w:rPr>
                                    <w:rFonts w:cstheme="minorHAnsi"/>
                                    <w:color w:val="595959" w:themeColor="text1" w:themeTint="A6"/>
                                    <w:sz w:val="18"/>
                                    <w:szCs w:val="18"/>
                                  </w:rPr>
                                </w:pPr>
                                <w:r w:rsidRPr="00E11349">
                                  <w:rPr>
                                    <w:rFonts w:cstheme="minorHAnsi"/>
                                    <w:color w:val="595959" w:themeColor="text1" w:themeTint="A6"/>
                                    <w:sz w:val="18"/>
                                    <w:szCs w:val="18"/>
                                  </w:rPr>
                                  <w:t xml:space="preserve">    • Asy Syiddah &lt;</w:t>
                                </w:r>
                                <w:r w:rsidR="003E2DA7">
                                  <w:rPr>
                                    <w:rFonts w:cstheme="minorHAnsi"/>
                                    <w:color w:val="595959" w:themeColor="text1" w:themeTint="A6"/>
                                    <w:sz w:val="18"/>
                                    <w:szCs w:val="18"/>
                                  </w:rPr>
                                  <w:t>Bayniyyah</w:t>
                                </w:r>
                                <w:r w:rsidRPr="00E11349">
                                  <w:rPr>
                                    <w:rFonts w:cstheme="minorHAnsi"/>
                                    <w:color w:val="595959" w:themeColor="text1" w:themeTint="A6"/>
                                    <w:sz w:val="18"/>
                                    <w:szCs w:val="18"/>
                                  </w:rPr>
                                  <w:t>&gt; Ar Rokhowah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0159574" name="Kotak Teks 10"/>
                          <wps:cNvSpPr txBox="1"/>
                          <wps:spPr>
                            <a:xfrm>
                              <a:off x="0" y="533400"/>
                              <a:ext cx="1531374" cy="2737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CFCF38" w14:textId="785BA643" w:rsidR="00DF1C61" w:rsidRPr="00E11349" w:rsidRDefault="00DF1C61" w:rsidP="00DF1C61">
                                <w:pPr>
                                  <w:spacing w:after="0"/>
                                  <w:rPr>
                                    <w:rFonts w:cstheme="minorHAnsi"/>
                                    <w:color w:val="595959" w:themeColor="text1" w:themeTint="A6"/>
                                    <w:sz w:val="18"/>
                                    <w:szCs w:val="18"/>
                                  </w:rPr>
                                </w:pPr>
                                <w:r w:rsidRPr="00E11349">
                                  <w:rPr>
                                    <w:rFonts w:cstheme="minorHAnsi"/>
                                    <w:color w:val="595959" w:themeColor="text1" w:themeTint="A6"/>
                                    <w:sz w:val="18"/>
                                    <w:szCs w:val="18"/>
                                  </w:rPr>
                                  <w:t xml:space="preserve">    • Al </w:t>
                                </w:r>
                                <w:r w:rsidR="002D1EAA" w:rsidRPr="00E11349">
                                  <w:rPr>
                                    <w:rFonts w:cstheme="minorHAnsi"/>
                                    <w:color w:val="595959" w:themeColor="text1" w:themeTint="A6"/>
                                    <w:sz w:val="18"/>
                                    <w:szCs w:val="18"/>
                                  </w:rPr>
                                  <w:t>Ithbaq</w:t>
                                </w:r>
                                <w:r w:rsidRPr="00E11349">
                                  <w:rPr>
                                    <w:rFonts w:cstheme="minorHAnsi"/>
                                    <w:color w:val="595959" w:themeColor="text1" w:themeTint="A6"/>
                                    <w:sz w:val="18"/>
                                    <w:szCs w:val="18"/>
                                  </w:rPr>
                                  <w:t xml:space="preserve"> X </w:t>
                                </w:r>
                                <w:r w:rsidR="002D1EAA" w:rsidRPr="00E11349">
                                  <w:rPr>
                                    <w:rFonts w:cstheme="minorHAnsi"/>
                                    <w:color w:val="595959" w:themeColor="text1" w:themeTint="A6"/>
                                    <w:sz w:val="18"/>
                                    <w:szCs w:val="18"/>
                                  </w:rPr>
                                  <w:t>Al Infitah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3344853" name="Kotak Teks 10"/>
                          <wps:cNvSpPr txBox="1"/>
                          <wps:spPr>
                            <a:xfrm>
                              <a:off x="2931" y="665285"/>
                              <a:ext cx="1546122" cy="2736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1E4E29" w14:textId="5922E32C" w:rsidR="00DF1C61" w:rsidRPr="00E11349" w:rsidRDefault="00DF1C61" w:rsidP="00DF1C61">
                                <w:pPr>
                                  <w:spacing w:after="0"/>
                                  <w:rPr>
                                    <w:rFonts w:cstheme="minorHAnsi"/>
                                    <w:color w:val="595959" w:themeColor="text1" w:themeTint="A6"/>
                                    <w:sz w:val="18"/>
                                    <w:szCs w:val="18"/>
                                  </w:rPr>
                                </w:pPr>
                                <w:r w:rsidRPr="00E11349">
                                  <w:rPr>
                                    <w:rFonts w:cstheme="minorHAnsi"/>
                                    <w:color w:val="595959" w:themeColor="text1" w:themeTint="A6"/>
                                    <w:sz w:val="18"/>
                                    <w:szCs w:val="18"/>
                                  </w:rPr>
                                  <w:t xml:space="preserve">    • </w:t>
                                </w:r>
                                <w:r w:rsidR="002D1EAA" w:rsidRPr="00E11349">
                                  <w:rPr>
                                    <w:rFonts w:cstheme="minorHAnsi"/>
                                    <w:color w:val="595959" w:themeColor="text1" w:themeTint="A6"/>
                                    <w:sz w:val="18"/>
                                    <w:szCs w:val="18"/>
                                  </w:rPr>
                                  <w:t>Al Idzlaq</w:t>
                                </w:r>
                                <w:r w:rsidRPr="00E11349">
                                  <w:rPr>
                                    <w:rFonts w:cstheme="minorHAnsi"/>
                                    <w:color w:val="595959" w:themeColor="text1" w:themeTint="A6"/>
                                    <w:sz w:val="18"/>
                                    <w:szCs w:val="18"/>
                                  </w:rPr>
                                  <w:t xml:space="preserve"> X </w:t>
                                </w:r>
                                <w:r w:rsidR="002D1EAA" w:rsidRPr="00E11349">
                                  <w:rPr>
                                    <w:rFonts w:cstheme="minorHAnsi"/>
                                    <w:color w:val="595959" w:themeColor="text1" w:themeTint="A6"/>
                                    <w:sz w:val="18"/>
                                    <w:szCs w:val="18"/>
                                  </w:rPr>
                                  <w:t>Al Ishmat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91570812" name="Grup 18"/>
                        <wpg:cNvGrpSpPr/>
                        <wpg:grpSpPr>
                          <a:xfrm>
                            <a:off x="685800" y="1316182"/>
                            <a:ext cx="2230315" cy="1210654"/>
                            <a:chOff x="0" y="0"/>
                            <a:chExt cx="2230315" cy="1210654"/>
                          </a:xfrm>
                        </wpg:grpSpPr>
                        <wps:wsp>
                          <wps:cNvPr id="1746195178" name="Kotak Teks 10"/>
                          <wps:cNvSpPr txBox="1"/>
                          <wps:spPr>
                            <a:xfrm>
                              <a:off x="0" y="0"/>
                              <a:ext cx="1532255" cy="2482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2B04B4" w14:textId="4B312766" w:rsidR="00DF1C61" w:rsidRPr="00E11349" w:rsidRDefault="00DF1C61" w:rsidP="00DF1C61">
                                <w:pPr>
                                  <w:spacing w:after="0"/>
                                  <w:rPr>
                                    <w:rFonts w:cstheme="minorHAnsi"/>
                                    <w:color w:val="595959" w:themeColor="text1" w:themeTint="A6"/>
                                    <w:sz w:val="18"/>
                                    <w:szCs w:val="18"/>
                                  </w:rPr>
                                </w:pPr>
                                <w:r w:rsidRPr="00E11349">
                                  <w:rPr>
                                    <w:rFonts w:cstheme="minorHAnsi"/>
                                    <w:color w:val="595959" w:themeColor="text1" w:themeTint="A6"/>
                                    <w:sz w:val="18"/>
                                    <w:szCs w:val="18"/>
                                  </w:rPr>
                                  <w:t>B</w:t>
                                </w:r>
                                <w:r w:rsidR="00D42DF2">
                                  <w:rPr>
                                    <w:rFonts w:cstheme="minorHAnsi"/>
                                    <w:color w:val="595959" w:themeColor="text1" w:themeTint="A6"/>
                                    <w:sz w:val="18"/>
                                    <w:szCs w:val="18"/>
                                  </w:rPr>
                                  <w:t xml:space="preserve"> </w:t>
                                </w:r>
                                <w:r w:rsidRPr="00E11349">
                                  <w:rPr>
                                    <w:rFonts w:cstheme="minorHAnsi"/>
                                    <w:color w:val="595959" w:themeColor="text1" w:themeTint="A6"/>
                                    <w:sz w:val="18"/>
                                    <w:szCs w:val="18"/>
                                  </w:rPr>
                                  <w:t>. Tidak Memiliki Lawan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6767868" name="Kotak Teks 10"/>
                          <wps:cNvSpPr txBox="1"/>
                          <wps:spPr>
                            <a:xfrm>
                              <a:off x="120161" y="137747"/>
                              <a:ext cx="971550" cy="240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61A3AD" w14:textId="2FC3C27D" w:rsidR="002D1EAA" w:rsidRPr="00E11349" w:rsidRDefault="002D1EAA" w:rsidP="002D1EAA">
                                <w:pPr>
                                  <w:spacing w:after="0"/>
                                  <w:rPr>
                                    <w:rFonts w:cstheme="minorHAnsi"/>
                                    <w:color w:val="595959" w:themeColor="text1" w:themeTint="A6"/>
                                    <w:sz w:val="18"/>
                                    <w:szCs w:val="18"/>
                                  </w:rPr>
                                </w:pPr>
                                <w:r w:rsidRPr="00E11349">
                                  <w:rPr>
                                    <w:rFonts w:cstheme="minorHAnsi"/>
                                    <w:color w:val="595959" w:themeColor="text1" w:themeTint="A6"/>
                                    <w:sz w:val="18"/>
                                    <w:szCs w:val="18"/>
                                  </w:rPr>
                                  <w:t>• Ash Shofir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9696226" name="Kotak Teks 10"/>
                          <wps:cNvSpPr txBox="1"/>
                          <wps:spPr>
                            <a:xfrm>
                              <a:off x="120161" y="272562"/>
                              <a:ext cx="1090246" cy="240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7E40B89" w14:textId="572876B8" w:rsidR="002D1EAA" w:rsidRPr="00E11349" w:rsidRDefault="002D1EAA" w:rsidP="002D1EAA">
                                <w:pPr>
                                  <w:spacing w:after="0"/>
                                  <w:rPr>
                                    <w:rFonts w:cstheme="minorHAnsi"/>
                                    <w:color w:val="595959" w:themeColor="text1" w:themeTint="A6"/>
                                    <w:sz w:val="18"/>
                                    <w:szCs w:val="18"/>
                                  </w:rPr>
                                </w:pPr>
                                <w:r w:rsidRPr="00E11349">
                                  <w:rPr>
                                    <w:rFonts w:cstheme="minorHAnsi"/>
                                    <w:color w:val="595959" w:themeColor="text1" w:themeTint="A6"/>
                                    <w:sz w:val="18"/>
                                    <w:szCs w:val="18"/>
                                  </w:rPr>
                                  <w:t>• Qolqolah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3434601" name="Kotak Teks 10"/>
                          <wps:cNvSpPr txBox="1"/>
                          <wps:spPr>
                            <a:xfrm>
                              <a:off x="117230" y="416170"/>
                              <a:ext cx="1453662" cy="240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0BB86C" w14:textId="6B6412DE" w:rsidR="002D1EAA" w:rsidRPr="00E11349" w:rsidRDefault="002D1EAA" w:rsidP="002D1EAA">
                                <w:pPr>
                                  <w:spacing w:after="0"/>
                                  <w:rPr>
                                    <w:rFonts w:cstheme="minorHAnsi"/>
                                    <w:color w:val="595959" w:themeColor="text1" w:themeTint="A6"/>
                                    <w:sz w:val="18"/>
                                    <w:szCs w:val="18"/>
                                  </w:rPr>
                                </w:pPr>
                                <w:r w:rsidRPr="00E11349">
                                  <w:rPr>
                                    <w:rFonts w:cstheme="minorHAnsi"/>
                                    <w:color w:val="595959" w:themeColor="text1" w:themeTint="A6"/>
                                    <w:sz w:val="18"/>
                                    <w:szCs w:val="18"/>
                                  </w:rPr>
                                  <w:t>• Al Inhirof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1183693" name="Kotak Teks 10"/>
                          <wps:cNvSpPr txBox="1"/>
                          <wps:spPr>
                            <a:xfrm>
                              <a:off x="120161" y="553916"/>
                              <a:ext cx="1767254" cy="240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AACA70" w14:textId="4703C489" w:rsidR="002D1EAA" w:rsidRPr="00E11349" w:rsidRDefault="002D1EAA" w:rsidP="002D1EAA">
                                <w:pPr>
                                  <w:spacing w:after="0"/>
                                  <w:rPr>
                                    <w:rFonts w:cstheme="minorHAnsi"/>
                                    <w:color w:val="595959" w:themeColor="text1" w:themeTint="A6"/>
                                    <w:sz w:val="18"/>
                                    <w:szCs w:val="18"/>
                                  </w:rPr>
                                </w:pPr>
                                <w:r w:rsidRPr="00E11349">
                                  <w:rPr>
                                    <w:rFonts w:cstheme="minorHAnsi"/>
                                    <w:color w:val="595959" w:themeColor="text1" w:themeTint="A6"/>
                                    <w:sz w:val="18"/>
                                    <w:szCs w:val="18"/>
                                  </w:rPr>
                                  <w:t>• Liin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767196" name="Kotak Teks 10"/>
                          <wps:cNvSpPr txBox="1"/>
                          <wps:spPr>
                            <a:xfrm>
                              <a:off x="120161" y="697524"/>
                              <a:ext cx="2110154" cy="240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B3BCD5C" w14:textId="4BA12593" w:rsidR="002D1EAA" w:rsidRPr="00E11349" w:rsidRDefault="002D1EAA" w:rsidP="002D1EAA">
                                <w:pPr>
                                  <w:spacing w:after="0"/>
                                  <w:rPr>
                                    <w:rFonts w:cstheme="minorHAnsi"/>
                                    <w:color w:val="595959" w:themeColor="text1" w:themeTint="A6"/>
                                    <w:sz w:val="18"/>
                                    <w:szCs w:val="18"/>
                                  </w:rPr>
                                </w:pPr>
                                <w:r w:rsidRPr="00E11349">
                                  <w:rPr>
                                    <w:rFonts w:cstheme="minorHAnsi"/>
                                    <w:color w:val="595959" w:themeColor="text1" w:themeTint="A6"/>
                                    <w:sz w:val="18"/>
                                    <w:szCs w:val="18"/>
                                  </w:rPr>
                                  <w:t>• Takrir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3159934" name="Kotak Teks 10"/>
                          <wps:cNvSpPr txBox="1"/>
                          <wps:spPr>
                            <a:xfrm>
                              <a:off x="117230" y="838200"/>
                              <a:ext cx="2039815" cy="240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42B2A6B" w14:textId="5B8ADAA9" w:rsidR="002D1EAA" w:rsidRPr="00E11349" w:rsidRDefault="002D1EAA" w:rsidP="002D1EAA">
                                <w:pPr>
                                  <w:spacing w:after="0"/>
                                  <w:rPr>
                                    <w:rFonts w:cstheme="minorHAnsi"/>
                                    <w:color w:val="595959" w:themeColor="text1" w:themeTint="A6"/>
                                    <w:sz w:val="18"/>
                                    <w:szCs w:val="18"/>
                                  </w:rPr>
                                </w:pPr>
                                <w:r w:rsidRPr="00E11349">
                                  <w:rPr>
                                    <w:rFonts w:cstheme="minorHAnsi"/>
                                    <w:color w:val="595959" w:themeColor="text1" w:themeTint="A6"/>
                                    <w:sz w:val="18"/>
                                    <w:szCs w:val="18"/>
                                  </w:rPr>
                                  <w:t>• Al Istitholah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7195544" name="Kotak Teks 10"/>
                          <wps:cNvSpPr txBox="1"/>
                          <wps:spPr>
                            <a:xfrm>
                              <a:off x="117230" y="970085"/>
                              <a:ext cx="949570" cy="2405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800780F" w14:textId="0ED5ABED" w:rsidR="002D1EAA" w:rsidRPr="00E11349" w:rsidRDefault="002D1EAA" w:rsidP="002D1EAA">
                                <w:pPr>
                                  <w:spacing w:after="0"/>
                                  <w:rPr>
                                    <w:rFonts w:cstheme="minorHAnsi"/>
                                    <w:color w:val="595959" w:themeColor="text1" w:themeTint="A6"/>
                                    <w:sz w:val="18"/>
                                    <w:szCs w:val="18"/>
                                  </w:rPr>
                                </w:pPr>
                                <w:r w:rsidRPr="00E11349">
                                  <w:rPr>
                                    <w:rFonts w:cstheme="minorHAnsi"/>
                                    <w:color w:val="595959" w:themeColor="text1" w:themeTint="A6"/>
                                    <w:sz w:val="18"/>
                                    <w:szCs w:val="18"/>
                                  </w:rPr>
                                  <w:t>• At Tafasysyi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6275050B" id="Grup 370053749" o:spid="_x0000_s1061" style="position:absolute;margin-left:98.15pt;margin-top:5.15pt;width:289.3pt;height:198.95pt;z-index:251633687;mso-width-relative:margin" coordsize="36743,25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">
                <v:group id="Grup 13" o:spid="_x0000_s1062" style="position:absolute;width:21139;height:6121" coordsize="21140,5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">
                  <v:shape id="Kotak Teks 6" o:spid="_x0000_s1063" type="#_x0000_t202" style="position:absolute;top:320;width:6191;height:5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" filled="f" stroked="f">
                    <v:textbox>
                      <w:txbxContent>
                        <w:p w14:paraId="25FAB7C6" w14:textId="1E091F6F" w:rsidR="00DF1C61" w:rsidRPr="00E41285" w:rsidRDefault="00614C78" w:rsidP="00DF1C61">
                          <w:pPr>
                            <w:rPr>
                              <w:rFonts w:ascii="13/5Atom Sans" w:hAnsi="13/5Atom Sans"/>
                              <w:sz w:val="40"/>
                              <w:szCs w:val="40"/>
                            </w:rPr>
                          </w:pPr>
                          <w:r>
                            <w:rPr>
                              <w:rFonts w:ascii="13/5Atom Sans" w:hAnsi="13/5Atom Sans"/>
                              <w:color w:val="595959" w:themeColor="text1" w:themeTint="A6"/>
                              <w:sz w:val="120"/>
                              <w:szCs w:val="120"/>
                            </w:rPr>
                            <w:t>09</w:t>
                          </w:r>
                          <w:r w:rsidR="00DF1C61">
                            <w:rPr>
                              <w:rFonts w:ascii="13/5Atom Sans" w:hAnsi="13/5Atom Sans"/>
                              <w:sz w:val="120"/>
                              <w:szCs w:val="120"/>
                            </w:rPr>
                            <w:t xml:space="preserve"> </w:t>
                          </w:r>
                        </w:p>
                      </w:txbxContent>
                    </v:textbox>
                  </v:shape>
                  <v:group id="Grup 12" o:spid="_x0000_s1064" style="position:absolute;left:5614;width:15526;height:5553" coordsize="15525,5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">
                    <v:shape id="_x0000_s1065" type="#_x0000_t202" style="position:absolute;width:15525;height:3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" filled="f" stroked="f">
                      <v:textbox>
                        <w:txbxContent>
                          <w:p w14:paraId="1E68ED71" w14:textId="57543A7F" w:rsidR="00DF1C61" w:rsidRPr="00C8495F" w:rsidRDefault="0070255D" w:rsidP="00DF1C61">
                            <w:pPr>
                              <w:rPr>
                                <w:rFonts w:cstheme="minorHAnsi"/>
                                <w:b/>
                                <w:bCs/>
                                <w:color w:val="595959" w:themeColor="text1" w:themeTint="A6"/>
                                <w:sz w:val="24"/>
                                <w:szCs w:val="24"/>
                              </w:rPr>
                            </w:pPr>
                            <w:r>
                              <w:rPr>
                                <w:rFonts w:cstheme="minorHAnsi"/>
                                <w:b/>
                                <w:bCs/>
                                <w:color w:val="F6B61E" w:themeColor="accent1"/>
                                <w:sz w:val="24"/>
                                <w:szCs w:val="24"/>
                              </w:rPr>
                              <w:t>S</w:t>
                            </w:r>
                            <w:r w:rsidR="00DF1C61" w:rsidRPr="00C8495F">
                              <w:rPr>
                                <w:rFonts w:cstheme="minorHAnsi"/>
                                <w:b/>
                                <w:bCs/>
                                <w:color w:val="595959" w:themeColor="text1" w:themeTint="A6"/>
                                <w:sz w:val="24"/>
                                <w:szCs w:val="24"/>
                              </w:rPr>
                              <w:t>ifatul Huruf</w:t>
                            </w:r>
                          </w:p>
                        </w:txbxContent>
                      </v:textbox>
                    </v:shape>
                    <v:shape id="_x0000_s1066" type="#_x0000_t202" style="position:absolute;top:1656;width:8953;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" filled="f" stroked="f">
                      <v:textbox>
                        <w:txbxContent>
                          <w:p w14:paraId="04DBE0C3" w14:textId="77777777" w:rsidR="00DF1C61" w:rsidRPr="00E11349" w:rsidRDefault="00DF1C61" w:rsidP="00DF1C61">
                            <w:pPr>
                              <w:rPr>
                                <w:rFonts w:cstheme="minorHAnsi"/>
                                <w:color w:val="595959" w:themeColor="text1" w:themeTint="A6"/>
                                <w:sz w:val="18"/>
                                <w:szCs w:val="18"/>
                              </w:rPr>
                            </w:pPr>
                            <w:r w:rsidRPr="00E11349">
                              <w:rPr>
                                <w:rFonts w:cstheme="minorHAnsi"/>
                                <w:color w:val="595959" w:themeColor="text1" w:themeTint="A6"/>
                                <w:sz w:val="18"/>
                                <w:szCs w:val="18"/>
                              </w:rPr>
                              <w:t>Pengertian</w:t>
                            </w:r>
                          </w:p>
                        </w:txbxContent>
                      </v:textbox>
                    </v:shape>
                    <v:shape id="_x0000_s1067" type="#_x0000_t202" style="position:absolute;top:2981;width:8953;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" filled="f" stroked="f">
                      <v:textbox>
                        <w:txbxContent>
                          <w:p w14:paraId="78642553" w14:textId="77777777" w:rsidR="00DF1C61" w:rsidRPr="00E11349" w:rsidRDefault="00DF1C61" w:rsidP="00DF1C61">
                            <w:pPr>
                              <w:rPr>
                                <w:rFonts w:cstheme="minorHAnsi"/>
                                <w:color w:val="595959" w:themeColor="text1" w:themeTint="A6"/>
                                <w:sz w:val="18"/>
                                <w:szCs w:val="18"/>
                              </w:rPr>
                            </w:pPr>
                            <w:r w:rsidRPr="00E11349">
                              <w:rPr>
                                <w:rFonts w:cstheme="minorHAnsi"/>
                                <w:color w:val="595959" w:themeColor="text1" w:themeTint="A6"/>
                                <w:sz w:val="18"/>
                                <w:szCs w:val="18"/>
                              </w:rPr>
                              <w:t>Pembagian</w:t>
                            </w:r>
                          </w:p>
                        </w:txbxContent>
                      </v:textbox>
                    </v:shape>
                  </v:group>
                </v:group>
                <v:group id="Grup 19" o:spid="_x0000_s1068" style="position:absolute;left:6788;top:4641;width:29955;height:9389" coordorigin="" coordsize="29954,9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">
                  <v:shape id="_x0000_s1069" type="#_x0000_t202" style="position:absolute;width:29954;height:2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" filled="f" stroked="f">
                    <v:textbox>
                      <w:txbxContent>
                        <w:p w14:paraId="4C239AB6" w14:textId="71921ED0" w:rsidR="00DF1C61" w:rsidRPr="00E11349" w:rsidRDefault="00DF1C61" w:rsidP="00DF1C61">
                          <w:pPr>
                            <w:spacing w:after="0"/>
                            <w:rPr>
                              <w:rFonts w:cstheme="minorHAnsi"/>
                              <w:color w:val="595959" w:themeColor="text1" w:themeTint="A6"/>
                              <w:sz w:val="18"/>
                              <w:szCs w:val="18"/>
                            </w:rPr>
                          </w:pPr>
                          <w:r w:rsidRPr="00E11349">
                            <w:rPr>
                              <w:rFonts w:cstheme="minorHAnsi"/>
                              <w:color w:val="595959" w:themeColor="text1" w:themeTint="A6"/>
                              <w:sz w:val="18"/>
                              <w:szCs w:val="18"/>
                            </w:rPr>
                            <w:t>A</w:t>
                          </w:r>
                          <w:r w:rsidR="00D42DF2">
                            <w:rPr>
                              <w:rFonts w:cstheme="minorHAnsi"/>
                              <w:color w:val="595959" w:themeColor="text1" w:themeTint="A6"/>
                              <w:sz w:val="18"/>
                              <w:szCs w:val="18"/>
                            </w:rPr>
                            <w:t xml:space="preserve"> </w:t>
                          </w:r>
                          <w:r w:rsidRPr="00E11349">
                            <w:rPr>
                              <w:rFonts w:cstheme="minorHAnsi"/>
                              <w:color w:val="595959" w:themeColor="text1" w:themeTint="A6"/>
                              <w:sz w:val="18"/>
                              <w:szCs w:val="18"/>
                            </w:rPr>
                            <w:t>. Memiliki Lawan</w:t>
                          </w:r>
                          <w:r w:rsidR="00281EB9">
                            <w:rPr>
                              <w:rFonts w:cstheme="minorHAnsi"/>
                              <w:color w:val="595959" w:themeColor="text1" w:themeTint="A6"/>
                              <w:sz w:val="18"/>
                              <w:szCs w:val="18"/>
                            </w:rPr>
                            <w:tab/>
                          </w:r>
                          <w:r w:rsidR="00423EC8">
                            <w:rPr>
                              <w:rFonts w:cstheme="minorHAnsi"/>
                              <w:color w:val="595959" w:themeColor="text1" w:themeTint="A6"/>
                              <w:sz w:val="18"/>
                              <w:szCs w:val="18"/>
                            </w:rPr>
                            <w:t xml:space="preserve"> </w:t>
                          </w:r>
                        </w:p>
                      </w:txbxContent>
                    </v:textbox>
                  </v:shape>
                  <v:shape id="_x0000_s1070" type="#_x0000_t202" style="position:absolute;left:29;top:1289;width:14060;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" filled="f" stroked="f">
                    <v:textbox>
                      <w:txbxContent>
                        <w:p w14:paraId="654F46CD" w14:textId="3274122A" w:rsidR="00DF1C61" w:rsidRPr="00E11349" w:rsidRDefault="00DF1C61" w:rsidP="00DF1C61">
                          <w:pPr>
                            <w:spacing w:after="0"/>
                            <w:rPr>
                              <w:rFonts w:cstheme="minorHAnsi"/>
                              <w:color w:val="595959" w:themeColor="text1" w:themeTint="A6"/>
                              <w:sz w:val="18"/>
                              <w:szCs w:val="18"/>
                            </w:rPr>
                          </w:pPr>
                          <w:r w:rsidRPr="00E11349">
                            <w:rPr>
                              <w:rFonts w:cstheme="minorHAnsi"/>
                              <w:color w:val="595959" w:themeColor="text1" w:themeTint="A6"/>
                              <w:sz w:val="18"/>
                              <w:szCs w:val="18"/>
                            </w:rPr>
                            <w:t xml:space="preserve">    • Al Hams X Al Jahr</w:t>
                          </w:r>
                        </w:p>
                      </w:txbxContent>
                    </v:textbox>
                  </v:shape>
                  <v:shape id="_x0000_s1071" type="#_x0000_t202" style="position:absolute;left:29;top:3985;width:16764;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" filled="f" stroked="f">
                    <v:textbox>
                      <w:txbxContent>
                        <w:p w14:paraId="57B6CAB7" w14:textId="2A572B59" w:rsidR="00DF1C61" w:rsidRPr="00E11349" w:rsidRDefault="00DF1C61" w:rsidP="00DF1C61">
                          <w:pPr>
                            <w:spacing w:after="0"/>
                            <w:rPr>
                              <w:rFonts w:cstheme="minorHAnsi"/>
                              <w:color w:val="595959" w:themeColor="text1" w:themeTint="A6"/>
                              <w:sz w:val="18"/>
                              <w:szCs w:val="18"/>
                            </w:rPr>
                          </w:pPr>
                          <w:r w:rsidRPr="00E11349">
                            <w:rPr>
                              <w:rFonts w:cstheme="minorHAnsi"/>
                              <w:color w:val="595959" w:themeColor="text1" w:themeTint="A6"/>
                              <w:sz w:val="18"/>
                              <w:szCs w:val="18"/>
                            </w:rPr>
                            <w:t xml:space="preserve">    • Al Isti</w:t>
                          </w:r>
                          <w:r w:rsidR="002D1EAA" w:rsidRPr="00E11349">
                            <w:rPr>
                              <w:rFonts w:cstheme="minorHAnsi"/>
                              <w:color w:val="595959" w:themeColor="text1" w:themeTint="A6"/>
                              <w:sz w:val="18"/>
                              <w:szCs w:val="18"/>
                            </w:rPr>
                            <w:t>’</w:t>
                          </w:r>
                          <w:r w:rsidRPr="00E11349">
                            <w:rPr>
                              <w:rFonts w:cstheme="minorHAnsi"/>
                              <w:color w:val="595959" w:themeColor="text1" w:themeTint="A6"/>
                              <w:sz w:val="18"/>
                              <w:szCs w:val="18"/>
                            </w:rPr>
                            <w:t>la</w:t>
                          </w:r>
                          <w:r w:rsidR="002D1EAA" w:rsidRPr="00E11349">
                            <w:rPr>
                              <w:rFonts w:cstheme="minorHAnsi"/>
                              <w:color w:val="595959" w:themeColor="text1" w:themeTint="A6"/>
                              <w:sz w:val="18"/>
                              <w:szCs w:val="18"/>
                            </w:rPr>
                            <w:t xml:space="preserve"> </w:t>
                          </w:r>
                          <w:r w:rsidRPr="00E11349">
                            <w:rPr>
                              <w:rFonts w:cstheme="minorHAnsi"/>
                              <w:color w:val="595959" w:themeColor="text1" w:themeTint="A6"/>
                              <w:sz w:val="18"/>
                              <w:szCs w:val="18"/>
                            </w:rPr>
                            <w:t xml:space="preserve">X </w:t>
                          </w:r>
                          <w:r w:rsidR="002D1EAA" w:rsidRPr="00E11349">
                            <w:rPr>
                              <w:rFonts w:cstheme="minorHAnsi"/>
                              <w:color w:val="595959" w:themeColor="text1" w:themeTint="A6"/>
                              <w:sz w:val="18"/>
                              <w:szCs w:val="18"/>
                            </w:rPr>
                            <w:t>Al Istifal</w:t>
                          </w:r>
                        </w:p>
                      </w:txbxContent>
                    </v:textbox>
                  </v:shape>
                  <v:shape id="_x0000_s1072" type="#_x0000_t202" style="position:absolute;left:29;top:2520;width:27456;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" filled="f" stroked="f">
                    <v:textbox>
                      <w:txbxContent>
                        <w:p w14:paraId="1F0076D9" w14:textId="22CEEA49" w:rsidR="00DF1C61" w:rsidRPr="00E11349" w:rsidRDefault="00DF1C61" w:rsidP="00DF1C61">
                          <w:pPr>
                            <w:spacing w:after="0"/>
                            <w:rPr>
                              <w:rFonts w:cstheme="minorHAnsi"/>
                              <w:color w:val="595959" w:themeColor="text1" w:themeTint="A6"/>
                              <w:sz w:val="18"/>
                              <w:szCs w:val="18"/>
                            </w:rPr>
                          </w:pPr>
                          <w:r w:rsidRPr="00E11349">
                            <w:rPr>
                              <w:rFonts w:cstheme="minorHAnsi"/>
                              <w:color w:val="595959" w:themeColor="text1" w:themeTint="A6"/>
                              <w:sz w:val="18"/>
                              <w:szCs w:val="18"/>
                            </w:rPr>
                            <w:t xml:space="preserve">    • Asy Syiddah &lt;</w:t>
                          </w:r>
                          <w:r w:rsidR="003E2DA7">
                            <w:rPr>
                              <w:rFonts w:cstheme="minorHAnsi"/>
                              <w:color w:val="595959" w:themeColor="text1" w:themeTint="A6"/>
                              <w:sz w:val="18"/>
                              <w:szCs w:val="18"/>
                            </w:rPr>
                            <w:t>Bayniyyah</w:t>
                          </w:r>
                          <w:r w:rsidRPr="00E11349">
                            <w:rPr>
                              <w:rFonts w:cstheme="minorHAnsi"/>
                              <w:color w:val="595959" w:themeColor="text1" w:themeTint="A6"/>
                              <w:sz w:val="18"/>
                              <w:szCs w:val="18"/>
                            </w:rPr>
                            <w:t>&gt; Ar Rokhowah</w:t>
                          </w:r>
                        </w:p>
                      </w:txbxContent>
                    </v:textbox>
                  </v:shape>
                  <v:shape id="_x0000_s1073" type="#_x0000_t202" style="position:absolute;top:5334;width:15313;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" filled="f" stroked="f">
                    <v:textbox>
                      <w:txbxContent>
                        <w:p w14:paraId="5CCFCF38" w14:textId="785BA643" w:rsidR="00DF1C61" w:rsidRPr="00E11349" w:rsidRDefault="00DF1C61" w:rsidP="00DF1C61">
                          <w:pPr>
                            <w:spacing w:after="0"/>
                            <w:rPr>
                              <w:rFonts w:cstheme="minorHAnsi"/>
                              <w:color w:val="595959" w:themeColor="text1" w:themeTint="A6"/>
                              <w:sz w:val="18"/>
                              <w:szCs w:val="18"/>
                            </w:rPr>
                          </w:pPr>
                          <w:r w:rsidRPr="00E11349">
                            <w:rPr>
                              <w:rFonts w:cstheme="minorHAnsi"/>
                              <w:color w:val="595959" w:themeColor="text1" w:themeTint="A6"/>
                              <w:sz w:val="18"/>
                              <w:szCs w:val="18"/>
                            </w:rPr>
                            <w:t xml:space="preserve">    • Al </w:t>
                          </w:r>
                          <w:r w:rsidR="002D1EAA" w:rsidRPr="00E11349">
                            <w:rPr>
                              <w:rFonts w:cstheme="minorHAnsi"/>
                              <w:color w:val="595959" w:themeColor="text1" w:themeTint="A6"/>
                              <w:sz w:val="18"/>
                              <w:szCs w:val="18"/>
                            </w:rPr>
                            <w:t>Ithbaq</w:t>
                          </w:r>
                          <w:r w:rsidRPr="00E11349">
                            <w:rPr>
                              <w:rFonts w:cstheme="minorHAnsi"/>
                              <w:color w:val="595959" w:themeColor="text1" w:themeTint="A6"/>
                              <w:sz w:val="18"/>
                              <w:szCs w:val="18"/>
                            </w:rPr>
                            <w:t xml:space="preserve"> X </w:t>
                          </w:r>
                          <w:r w:rsidR="002D1EAA" w:rsidRPr="00E11349">
                            <w:rPr>
                              <w:rFonts w:cstheme="minorHAnsi"/>
                              <w:color w:val="595959" w:themeColor="text1" w:themeTint="A6"/>
                              <w:sz w:val="18"/>
                              <w:szCs w:val="18"/>
                            </w:rPr>
                            <w:t>Al Infitah</w:t>
                          </w:r>
                        </w:p>
                      </w:txbxContent>
                    </v:textbox>
                  </v:shape>
                  <v:shape id="_x0000_s1074" type="#_x0000_t202" style="position:absolute;left:29;top:6652;width:15461;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" filled="f" stroked="f">
                    <v:textbox>
                      <w:txbxContent>
                        <w:p w14:paraId="621E4E29" w14:textId="5922E32C" w:rsidR="00DF1C61" w:rsidRPr="00E11349" w:rsidRDefault="00DF1C61" w:rsidP="00DF1C61">
                          <w:pPr>
                            <w:spacing w:after="0"/>
                            <w:rPr>
                              <w:rFonts w:cstheme="minorHAnsi"/>
                              <w:color w:val="595959" w:themeColor="text1" w:themeTint="A6"/>
                              <w:sz w:val="18"/>
                              <w:szCs w:val="18"/>
                            </w:rPr>
                          </w:pPr>
                          <w:r w:rsidRPr="00E11349">
                            <w:rPr>
                              <w:rFonts w:cstheme="minorHAnsi"/>
                              <w:color w:val="595959" w:themeColor="text1" w:themeTint="A6"/>
                              <w:sz w:val="18"/>
                              <w:szCs w:val="18"/>
                            </w:rPr>
                            <w:t xml:space="preserve">    • </w:t>
                          </w:r>
                          <w:r w:rsidR="002D1EAA" w:rsidRPr="00E11349">
                            <w:rPr>
                              <w:rFonts w:cstheme="minorHAnsi"/>
                              <w:color w:val="595959" w:themeColor="text1" w:themeTint="A6"/>
                              <w:sz w:val="18"/>
                              <w:szCs w:val="18"/>
                            </w:rPr>
                            <w:t>Al Idzlaq</w:t>
                          </w:r>
                          <w:r w:rsidRPr="00E11349">
                            <w:rPr>
                              <w:rFonts w:cstheme="minorHAnsi"/>
                              <w:color w:val="595959" w:themeColor="text1" w:themeTint="A6"/>
                              <w:sz w:val="18"/>
                              <w:szCs w:val="18"/>
                            </w:rPr>
                            <w:t xml:space="preserve"> X </w:t>
                          </w:r>
                          <w:r w:rsidR="002D1EAA" w:rsidRPr="00E11349">
                            <w:rPr>
                              <w:rFonts w:cstheme="minorHAnsi"/>
                              <w:color w:val="595959" w:themeColor="text1" w:themeTint="A6"/>
                              <w:sz w:val="18"/>
                              <w:szCs w:val="18"/>
                            </w:rPr>
                            <w:t>Al Ishmat</w:t>
                          </w:r>
                        </w:p>
                      </w:txbxContent>
                    </v:textbox>
                  </v:shape>
                </v:group>
                <v:group id="Grup 18" o:spid="_x0000_s1075" style="position:absolute;left:6858;top:13161;width:22303;height:12107" coordsize="22303,12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">
                  <v:shape id="_x0000_s1076" type="#_x0000_t202" style="position:absolute;width:15322;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" filled="f" stroked="f">
                    <v:textbox>
                      <w:txbxContent>
                        <w:p w14:paraId="412B04B4" w14:textId="4B312766" w:rsidR="00DF1C61" w:rsidRPr="00E11349" w:rsidRDefault="00DF1C61" w:rsidP="00DF1C61">
                          <w:pPr>
                            <w:spacing w:after="0"/>
                            <w:rPr>
                              <w:rFonts w:cstheme="minorHAnsi"/>
                              <w:color w:val="595959" w:themeColor="text1" w:themeTint="A6"/>
                              <w:sz w:val="18"/>
                              <w:szCs w:val="18"/>
                            </w:rPr>
                          </w:pPr>
                          <w:r w:rsidRPr="00E11349">
                            <w:rPr>
                              <w:rFonts w:cstheme="minorHAnsi"/>
                              <w:color w:val="595959" w:themeColor="text1" w:themeTint="A6"/>
                              <w:sz w:val="18"/>
                              <w:szCs w:val="18"/>
                            </w:rPr>
                            <w:t>B</w:t>
                          </w:r>
                          <w:r w:rsidR="00D42DF2">
                            <w:rPr>
                              <w:rFonts w:cstheme="minorHAnsi"/>
                              <w:color w:val="595959" w:themeColor="text1" w:themeTint="A6"/>
                              <w:sz w:val="18"/>
                              <w:szCs w:val="18"/>
                            </w:rPr>
                            <w:t xml:space="preserve"> </w:t>
                          </w:r>
                          <w:r w:rsidRPr="00E11349">
                            <w:rPr>
                              <w:rFonts w:cstheme="minorHAnsi"/>
                              <w:color w:val="595959" w:themeColor="text1" w:themeTint="A6"/>
                              <w:sz w:val="18"/>
                              <w:szCs w:val="18"/>
                            </w:rPr>
                            <w:t>. Tidak Memiliki Lawan</w:t>
                          </w:r>
                        </w:p>
                      </w:txbxContent>
                    </v:textbox>
                  </v:shape>
                  <v:shape id="_x0000_s1077" type="#_x0000_t202" style="position:absolute;left:1201;top:1377;width:9716;height:2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" filled="f" stroked="f">
                    <v:textbox>
                      <w:txbxContent>
                        <w:p w14:paraId="3461A3AD" w14:textId="2FC3C27D" w:rsidR="002D1EAA" w:rsidRPr="00E11349" w:rsidRDefault="002D1EAA" w:rsidP="002D1EAA">
                          <w:pPr>
                            <w:spacing w:after="0"/>
                            <w:rPr>
                              <w:rFonts w:cstheme="minorHAnsi"/>
                              <w:color w:val="595959" w:themeColor="text1" w:themeTint="A6"/>
                              <w:sz w:val="18"/>
                              <w:szCs w:val="18"/>
                            </w:rPr>
                          </w:pPr>
                          <w:r w:rsidRPr="00E11349">
                            <w:rPr>
                              <w:rFonts w:cstheme="minorHAnsi"/>
                              <w:color w:val="595959" w:themeColor="text1" w:themeTint="A6"/>
                              <w:sz w:val="18"/>
                              <w:szCs w:val="18"/>
                            </w:rPr>
                            <w:t>• Ash Shofir</w:t>
                          </w:r>
                        </w:p>
                      </w:txbxContent>
                    </v:textbox>
                  </v:shape>
                  <v:shape id="_x0000_s1078" type="#_x0000_t202" style="position:absolute;left:1201;top:2725;width:10903;height:2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" filled="f" stroked="f">
                    <v:textbox>
                      <w:txbxContent>
                        <w:p w14:paraId="27E40B89" w14:textId="572876B8" w:rsidR="002D1EAA" w:rsidRPr="00E11349" w:rsidRDefault="002D1EAA" w:rsidP="002D1EAA">
                          <w:pPr>
                            <w:spacing w:after="0"/>
                            <w:rPr>
                              <w:rFonts w:cstheme="minorHAnsi"/>
                              <w:color w:val="595959" w:themeColor="text1" w:themeTint="A6"/>
                              <w:sz w:val="18"/>
                              <w:szCs w:val="18"/>
                            </w:rPr>
                          </w:pPr>
                          <w:r w:rsidRPr="00E11349">
                            <w:rPr>
                              <w:rFonts w:cstheme="minorHAnsi"/>
                              <w:color w:val="595959" w:themeColor="text1" w:themeTint="A6"/>
                              <w:sz w:val="18"/>
                              <w:szCs w:val="18"/>
                            </w:rPr>
                            <w:t>• Qolqolah</w:t>
                          </w:r>
                        </w:p>
                      </w:txbxContent>
                    </v:textbox>
                  </v:shape>
                  <v:shape id="_x0000_s1079" type="#_x0000_t202" style="position:absolute;left:1172;top:4161;width:14536;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" filled="f" stroked="f">
                    <v:textbox>
                      <w:txbxContent>
                        <w:p w14:paraId="1F0BB86C" w14:textId="6B6412DE" w:rsidR="002D1EAA" w:rsidRPr="00E11349" w:rsidRDefault="002D1EAA" w:rsidP="002D1EAA">
                          <w:pPr>
                            <w:spacing w:after="0"/>
                            <w:rPr>
                              <w:rFonts w:cstheme="minorHAnsi"/>
                              <w:color w:val="595959" w:themeColor="text1" w:themeTint="A6"/>
                              <w:sz w:val="18"/>
                              <w:szCs w:val="18"/>
                            </w:rPr>
                          </w:pPr>
                          <w:r w:rsidRPr="00E11349">
                            <w:rPr>
                              <w:rFonts w:cstheme="minorHAnsi"/>
                              <w:color w:val="595959" w:themeColor="text1" w:themeTint="A6"/>
                              <w:sz w:val="18"/>
                              <w:szCs w:val="18"/>
                            </w:rPr>
                            <w:t>• Al Inhirof</w:t>
                          </w:r>
                        </w:p>
                      </w:txbxContent>
                    </v:textbox>
                  </v:shape>
                  <v:shape id="_x0000_s1080" type="#_x0000_t202" style="position:absolute;left:1201;top:5539;width:17673;height:2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" filled="f" stroked="f">
                    <v:textbox>
                      <w:txbxContent>
                        <w:p w14:paraId="08AACA70" w14:textId="4703C489" w:rsidR="002D1EAA" w:rsidRPr="00E11349" w:rsidRDefault="002D1EAA" w:rsidP="002D1EAA">
                          <w:pPr>
                            <w:spacing w:after="0"/>
                            <w:rPr>
                              <w:rFonts w:cstheme="minorHAnsi"/>
                              <w:color w:val="595959" w:themeColor="text1" w:themeTint="A6"/>
                              <w:sz w:val="18"/>
                              <w:szCs w:val="18"/>
                            </w:rPr>
                          </w:pPr>
                          <w:r w:rsidRPr="00E11349">
                            <w:rPr>
                              <w:rFonts w:cstheme="minorHAnsi"/>
                              <w:color w:val="595959" w:themeColor="text1" w:themeTint="A6"/>
                              <w:sz w:val="18"/>
                              <w:szCs w:val="18"/>
                            </w:rPr>
                            <w:t>• Liin</w:t>
                          </w:r>
                        </w:p>
                      </w:txbxContent>
                    </v:textbox>
                  </v:shape>
                  <v:shape id="_x0000_s1081" type="#_x0000_t202" style="position:absolute;left:1201;top:6975;width:21102;height:2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" filled="f" stroked="f">
                    <v:textbox>
                      <w:txbxContent>
                        <w:p w14:paraId="3B3BCD5C" w14:textId="4BA12593" w:rsidR="002D1EAA" w:rsidRPr="00E11349" w:rsidRDefault="002D1EAA" w:rsidP="002D1EAA">
                          <w:pPr>
                            <w:spacing w:after="0"/>
                            <w:rPr>
                              <w:rFonts w:cstheme="minorHAnsi"/>
                              <w:color w:val="595959" w:themeColor="text1" w:themeTint="A6"/>
                              <w:sz w:val="18"/>
                              <w:szCs w:val="18"/>
                            </w:rPr>
                          </w:pPr>
                          <w:r w:rsidRPr="00E11349">
                            <w:rPr>
                              <w:rFonts w:cstheme="minorHAnsi"/>
                              <w:color w:val="595959" w:themeColor="text1" w:themeTint="A6"/>
                              <w:sz w:val="18"/>
                              <w:szCs w:val="18"/>
                            </w:rPr>
                            <w:t>• Takrir</w:t>
                          </w:r>
                        </w:p>
                      </w:txbxContent>
                    </v:textbox>
                  </v:shape>
                  <v:shape id="_x0000_s1082" type="#_x0000_t202" style="position:absolute;left:1172;top:8382;width:20398;height:2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" filled="f" stroked="f">
                    <v:textbox>
                      <w:txbxContent>
                        <w:p w14:paraId="442B2A6B" w14:textId="5B8ADAA9" w:rsidR="002D1EAA" w:rsidRPr="00E11349" w:rsidRDefault="002D1EAA" w:rsidP="002D1EAA">
                          <w:pPr>
                            <w:spacing w:after="0"/>
                            <w:rPr>
                              <w:rFonts w:cstheme="minorHAnsi"/>
                              <w:color w:val="595959" w:themeColor="text1" w:themeTint="A6"/>
                              <w:sz w:val="18"/>
                              <w:szCs w:val="18"/>
                            </w:rPr>
                          </w:pPr>
                          <w:r w:rsidRPr="00E11349">
                            <w:rPr>
                              <w:rFonts w:cstheme="minorHAnsi"/>
                              <w:color w:val="595959" w:themeColor="text1" w:themeTint="A6"/>
                              <w:sz w:val="18"/>
                              <w:szCs w:val="18"/>
                            </w:rPr>
                            <w:t>• Al Istitholah</w:t>
                          </w:r>
                        </w:p>
                      </w:txbxContent>
                    </v:textbox>
                  </v:shape>
                  <v:shape id="_x0000_s1083" type="#_x0000_t202" style="position:absolute;left:1172;top:9700;width:9496;height:2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" filled="f" stroked="f">
                    <v:textbox>
                      <w:txbxContent>
                        <w:p w14:paraId="1800780F" w14:textId="0ED5ABED" w:rsidR="002D1EAA" w:rsidRPr="00E11349" w:rsidRDefault="002D1EAA" w:rsidP="002D1EAA">
                          <w:pPr>
                            <w:spacing w:after="0"/>
                            <w:rPr>
                              <w:rFonts w:cstheme="minorHAnsi"/>
                              <w:color w:val="595959" w:themeColor="text1" w:themeTint="A6"/>
                              <w:sz w:val="18"/>
                              <w:szCs w:val="18"/>
                            </w:rPr>
                          </w:pPr>
                          <w:r w:rsidRPr="00E11349">
                            <w:rPr>
                              <w:rFonts w:cstheme="minorHAnsi"/>
                              <w:color w:val="595959" w:themeColor="text1" w:themeTint="A6"/>
                              <w:sz w:val="18"/>
                              <w:szCs w:val="18"/>
                            </w:rPr>
                            <w:t>• At Tafasysyi</w:t>
                          </w:r>
                        </w:p>
                      </w:txbxContent>
                    </v:textbox>
                  </v:shape>
                </v:group>
              </v:group>
            </w:pict>
          </mc:Fallback>
        </mc:AlternateContent>
      </w:r>
      <w:r w:rsidR="00083F08">
        <w:rPr>
          <w:sz w:val="16"/>
          <w:szCs w:val="16"/>
        </w:rPr>
        <mc:AlternateContent>
          <mc:Choice Requires="wps">
            <w:drawing>
              <wp:anchor distT="0" distB="0" distL="114300" distR="114300" simplePos="0" relativeHeight="251633668" behindDoc="0" locked="0" layoutInCell="1" allowOverlap="1" wp14:anchorId="67830026" wp14:editId="08BCFCCC">
                <wp:simplePos x="0" y="0"/>
                <wp:positionH relativeFrom="margin">
                  <wp:posOffset>1260231</wp:posOffset>
                </wp:positionH>
                <wp:positionV relativeFrom="paragraph">
                  <wp:posOffset>110441</wp:posOffset>
                </wp:positionV>
                <wp:extent cx="556260" cy="3634154"/>
                <wp:effectExtent l="0" t="0" r="0" b="4445"/>
                <wp:wrapNone/>
                <wp:docPr id="791048625" name="Persegi Panjang 791048625"/>
                <wp:cNvGraphicFramePr/>
                <a:graphic xmlns:a="http://schemas.openxmlformats.org/drawingml/2006/main">
                  <a:graphicData uri="http://schemas.microsoft.com/office/word/2010/wordprocessingShape">
                    <wps:wsp>
                      <wps:cNvSpPr/>
                      <wps:spPr>
                        <a:xfrm>
                          <a:off x="0" y="0"/>
                          <a:ext cx="556260" cy="3634154"/>
                        </a:xfrm>
                        <a:prstGeom prst="rect">
                          <a:avLst/>
                        </a:prstGeom>
                        <a:solidFill>
                          <a:srgbClr val="FDEABC">
                            <a:alpha val="69804"/>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26C83" id="Persegi Panjang 791048625" o:spid="_x0000_s1026" style="position:absolute;margin-left:99.25pt;margin-top:8.7pt;width:43.8pt;height:286.15pt;z-index:2516336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" fillcolor="#fdeabc" stroked="f" strokeweight="1pt">
                <v:fill opacity="45746f"/>
                <w10:wrap anchorx="margin"/>
              </v:rect>
            </w:pict>
          </mc:Fallback>
        </mc:AlternateContent>
      </w:r>
    </w:p>
    <w:p w14:paraId="25C6A3F0" w14:textId="16C08A0B" w:rsidR="00517DF5" w:rsidRDefault="00517DF5" w:rsidP="00517DF5"/>
    <w:p w14:paraId="23D28C1C" w14:textId="19EBCE05" w:rsidR="00517DF5" w:rsidRDefault="00517DF5" w:rsidP="00517DF5"/>
    <w:p w14:paraId="7A9C1053" w14:textId="396CE6C2" w:rsidR="00517DF5" w:rsidRDefault="00517DF5" w:rsidP="00517DF5"/>
    <w:p w14:paraId="239BF40D" w14:textId="7143C7E4" w:rsidR="00517DF5" w:rsidRDefault="00517DF5" w:rsidP="00517DF5"/>
    <w:p w14:paraId="4202E84B" w14:textId="5A9FA717" w:rsidR="00517DF5" w:rsidRDefault="00517DF5" w:rsidP="00517DF5"/>
    <w:p w14:paraId="16800F8A" w14:textId="4F019A6E" w:rsidR="00517DF5" w:rsidRDefault="00517DF5" w:rsidP="00517DF5"/>
    <w:p w14:paraId="53403FB6" w14:textId="201C9A5B" w:rsidR="00517DF5" w:rsidRDefault="00517DF5" w:rsidP="00517DF5"/>
    <w:p w14:paraId="3B6A1622" w14:textId="3E2A4028" w:rsidR="00517DF5" w:rsidRDefault="00517DF5" w:rsidP="00517DF5"/>
    <w:p w14:paraId="7A93160D" w14:textId="5F2E7ECE" w:rsidR="00517DF5" w:rsidRDefault="00517DF5" w:rsidP="00517DF5"/>
    <w:p w14:paraId="7983A94D" w14:textId="35211AFC" w:rsidR="00490E6C" w:rsidRDefault="00490E6C" w:rsidP="00517DF5"/>
    <w:p w14:paraId="3062C4FF" w14:textId="5838D39D" w:rsidR="00490E6C" w:rsidRDefault="00581DDD" w:rsidP="007E3261">
      <w:r>
        <w:rPr>
          <w:sz w:val="16"/>
          <w:szCs w:val="16"/>
        </w:rPr>
        <w:lastRenderedPageBreak/>
        <mc:AlternateContent>
          <mc:Choice Requires="wps">
            <w:drawing>
              <wp:anchor distT="0" distB="0" distL="114300" distR="114300" simplePos="0" relativeHeight="251643935" behindDoc="0" locked="0" layoutInCell="1" allowOverlap="1" wp14:anchorId="1A4AAA4F" wp14:editId="7A3FADAD">
                <wp:simplePos x="0" y="0"/>
                <wp:positionH relativeFrom="column">
                  <wp:posOffset>498680</wp:posOffset>
                </wp:positionH>
                <wp:positionV relativeFrom="paragraph">
                  <wp:posOffset>1634539</wp:posOffset>
                </wp:positionV>
                <wp:extent cx="1159707" cy="254875"/>
                <wp:effectExtent l="0" t="0" r="0" b="0"/>
                <wp:wrapNone/>
                <wp:docPr id="1246238090" name="Kotak Teks 10"/>
                <wp:cNvGraphicFramePr/>
                <a:graphic xmlns:a="http://schemas.openxmlformats.org/drawingml/2006/main">
                  <a:graphicData uri="http://schemas.microsoft.com/office/word/2010/wordprocessingShape">
                    <wps:wsp>
                      <wps:cNvSpPr txBox="1"/>
                      <wps:spPr>
                        <a:xfrm>
                          <a:off x="0" y="0"/>
                          <a:ext cx="1159707" cy="2548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4BBCA4C" w14:textId="7B614223" w:rsidR="000A5DE5" w:rsidRPr="00A60514" w:rsidRDefault="00C2152E" w:rsidP="00E75896">
                            <w:pPr>
                              <w:spacing w:after="0"/>
                              <w:jc w:val="right"/>
                              <w:rPr>
                                <w:rFonts w:cstheme="minorHAnsi"/>
                                <w:color w:val="595959" w:themeColor="text1" w:themeTint="A6"/>
                                <w:sz w:val="18"/>
                                <w:szCs w:val="18"/>
                              </w:rPr>
                            </w:pPr>
                            <w:r w:rsidRPr="00A60514">
                              <w:rPr>
                                <w:rFonts w:cstheme="minorHAnsi"/>
                                <w:color w:val="595959" w:themeColor="text1" w:themeTint="A6"/>
                                <w:sz w:val="18"/>
                                <w:szCs w:val="18"/>
                              </w:rPr>
                              <w:t>Idzhar Syafawi</w:t>
                            </w:r>
                            <w:r w:rsidR="00E75896" w:rsidRPr="00A60514">
                              <w:rPr>
                                <w:rFonts w:cstheme="minorHAnsi"/>
                                <w:color w:val="595959" w:themeColor="text1" w:themeTint="A6"/>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4AAA4F" id="Kotak Teks 10" o:spid="_x0000_s1084" type="#_x0000_t202" style="position:absolute;margin-left:39.25pt;margin-top:128.7pt;width:91.3pt;height:20.05pt;z-index:2516439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" filled="f" stroked="f">
                <v:textbox>
                  <w:txbxContent>
                    <w:p w14:paraId="44BBCA4C" w14:textId="7B614223" w:rsidR="000A5DE5" w:rsidRPr="00A60514" w:rsidRDefault="00C2152E" w:rsidP="00E75896">
                      <w:pPr>
                        <w:spacing w:after="0"/>
                        <w:jc w:val="right"/>
                        <w:rPr>
                          <w:rFonts w:cstheme="minorHAnsi"/>
                          <w:color w:val="595959" w:themeColor="text1" w:themeTint="A6"/>
                          <w:sz w:val="18"/>
                          <w:szCs w:val="18"/>
                        </w:rPr>
                      </w:pPr>
                      <w:r w:rsidRPr="00A60514">
                        <w:rPr>
                          <w:rFonts w:cstheme="minorHAnsi"/>
                          <w:color w:val="595959" w:themeColor="text1" w:themeTint="A6"/>
                          <w:sz w:val="18"/>
                          <w:szCs w:val="18"/>
                        </w:rPr>
                        <w:t>Idzhar Syafawi</w:t>
                      </w:r>
                      <w:r w:rsidR="00E75896" w:rsidRPr="00A60514">
                        <w:rPr>
                          <w:rFonts w:cstheme="minorHAnsi"/>
                          <w:color w:val="595959" w:themeColor="text1" w:themeTint="A6"/>
                          <w:sz w:val="18"/>
                          <w:szCs w:val="18"/>
                        </w:rPr>
                        <w:t xml:space="preserve"> •</w:t>
                      </w:r>
                    </w:p>
                  </w:txbxContent>
                </v:textbox>
              </v:shape>
            </w:pict>
          </mc:Fallback>
        </mc:AlternateContent>
      </w:r>
      <w:r>
        <w:rPr>
          <w:sz w:val="16"/>
          <w:szCs w:val="16"/>
        </w:rPr>
        <mc:AlternateContent>
          <mc:Choice Requires="wps">
            <w:drawing>
              <wp:anchor distT="0" distB="0" distL="114300" distR="114300" simplePos="0" relativeHeight="251644959" behindDoc="0" locked="0" layoutInCell="1" allowOverlap="1" wp14:anchorId="52A8A374" wp14:editId="77F6CB71">
                <wp:simplePos x="0" y="0"/>
                <wp:positionH relativeFrom="column">
                  <wp:posOffset>237430</wp:posOffset>
                </wp:positionH>
                <wp:positionV relativeFrom="paragraph">
                  <wp:posOffset>1778739</wp:posOffset>
                </wp:positionV>
                <wp:extent cx="1421731" cy="254875"/>
                <wp:effectExtent l="0" t="0" r="0" b="0"/>
                <wp:wrapNone/>
                <wp:docPr id="354298471" name="Kotak Teks 10"/>
                <wp:cNvGraphicFramePr/>
                <a:graphic xmlns:a="http://schemas.openxmlformats.org/drawingml/2006/main">
                  <a:graphicData uri="http://schemas.microsoft.com/office/word/2010/wordprocessingShape">
                    <wps:wsp>
                      <wps:cNvSpPr txBox="1"/>
                      <wps:spPr>
                        <a:xfrm>
                          <a:off x="0" y="0"/>
                          <a:ext cx="1421731" cy="2548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96C714" w14:textId="09F8B5AD" w:rsidR="000A5DE5" w:rsidRPr="00A60514" w:rsidRDefault="00C2152E" w:rsidP="00E75896">
                            <w:pPr>
                              <w:spacing w:after="0"/>
                              <w:jc w:val="right"/>
                              <w:rPr>
                                <w:rFonts w:cstheme="minorHAnsi"/>
                                <w:color w:val="595959" w:themeColor="text1" w:themeTint="A6"/>
                                <w:sz w:val="18"/>
                                <w:szCs w:val="18"/>
                              </w:rPr>
                            </w:pPr>
                            <w:r w:rsidRPr="00A60514">
                              <w:rPr>
                                <w:rFonts w:cstheme="minorHAnsi"/>
                                <w:color w:val="595959" w:themeColor="text1" w:themeTint="A6"/>
                                <w:sz w:val="18"/>
                                <w:szCs w:val="18"/>
                              </w:rPr>
                              <w:t>Idghom Mitsli /Mimi</w:t>
                            </w:r>
                            <w:r w:rsidR="00E75896" w:rsidRPr="00A60514">
                              <w:rPr>
                                <w:rFonts w:cstheme="minorHAnsi"/>
                                <w:color w:val="595959" w:themeColor="text1" w:themeTint="A6"/>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A8A374" id="_x0000_s1085" type="#_x0000_t202" style="position:absolute;margin-left:18.7pt;margin-top:140.05pt;width:111.95pt;height:20.05pt;z-index:2516449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" filled="f" stroked="f">
                <v:textbox>
                  <w:txbxContent>
                    <w:p w14:paraId="5B96C714" w14:textId="09F8B5AD" w:rsidR="000A5DE5" w:rsidRPr="00A60514" w:rsidRDefault="00C2152E" w:rsidP="00E75896">
                      <w:pPr>
                        <w:spacing w:after="0"/>
                        <w:jc w:val="right"/>
                        <w:rPr>
                          <w:rFonts w:cstheme="minorHAnsi"/>
                          <w:color w:val="595959" w:themeColor="text1" w:themeTint="A6"/>
                          <w:sz w:val="18"/>
                          <w:szCs w:val="18"/>
                        </w:rPr>
                      </w:pPr>
                      <w:r w:rsidRPr="00A60514">
                        <w:rPr>
                          <w:rFonts w:cstheme="minorHAnsi"/>
                          <w:color w:val="595959" w:themeColor="text1" w:themeTint="A6"/>
                          <w:sz w:val="18"/>
                          <w:szCs w:val="18"/>
                        </w:rPr>
                        <w:t>Idghom Mitsli /Mimi</w:t>
                      </w:r>
                      <w:r w:rsidR="00E75896" w:rsidRPr="00A60514">
                        <w:rPr>
                          <w:rFonts w:cstheme="minorHAnsi"/>
                          <w:color w:val="595959" w:themeColor="text1" w:themeTint="A6"/>
                          <w:sz w:val="18"/>
                          <w:szCs w:val="18"/>
                        </w:rPr>
                        <w:t xml:space="preserve"> •</w:t>
                      </w:r>
                    </w:p>
                  </w:txbxContent>
                </v:textbox>
              </v:shape>
            </w:pict>
          </mc:Fallback>
        </mc:AlternateContent>
      </w:r>
      <w:r>
        <w:rPr>
          <w:sz w:val="16"/>
          <w:szCs w:val="16"/>
        </w:rPr>
        <mc:AlternateContent>
          <mc:Choice Requires="wps">
            <w:drawing>
              <wp:anchor distT="0" distB="0" distL="114300" distR="114300" simplePos="0" relativeHeight="251645983" behindDoc="0" locked="0" layoutInCell="1" allowOverlap="1" wp14:anchorId="28CE29F7" wp14:editId="51E7A928">
                <wp:simplePos x="0" y="0"/>
                <wp:positionH relativeFrom="column">
                  <wp:posOffset>621141</wp:posOffset>
                </wp:positionH>
                <wp:positionV relativeFrom="paragraph">
                  <wp:posOffset>1931101</wp:posOffset>
                </wp:positionV>
                <wp:extent cx="1451924" cy="254875"/>
                <wp:effectExtent l="0" t="0" r="0" b="0"/>
                <wp:wrapNone/>
                <wp:docPr id="122113670" name="Kotak Teks 10"/>
                <wp:cNvGraphicFramePr/>
                <a:graphic xmlns:a="http://schemas.openxmlformats.org/drawingml/2006/main">
                  <a:graphicData uri="http://schemas.microsoft.com/office/word/2010/wordprocessingShape">
                    <wps:wsp>
                      <wps:cNvSpPr txBox="1"/>
                      <wps:spPr>
                        <a:xfrm>
                          <a:off x="0" y="0"/>
                          <a:ext cx="1451924" cy="2548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DF3D3D" w14:textId="0618F496" w:rsidR="000A5DE5" w:rsidRPr="00A60514" w:rsidRDefault="00C2152E" w:rsidP="000A5DE5">
                            <w:pPr>
                              <w:spacing w:after="0"/>
                              <w:rPr>
                                <w:rFonts w:cstheme="minorHAnsi"/>
                                <w:color w:val="595959" w:themeColor="text1" w:themeTint="A6"/>
                                <w:sz w:val="18"/>
                                <w:szCs w:val="18"/>
                              </w:rPr>
                            </w:pPr>
                            <w:r w:rsidRPr="00A60514">
                              <w:rPr>
                                <w:rFonts w:cstheme="minorHAnsi"/>
                                <w:color w:val="595959" w:themeColor="text1" w:themeTint="A6"/>
                                <w:sz w:val="18"/>
                                <w:szCs w:val="18"/>
                              </w:rPr>
                              <w:t>Ikhfa’ Syafawi</w:t>
                            </w:r>
                            <w:r w:rsidR="00E75896" w:rsidRPr="00A60514">
                              <w:rPr>
                                <w:rFonts w:cstheme="minorHAnsi"/>
                                <w:color w:val="595959" w:themeColor="text1" w:themeTint="A6"/>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CE29F7" id="_x0000_s1086" type="#_x0000_t202" style="position:absolute;margin-left:48.9pt;margin-top:152.05pt;width:114.3pt;height:20.05pt;z-index:2516459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" filled="f" stroked="f">
                <v:textbox>
                  <w:txbxContent>
                    <w:p w14:paraId="01DF3D3D" w14:textId="0618F496" w:rsidR="000A5DE5" w:rsidRPr="00A60514" w:rsidRDefault="00C2152E" w:rsidP="000A5DE5">
                      <w:pPr>
                        <w:spacing w:after="0"/>
                        <w:rPr>
                          <w:rFonts w:cstheme="minorHAnsi"/>
                          <w:color w:val="595959" w:themeColor="text1" w:themeTint="A6"/>
                          <w:sz w:val="18"/>
                          <w:szCs w:val="18"/>
                        </w:rPr>
                      </w:pPr>
                      <w:r w:rsidRPr="00A60514">
                        <w:rPr>
                          <w:rFonts w:cstheme="minorHAnsi"/>
                          <w:color w:val="595959" w:themeColor="text1" w:themeTint="A6"/>
                          <w:sz w:val="18"/>
                          <w:szCs w:val="18"/>
                        </w:rPr>
                        <w:t>Ikhfa’ Syafawi</w:t>
                      </w:r>
                      <w:r w:rsidR="00E75896" w:rsidRPr="00A60514">
                        <w:rPr>
                          <w:rFonts w:cstheme="minorHAnsi"/>
                          <w:color w:val="595959" w:themeColor="text1" w:themeTint="A6"/>
                          <w:sz w:val="18"/>
                          <w:szCs w:val="18"/>
                        </w:rPr>
                        <w:t xml:space="preserve"> •</w:t>
                      </w:r>
                    </w:p>
                  </w:txbxContent>
                </v:textbox>
              </v:shape>
            </w:pict>
          </mc:Fallback>
        </mc:AlternateContent>
      </w:r>
      <w:r>
        <w:rPr>
          <w:sz w:val="16"/>
          <w:szCs w:val="16"/>
        </w:rPr>
        <mc:AlternateContent>
          <mc:Choice Requires="wps">
            <w:drawing>
              <wp:anchor distT="0" distB="0" distL="114300" distR="114300" simplePos="0" relativeHeight="251647007" behindDoc="0" locked="0" layoutInCell="1" allowOverlap="1" wp14:anchorId="171B0DDF" wp14:editId="3F514E28">
                <wp:simplePos x="0" y="0"/>
                <wp:positionH relativeFrom="column">
                  <wp:posOffset>482352</wp:posOffset>
                </wp:positionH>
                <wp:positionV relativeFrom="paragraph">
                  <wp:posOffset>2078021</wp:posOffset>
                </wp:positionV>
                <wp:extent cx="1173391" cy="254875"/>
                <wp:effectExtent l="0" t="0" r="0" b="0"/>
                <wp:wrapNone/>
                <wp:docPr id="216261096" name="Kotak Teks 10"/>
                <wp:cNvGraphicFramePr/>
                <a:graphic xmlns:a="http://schemas.openxmlformats.org/drawingml/2006/main">
                  <a:graphicData uri="http://schemas.microsoft.com/office/word/2010/wordprocessingShape">
                    <wps:wsp>
                      <wps:cNvSpPr txBox="1"/>
                      <wps:spPr>
                        <a:xfrm>
                          <a:off x="0" y="0"/>
                          <a:ext cx="1173391" cy="2548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F29A0B" w14:textId="491EB4E2" w:rsidR="000A5DE5" w:rsidRPr="00A60514" w:rsidRDefault="00C2152E" w:rsidP="00E75896">
                            <w:pPr>
                              <w:spacing w:after="0"/>
                              <w:jc w:val="right"/>
                              <w:rPr>
                                <w:rFonts w:cstheme="minorHAnsi"/>
                                <w:color w:val="595959" w:themeColor="text1" w:themeTint="A6"/>
                                <w:sz w:val="18"/>
                                <w:szCs w:val="18"/>
                              </w:rPr>
                            </w:pPr>
                            <w:r w:rsidRPr="00A60514">
                              <w:rPr>
                                <w:rFonts w:cstheme="minorHAnsi"/>
                                <w:color w:val="595959" w:themeColor="text1" w:themeTint="A6"/>
                                <w:sz w:val="18"/>
                                <w:szCs w:val="18"/>
                              </w:rPr>
                              <w:t xml:space="preserve">Hukum </w:t>
                            </w:r>
                            <w:r w:rsidRPr="00A60514">
                              <w:rPr>
                                <w:rFonts w:ascii="Cascadia Mono SemiLight" w:hAnsi="Cascadia Mono SemiLight" w:cs="Cascadia Mono SemiLight"/>
                                <w:color w:val="595959" w:themeColor="text1" w:themeTint="A6"/>
                                <w:sz w:val="18"/>
                                <w:szCs w:val="18"/>
                                <w:rtl/>
                              </w:rPr>
                              <w:t xml:space="preserve">نّ </w:t>
                            </w:r>
                            <w:r w:rsidRPr="00A60514">
                              <w:rPr>
                                <w:rFonts w:ascii="Cascadia Mono SemiLight" w:eastAsia="MS Mincho" w:hAnsi="Cascadia Mono SemiLight" w:cs="Cascadia Mono SemiLight" w:hint="cs"/>
                                <w:color w:val="595959" w:themeColor="text1" w:themeTint="A6"/>
                                <w:sz w:val="18"/>
                                <w:szCs w:val="18"/>
                                <w:rtl/>
                              </w:rPr>
                              <w:t>/</w:t>
                            </w:r>
                            <w:r w:rsidRPr="00A60514">
                              <w:rPr>
                                <w:rFonts w:ascii="Cascadia Mono SemiLight" w:hAnsi="Cascadia Mono SemiLight" w:cs="Cascadia Mono SemiLight" w:hint="cs"/>
                                <w:color w:val="595959" w:themeColor="text1" w:themeTint="A6"/>
                                <w:sz w:val="18"/>
                                <w:szCs w:val="18"/>
                                <w:rtl/>
                              </w:rPr>
                              <w:t xml:space="preserve"> </w:t>
                            </w:r>
                            <w:r w:rsidRPr="00A60514">
                              <w:rPr>
                                <w:rFonts w:ascii="Cascadia Mono SemiLight" w:hAnsi="Cascadia Mono SemiLight" w:cs="Cascadia Mono SemiLight"/>
                                <w:color w:val="595959" w:themeColor="text1" w:themeTint="A6"/>
                                <w:sz w:val="18"/>
                                <w:szCs w:val="18"/>
                                <w:rtl/>
                              </w:rPr>
                              <w:t>مّ</w:t>
                            </w:r>
                            <w:r w:rsidR="00E75896" w:rsidRPr="00A60514">
                              <w:rPr>
                                <w:rFonts w:ascii="Cascadia Mono SemiLight" w:hAnsi="Cascadia Mono SemiLight" w:cs="Cascadia Mono SemiLight"/>
                                <w:color w:val="595959" w:themeColor="text1" w:themeTint="A6"/>
                                <w:sz w:val="18"/>
                                <w:szCs w:val="18"/>
                              </w:rPr>
                              <w:t xml:space="preserve"> </w:t>
                            </w:r>
                            <w:r w:rsidR="00E75896" w:rsidRPr="00A60514">
                              <w:rPr>
                                <w:rFonts w:cstheme="minorHAnsi"/>
                                <w:color w:val="595959" w:themeColor="text1" w:themeTint="A6"/>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1B0DDF" id="_x0000_s1087" type="#_x0000_t202" style="position:absolute;margin-left:38pt;margin-top:163.6pt;width:92.4pt;height:20.05pt;z-index:2516470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" filled="f" stroked="f">
                <v:textbox>
                  <w:txbxContent>
                    <w:p w14:paraId="78F29A0B" w14:textId="491EB4E2" w:rsidR="000A5DE5" w:rsidRPr="00A60514" w:rsidRDefault="00C2152E" w:rsidP="00E75896">
                      <w:pPr>
                        <w:spacing w:after="0"/>
                        <w:jc w:val="right"/>
                        <w:rPr>
                          <w:rFonts w:cstheme="minorHAnsi"/>
                          <w:color w:val="595959" w:themeColor="text1" w:themeTint="A6"/>
                          <w:sz w:val="18"/>
                          <w:szCs w:val="18"/>
                        </w:rPr>
                      </w:pPr>
                      <w:r w:rsidRPr="00A60514">
                        <w:rPr>
                          <w:rFonts w:cstheme="minorHAnsi"/>
                          <w:color w:val="595959" w:themeColor="text1" w:themeTint="A6"/>
                          <w:sz w:val="18"/>
                          <w:szCs w:val="18"/>
                        </w:rPr>
                        <w:t xml:space="preserve">Hukum </w:t>
                      </w:r>
                      <w:r w:rsidRPr="00A60514">
                        <w:rPr>
                          <w:rFonts w:ascii="Cascadia Mono SemiLight" w:hAnsi="Cascadia Mono SemiLight" w:cs="Cascadia Mono SemiLight"/>
                          <w:color w:val="595959" w:themeColor="text1" w:themeTint="A6"/>
                          <w:sz w:val="18"/>
                          <w:szCs w:val="18"/>
                          <w:rtl/>
                        </w:rPr>
                        <w:t xml:space="preserve">نّ </w:t>
                      </w:r>
                      <w:r w:rsidRPr="00A60514">
                        <w:rPr>
                          <w:rFonts w:ascii="Cascadia Mono SemiLight" w:eastAsia="MS Mincho" w:hAnsi="Cascadia Mono SemiLight" w:cs="Cascadia Mono SemiLight" w:hint="cs"/>
                          <w:color w:val="595959" w:themeColor="text1" w:themeTint="A6"/>
                          <w:sz w:val="18"/>
                          <w:szCs w:val="18"/>
                          <w:rtl/>
                        </w:rPr>
                        <w:t>/</w:t>
                      </w:r>
                      <w:r w:rsidRPr="00A60514">
                        <w:rPr>
                          <w:rFonts w:ascii="Cascadia Mono SemiLight" w:hAnsi="Cascadia Mono SemiLight" w:cs="Cascadia Mono SemiLight" w:hint="cs"/>
                          <w:color w:val="595959" w:themeColor="text1" w:themeTint="A6"/>
                          <w:sz w:val="18"/>
                          <w:szCs w:val="18"/>
                          <w:rtl/>
                        </w:rPr>
                        <w:t xml:space="preserve"> </w:t>
                      </w:r>
                      <w:r w:rsidRPr="00A60514">
                        <w:rPr>
                          <w:rFonts w:ascii="Cascadia Mono SemiLight" w:hAnsi="Cascadia Mono SemiLight" w:cs="Cascadia Mono SemiLight"/>
                          <w:color w:val="595959" w:themeColor="text1" w:themeTint="A6"/>
                          <w:sz w:val="18"/>
                          <w:szCs w:val="18"/>
                          <w:rtl/>
                        </w:rPr>
                        <w:t>مّ</w:t>
                      </w:r>
                      <w:r w:rsidR="00E75896" w:rsidRPr="00A60514">
                        <w:rPr>
                          <w:rFonts w:ascii="Cascadia Mono SemiLight" w:hAnsi="Cascadia Mono SemiLight" w:cs="Cascadia Mono SemiLight"/>
                          <w:color w:val="595959" w:themeColor="text1" w:themeTint="A6"/>
                          <w:sz w:val="18"/>
                          <w:szCs w:val="18"/>
                        </w:rPr>
                        <w:t xml:space="preserve"> </w:t>
                      </w:r>
                      <w:r w:rsidR="00E75896" w:rsidRPr="00A60514">
                        <w:rPr>
                          <w:rFonts w:cstheme="minorHAnsi"/>
                          <w:color w:val="595959" w:themeColor="text1" w:themeTint="A6"/>
                          <w:sz w:val="18"/>
                          <w:szCs w:val="18"/>
                        </w:rPr>
                        <w:t>•</w:t>
                      </w:r>
                    </w:p>
                  </w:txbxContent>
                </v:textbox>
              </v:shape>
            </w:pict>
          </mc:Fallback>
        </mc:AlternateContent>
      </w:r>
      <w:r>
        <w:rPr>
          <w:sz w:val="16"/>
          <w:szCs w:val="16"/>
        </w:rPr>
        <mc:AlternateContent>
          <mc:Choice Requires="wps">
            <w:drawing>
              <wp:anchor distT="0" distB="0" distL="114300" distR="114300" simplePos="0" relativeHeight="251555328" behindDoc="0" locked="0" layoutInCell="1" allowOverlap="1" wp14:anchorId="6D218021" wp14:editId="3E23B0BA">
                <wp:simplePos x="0" y="0"/>
                <wp:positionH relativeFrom="column">
                  <wp:posOffset>217808</wp:posOffset>
                </wp:positionH>
                <wp:positionV relativeFrom="paragraph">
                  <wp:posOffset>1457938</wp:posOffset>
                </wp:positionV>
                <wp:extent cx="1530423" cy="263641"/>
                <wp:effectExtent l="0" t="0" r="0" b="3175"/>
                <wp:wrapNone/>
                <wp:docPr id="1765302336" name="Kotak Teks 10"/>
                <wp:cNvGraphicFramePr/>
                <a:graphic xmlns:a="http://schemas.openxmlformats.org/drawingml/2006/main">
                  <a:graphicData uri="http://schemas.microsoft.com/office/word/2010/wordprocessingShape">
                    <wps:wsp>
                      <wps:cNvSpPr txBox="1"/>
                      <wps:spPr>
                        <a:xfrm>
                          <a:off x="0" y="0"/>
                          <a:ext cx="1530423" cy="26364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1C8ACF" w14:textId="011DE584" w:rsidR="000A5DE5" w:rsidRPr="00A60514" w:rsidRDefault="00C8495F" w:rsidP="00E75896">
                            <w:pPr>
                              <w:spacing w:after="0"/>
                              <w:jc w:val="right"/>
                              <w:rPr>
                                <w:rFonts w:eastAsia="MS Mincho"/>
                                <w:color w:val="595959" w:themeColor="text1" w:themeTint="A6"/>
                                <w:sz w:val="18"/>
                                <w:szCs w:val="18"/>
                                <w:rtl/>
                              </w:rPr>
                            </w:pPr>
                            <w:r w:rsidRPr="00A60514">
                              <w:rPr>
                                <w:rFonts w:cstheme="minorHAnsi"/>
                                <w:color w:val="595959" w:themeColor="text1" w:themeTint="A6"/>
                                <w:sz w:val="18"/>
                                <w:szCs w:val="18"/>
                              </w:rPr>
                              <w:t xml:space="preserve">Hukum </w:t>
                            </w:r>
                            <w:r w:rsidR="00C2152E" w:rsidRPr="00A60514">
                              <w:rPr>
                                <w:rFonts w:cstheme="minorHAnsi" w:hint="cs"/>
                                <w:color w:val="595959" w:themeColor="text1" w:themeTint="A6"/>
                                <w:sz w:val="18"/>
                                <w:szCs w:val="18"/>
                                <w:rtl/>
                              </w:rPr>
                              <w:t xml:space="preserve">  </w:t>
                            </w:r>
                            <w:r w:rsidR="00C2152E" w:rsidRPr="00A60514">
                              <w:rPr>
                                <w:rFonts w:ascii="Cascadia Mono SemiLight" w:hAnsi="Cascadia Mono SemiLight" w:cs="Cascadia Mono SemiLight"/>
                                <w:color w:val="595959" w:themeColor="text1" w:themeTint="A6"/>
                                <w:sz w:val="18"/>
                                <w:szCs w:val="18"/>
                                <w:rtl/>
                              </w:rPr>
                              <w:t xml:space="preserve">نّ </w:t>
                            </w:r>
                            <w:r w:rsidR="00C2152E" w:rsidRPr="00A60514">
                              <w:rPr>
                                <w:rFonts w:ascii="Cascadia Mono SemiLight" w:eastAsia="MS Mincho" w:hAnsi="Cascadia Mono SemiLight" w:cs="Cascadia Mono SemiLight" w:hint="cs"/>
                                <w:color w:val="595959" w:themeColor="text1" w:themeTint="A6"/>
                                <w:sz w:val="18"/>
                                <w:szCs w:val="18"/>
                                <w:rtl/>
                              </w:rPr>
                              <w:t>/</w:t>
                            </w:r>
                            <w:r w:rsidR="00C2152E" w:rsidRPr="00A60514">
                              <w:rPr>
                                <w:rFonts w:ascii="Cascadia Mono SemiLight" w:hAnsi="Cascadia Mono SemiLight" w:cs="Cascadia Mono SemiLight" w:hint="cs"/>
                                <w:color w:val="595959" w:themeColor="text1" w:themeTint="A6"/>
                                <w:sz w:val="18"/>
                                <w:szCs w:val="18"/>
                                <w:rtl/>
                              </w:rPr>
                              <w:t xml:space="preserve"> </w:t>
                            </w:r>
                            <w:r w:rsidR="00C2152E" w:rsidRPr="00A60514">
                              <w:rPr>
                                <w:rFonts w:ascii="Cascadia Mono SemiLight" w:hAnsi="Cascadia Mono SemiLight" w:cs="Cascadia Mono SemiLight"/>
                                <w:color w:val="595959" w:themeColor="text1" w:themeTint="A6"/>
                                <w:sz w:val="18"/>
                                <w:szCs w:val="18"/>
                                <w:rtl/>
                              </w:rPr>
                              <w:t xml:space="preserve">مّ </w:t>
                            </w:r>
                            <w:r w:rsidR="00C2152E" w:rsidRPr="00A60514">
                              <w:rPr>
                                <w:rFonts w:cstheme="minorHAnsi"/>
                                <w:color w:val="595959" w:themeColor="text1" w:themeTint="A6"/>
                                <w:sz w:val="18"/>
                                <w:szCs w:val="18"/>
                                <w:rtl/>
                              </w:rPr>
                              <w:t>&amp;</w:t>
                            </w:r>
                            <w:r w:rsidR="00C2152E" w:rsidRPr="00A60514">
                              <w:rPr>
                                <w:rFonts w:ascii="Cascadia Mono SemiLight" w:hAnsi="Cascadia Mono SemiLight" w:cs="Cascadia Mono SemiLight"/>
                                <w:color w:val="595959" w:themeColor="text1" w:themeTint="A6"/>
                                <w:sz w:val="18"/>
                                <w:szCs w:val="18"/>
                                <w:rtl/>
                              </w:rPr>
                              <w:t xml:space="preserve"> </w:t>
                            </w:r>
                            <w:r w:rsidRPr="00A60514">
                              <w:rPr>
                                <w:rFonts w:ascii="Cascadia Mono SemiLight" w:eastAsia="MS Mincho" w:hAnsi="Cascadia Mono SemiLight" w:cs="Cascadia Mono SemiLight"/>
                                <w:color w:val="595959" w:themeColor="text1" w:themeTint="A6"/>
                                <w:sz w:val="18"/>
                                <w:szCs w:val="18"/>
                                <w:rtl/>
                              </w:rPr>
                              <w:t>م</w:t>
                            </w:r>
                            <w:r w:rsidR="00C2152E" w:rsidRPr="00A60514">
                              <w:rPr>
                                <w:rFonts w:ascii="Cascadia Mono SemiLight" w:eastAsia="MS Mincho" w:hAnsi="Cascadia Mono SemiLight" w:cs="Cascadia Mono SemiLight"/>
                                <w:color w:val="595959" w:themeColor="text1" w:themeTint="A6"/>
                                <w:sz w:val="18"/>
                                <w:szCs w:val="18"/>
                                <w:rtl/>
                              </w:rPr>
                              <w:t>ْ</w:t>
                            </w:r>
                            <w:r w:rsidR="00E75896" w:rsidRPr="00A60514">
                              <w:rPr>
                                <w:rFonts w:cstheme="minorHAnsi"/>
                                <w:color w:val="595959" w:themeColor="text1" w:themeTint="A6"/>
                                <w:sz w:val="18"/>
                                <w:szCs w:val="18"/>
                              </w:rPr>
                              <w:t xml:space="preserve"> .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218021" id="_x0000_s1088" type="#_x0000_t202" style="position:absolute;margin-left:17.15pt;margin-top:114.8pt;width:120.5pt;height:20.75pt;z-index:25155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" filled="f" stroked="f">
                <v:textbox>
                  <w:txbxContent>
                    <w:p w14:paraId="611C8ACF" w14:textId="011DE584" w:rsidR="000A5DE5" w:rsidRPr="00A60514" w:rsidRDefault="00C8495F" w:rsidP="00E75896">
                      <w:pPr>
                        <w:spacing w:after="0"/>
                        <w:jc w:val="right"/>
                        <w:rPr>
                          <w:rFonts w:eastAsia="MS Mincho"/>
                          <w:color w:val="595959" w:themeColor="text1" w:themeTint="A6"/>
                          <w:sz w:val="18"/>
                          <w:szCs w:val="18"/>
                          <w:rtl/>
                        </w:rPr>
                      </w:pPr>
                      <w:r w:rsidRPr="00A60514">
                        <w:rPr>
                          <w:rFonts w:cstheme="minorHAnsi"/>
                          <w:color w:val="595959" w:themeColor="text1" w:themeTint="A6"/>
                          <w:sz w:val="18"/>
                          <w:szCs w:val="18"/>
                        </w:rPr>
                        <w:t xml:space="preserve">Hukum </w:t>
                      </w:r>
                      <w:r w:rsidR="00C2152E" w:rsidRPr="00A60514">
                        <w:rPr>
                          <w:rFonts w:cstheme="minorHAnsi" w:hint="cs"/>
                          <w:color w:val="595959" w:themeColor="text1" w:themeTint="A6"/>
                          <w:sz w:val="18"/>
                          <w:szCs w:val="18"/>
                          <w:rtl/>
                        </w:rPr>
                        <w:t xml:space="preserve">  </w:t>
                      </w:r>
                      <w:r w:rsidR="00C2152E" w:rsidRPr="00A60514">
                        <w:rPr>
                          <w:rFonts w:ascii="Cascadia Mono SemiLight" w:hAnsi="Cascadia Mono SemiLight" w:cs="Cascadia Mono SemiLight"/>
                          <w:color w:val="595959" w:themeColor="text1" w:themeTint="A6"/>
                          <w:sz w:val="18"/>
                          <w:szCs w:val="18"/>
                          <w:rtl/>
                        </w:rPr>
                        <w:t xml:space="preserve">نّ </w:t>
                      </w:r>
                      <w:r w:rsidR="00C2152E" w:rsidRPr="00A60514">
                        <w:rPr>
                          <w:rFonts w:ascii="Cascadia Mono SemiLight" w:eastAsia="MS Mincho" w:hAnsi="Cascadia Mono SemiLight" w:cs="Cascadia Mono SemiLight" w:hint="cs"/>
                          <w:color w:val="595959" w:themeColor="text1" w:themeTint="A6"/>
                          <w:sz w:val="18"/>
                          <w:szCs w:val="18"/>
                          <w:rtl/>
                        </w:rPr>
                        <w:t>/</w:t>
                      </w:r>
                      <w:r w:rsidR="00C2152E" w:rsidRPr="00A60514">
                        <w:rPr>
                          <w:rFonts w:ascii="Cascadia Mono SemiLight" w:hAnsi="Cascadia Mono SemiLight" w:cs="Cascadia Mono SemiLight" w:hint="cs"/>
                          <w:color w:val="595959" w:themeColor="text1" w:themeTint="A6"/>
                          <w:sz w:val="18"/>
                          <w:szCs w:val="18"/>
                          <w:rtl/>
                        </w:rPr>
                        <w:t xml:space="preserve"> </w:t>
                      </w:r>
                      <w:r w:rsidR="00C2152E" w:rsidRPr="00A60514">
                        <w:rPr>
                          <w:rFonts w:ascii="Cascadia Mono SemiLight" w:hAnsi="Cascadia Mono SemiLight" w:cs="Cascadia Mono SemiLight"/>
                          <w:color w:val="595959" w:themeColor="text1" w:themeTint="A6"/>
                          <w:sz w:val="18"/>
                          <w:szCs w:val="18"/>
                          <w:rtl/>
                        </w:rPr>
                        <w:t xml:space="preserve">مّ </w:t>
                      </w:r>
                      <w:r w:rsidR="00C2152E" w:rsidRPr="00A60514">
                        <w:rPr>
                          <w:rFonts w:cstheme="minorHAnsi"/>
                          <w:color w:val="595959" w:themeColor="text1" w:themeTint="A6"/>
                          <w:sz w:val="18"/>
                          <w:szCs w:val="18"/>
                          <w:rtl/>
                        </w:rPr>
                        <w:t>&amp;</w:t>
                      </w:r>
                      <w:r w:rsidR="00C2152E" w:rsidRPr="00A60514">
                        <w:rPr>
                          <w:rFonts w:ascii="Cascadia Mono SemiLight" w:hAnsi="Cascadia Mono SemiLight" w:cs="Cascadia Mono SemiLight"/>
                          <w:color w:val="595959" w:themeColor="text1" w:themeTint="A6"/>
                          <w:sz w:val="18"/>
                          <w:szCs w:val="18"/>
                          <w:rtl/>
                        </w:rPr>
                        <w:t xml:space="preserve"> </w:t>
                      </w:r>
                      <w:r w:rsidRPr="00A60514">
                        <w:rPr>
                          <w:rFonts w:ascii="Cascadia Mono SemiLight" w:eastAsia="MS Mincho" w:hAnsi="Cascadia Mono SemiLight" w:cs="Cascadia Mono SemiLight"/>
                          <w:color w:val="595959" w:themeColor="text1" w:themeTint="A6"/>
                          <w:sz w:val="18"/>
                          <w:szCs w:val="18"/>
                          <w:rtl/>
                        </w:rPr>
                        <w:t>م</w:t>
                      </w:r>
                      <w:r w:rsidR="00C2152E" w:rsidRPr="00A60514">
                        <w:rPr>
                          <w:rFonts w:ascii="Cascadia Mono SemiLight" w:eastAsia="MS Mincho" w:hAnsi="Cascadia Mono SemiLight" w:cs="Cascadia Mono SemiLight"/>
                          <w:color w:val="595959" w:themeColor="text1" w:themeTint="A6"/>
                          <w:sz w:val="18"/>
                          <w:szCs w:val="18"/>
                          <w:rtl/>
                        </w:rPr>
                        <w:t>ْ</w:t>
                      </w:r>
                      <w:r w:rsidR="00E75896" w:rsidRPr="00A60514">
                        <w:rPr>
                          <w:rFonts w:cstheme="minorHAnsi"/>
                          <w:color w:val="595959" w:themeColor="text1" w:themeTint="A6"/>
                          <w:sz w:val="18"/>
                          <w:szCs w:val="18"/>
                        </w:rPr>
                        <w:t xml:space="preserve"> . B</w:t>
                      </w:r>
                    </w:p>
                  </w:txbxContent>
                </v:textbox>
              </v:shape>
            </w:pict>
          </mc:Fallback>
        </mc:AlternateContent>
      </w:r>
      <w:r w:rsidR="000A21CF">
        <w:rPr>
          <w:sz w:val="16"/>
          <w:szCs w:val="16"/>
        </w:rPr>
        <mc:AlternateContent>
          <mc:Choice Requires="wps">
            <w:drawing>
              <wp:anchor distT="0" distB="0" distL="114300" distR="114300" simplePos="0" relativeHeight="251571712" behindDoc="0" locked="0" layoutInCell="1" allowOverlap="1" wp14:anchorId="6E17DE27" wp14:editId="18D836FE">
                <wp:simplePos x="0" y="0"/>
                <wp:positionH relativeFrom="column">
                  <wp:posOffset>698280</wp:posOffset>
                </wp:positionH>
                <wp:positionV relativeFrom="paragraph">
                  <wp:posOffset>671513</wp:posOffset>
                </wp:positionV>
                <wp:extent cx="944254" cy="273429"/>
                <wp:effectExtent l="0" t="0" r="0" b="0"/>
                <wp:wrapSquare wrapText="bothSides"/>
                <wp:docPr id="1435312841" name="Kotak Teks 10"/>
                <wp:cNvGraphicFramePr/>
                <a:graphic xmlns:a="http://schemas.openxmlformats.org/drawingml/2006/main">
                  <a:graphicData uri="http://schemas.microsoft.com/office/word/2010/wordprocessingShape">
                    <wps:wsp>
                      <wps:cNvSpPr txBox="1"/>
                      <wps:spPr>
                        <a:xfrm>
                          <a:off x="0" y="0"/>
                          <a:ext cx="944254" cy="27342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7804B9" w14:textId="70846F3D" w:rsidR="000A5DE5" w:rsidRPr="00A60514" w:rsidRDefault="00C8495F" w:rsidP="00B57241">
                            <w:pPr>
                              <w:spacing w:after="0"/>
                              <w:jc w:val="right"/>
                              <w:rPr>
                                <w:rFonts w:cstheme="minorHAnsi"/>
                                <w:color w:val="595959" w:themeColor="text1" w:themeTint="A6"/>
                                <w:sz w:val="18"/>
                                <w:szCs w:val="18"/>
                              </w:rPr>
                            </w:pPr>
                            <w:r w:rsidRPr="00A60514">
                              <w:rPr>
                                <w:rFonts w:cstheme="minorHAnsi"/>
                                <w:color w:val="595959" w:themeColor="text1" w:themeTint="A6"/>
                                <w:sz w:val="18"/>
                                <w:szCs w:val="18"/>
                              </w:rPr>
                              <w:t>Idzhar Halqi</w:t>
                            </w:r>
                            <w:r w:rsidR="00B57241" w:rsidRPr="00A60514">
                              <w:rPr>
                                <w:rFonts w:cstheme="minorHAnsi"/>
                                <w:color w:val="595959" w:themeColor="text1" w:themeTint="A6"/>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17DE27" id="_x0000_s1089" type="#_x0000_t202" style="position:absolute;margin-left:55pt;margin-top:52.9pt;width:74.35pt;height:21.55pt;z-index:25157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" filled="f" stroked="f">
                <v:textbox>
                  <w:txbxContent>
                    <w:p w14:paraId="7C7804B9" w14:textId="70846F3D" w:rsidR="000A5DE5" w:rsidRPr="00A60514" w:rsidRDefault="00C8495F" w:rsidP="00B57241">
                      <w:pPr>
                        <w:spacing w:after="0"/>
                        <w:jc w:val="right"/>
                        <w:rPr>
                          <w:rFonts w:cstheme="minorHAnsi"/>
                          <w:color w:val="595959" w:themeColor="text1" w:themeTint="A6"/>
                          <w:sz w:val="18"/>
                          <w:szCs w:val="18"/>
                        </w:rPr>
                      </w:pPr>
                      <w:r w:rsidRPr="00A60514">
                        <w:rPr>
                          <w:rFonts w:cstheme="minorHAnsi"/>
                          <w:color w:val="595959" w:themeColor="text1" w:themeTint="A6"/>
                          <w:sz w:val="18"/>
                          <w:szCs w:val="18"/>
                        </w:rPr>
                        <w:t>Idzhar Halqi</w:t>
                      </w:r>
                      <w:r w:rsidR="00B57241" w:rsidRPr="00A60514">
                        <w:rPr>
                          <w:rFonts w:cstheme="minorHAnsi"/>
                          <w:color w:val="595959" w:themeColor="text1" w:themeTint="A6"/>
                          <w:sz w:val="18"/>
                          <w:szCs w:val="18"/>
                        </w:rPr>
                        <w:t xml:space="preserve"> •</w:t>
                      </w:r>
                    </w:p>
                  </w:txbxContent>
                </v:textbox>
                <w10:wrap type="square"/>
              </v:shape>
            </w:pict>
          </mc:Fallback>
        </mc:AlternateContent>
      </w:r>
      <w:r w:rsidR="000A21CF">
        <w:rPr>
          <w:sz w:val="16"/>
          <w:szCs w:val="16"/>
        </w:rPr>
        <mc:AlternateContent>
          <mc:Choice Requires="wps">
            <w:drawing>
              <wp:anchor distT="0" distB="0" distL="114300" distR="114300" simplePos="0" relativeHeight="251553280" behindDoc="0" locked="0" layoutInCell="1" allowOverlap="1" wp14:anchorId="06DA5AD1" wp14:editId="0F0A0FF5">
                <wp:simplePos x="0" y="0"/>
                <wp:positionH relativeFrom="column">
                  <wp:posOffset>61913</wp:posOffset>
                </wp:positionH>
                <wp:positionV relativeFrom="paragraph">
                  <wp:posOffset>940759</wp:posOffset>
                </wp:positionV>
                <wp:extent cx="1673872" cy="273378"/>
                <wp:effectExtent l="0" t="0" r="0" b="0"/>
                <wp:wrapSquare wrapText="bothSides"/>
                <wp:docPr id="136071817" name="Kotak Teks 10"/>
                <wp:cNvGraphicFramePr/>
                <a:graphic xmlns:a="http://schemas.openxmlformats.org/drawingml/2006/main">
                  <a:graphicData uri="http://schemas.microsoft.com/office/word/2010/wordprocessingShape">
                    <wps:wsp>
                      <wps:cNvSpPr txBox="1"/>
                      <wps:spPr>
                        <a:xfrm>
                          <a:off x="0" y="0"/>
                          <a:ext cx="1673872" cy="2733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58D233" w14:textId="403CE5C3" w:rsidR="000A5DE5" w:rsidRPr="00A60514" w:rsidRDefault="000A5DE5" w:rsidP="000A5DE5">
                            <w:pPr>
                              <w:spacing w:after="0"/>
                              <w:rPr>
                                <w:rFonts w:cstheme="minorHAnsi"/>
                                <w:color w:val="595959" w:themeColor="text1" w:themeTint="A6"/>
                                <w:sz w:val="18"/>
                                <w:szCs w:val="18"/>
                              </w:rPr>
                            </w:pPr>
                            <w:r>
                              <w:rPr>
                                <w:rFonts w:cstheme="minorHAnsi"/>
                                <w:sz w:val="18"/>
                                <w:szCs w:val="18"/>
                              </w:rPr>
                              <w:t xml:space="preserve">   </w:t>
                            </w:r>
                            <w:r w:rsidR="00C8495F" w:rsidRPr="00A60514">
                              <w:rPr>
                                <w:rFonts w:cstheme="minorHAnsi"/>
                                <w:color w:val="595959" w:themeColor="text1" w:themeTint="A6"/>
                                <w:sz w:val="18"/>
                                <w:szCs w:val="18"/>
                              </w:rPr>
                              <w:t>Idghom BiLaGhunnah</w:t>
                            </w:r>
                            <w:r w:rsidR="00B57241" w:rsidRPr="00A60514">
                              <w:rPr>
                                <w:rFonts w:cstheme="minorHAnsi"/>
                                <w:color w:val="595959" w:themeColor="text1" w:themeTint="A6"/>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DA5AD1" id="_x0000_s1090" type="#_x0000_t202" style="position:absolute;margin-left:4.9pt;margin-top:74.1pt;width:131.8pt;height:21.55pt;z-index:25155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" filled="f" stroked="f">
                <v:textbox>
                  <w:txbxContent>
                    <w:p w14:paraId="5758D233" w14:textId="403CE5C3" w:rsidR="000A5DE5" w:rsidRPr="00A60514" w:rsidRDefault="000A5DE5" w:rsidP="000A5DE5">
                      <w:pPr>
                        <w:spacing w:after="0"/>
                        <w:rPr>
                          <w:rFonts w:cstheme="minorHAnsi"/>
                          <w:color w:val="595959" w:themeColor="text1" w:themeTint="A6"/>
                          <w:sz w:val="18"/>
                          <w:szCs w:val="18"/>
                        </w:rPr>
                      </w:pPr>
                      <w:r>
                        <w:rPr>
                          <w:rFonts w:cstheme="minorHAnsi"/>
                          <w:sz w:val="18"/>
                          <w:szCs w:val="18"/>
                        </w:rPr>
                        <w:t xml:space="preserve">   </w:t>
                      </w:r>
                      <w:r w:rsidR="00C8495F" w:rsidRPr="00A60514">
                        <w:rPr>
                          <w:rFonts w:cstheme="minorHAnsi"/>
                          <w:color w:val="595959" w:themeColor="text1" w:themeTint="A6"/>
                          <w:sz w:val="18"/>
                          <w:szCs w:val="18"/>
                        </w:rPr>
                        <w:t>Idghom BiLaGhunnah</w:t>
                      </w:r>
                      <w:r w:rsidR="00B57241" w:rsidRPr="00A60514">
                        <w:rPr>
                          <w:rFonts w:cstheme="minorHAnsi"/>
                          <w:color w:val="595959" w:themeColor="text1" w:themeTint="A6"/>
                          <w:sz w:val="18"/>
                          <w:szCs w:val="18"/>
                        </w:rPr>
                        <w:t xml:space="preserve"> •</w:t>
                      </w:r>
                    </w:p>
                  </w:txbxContent>
                </v:textbox>
                <w10:wrap type="square"/>
              </v:shape>
            </w:pict>
          </mc:Fallback>
        </mc:AlternateContent>
      </w:r>
      <w:r w:rsidR="000A21CF">
        <w:rPr>
          <w:sz w:val="16"/>
          <w:szCs w:val="16"/>
        </w:rPr>
        <mc:AlternateContent>
          <mc:Choice Requires="wps">
            <w:drawing>
              <wp:anchor distT="0" distB="0" distL="114300" distR="114300" simplePos="0" relativeHeight="251573760" behindDoc="0" locked="0" layoutInCell="1" allowOverlap="1" wp14:anchorId="62C26EB1" wp14:editId="72F0201D">
                <wp:simplePos x="0" y="0"/>
                <wp:positionH relativeFrom="column">
                  <wp:posOffset>268596</wp:posOffset>
                </wp:positionH>
                <wp:positionV relativeFrom="paragraph">
                  <wp:posOffset>804776</wp:posOffset>
                </wp:positionV>
                <wp:extent cx="1376354" cy="273378"/>
                <wp:effectExtent l="0" t="0" r="0" b="0"/>
                <wp:wrapSquare wrapText="bothSides"/>
                <wp:docPr id="789529734" name="Kotak Teks 10"/>
                <wp:cNvGraphicFramePr/>
                <a:graphic xmlns:a="http://schemas.openxmlformats.org/drawingml/2006/main">
                  <a:graphicData uri="http://schemas.microsoft.com/office/word/2010/wordprocessingShape">
                    <wps:wsp>
                      <wps:cNvSpPr txBox="1"/>
                      <wps:spPr>
                        <a:xfrm>
                          <a:off x="0" y="0"/>
                          <a:ext cx="1376354" cy="2733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EDB0FC" w14:textId="51EB41A0" w:rsidR="000A5DE5" w:rsidRPr="00A60514" w:rsidRDefault="00C8495F" w:rsidP="00B57241">
                            <w:pPr>
                              <w:spacing w:after="0"/>
                              <w:jc w:val="right"/>
                              <w:rPr>
                                <w:rFonts w:cstheme="minorHAnsi"/>
                                <w:color w:val="595959" w:themeColor="text1" w:themeTint="A6"/>
                                <w:sz w:val="18"/>
                                <w:szCs w:val="18"/>
                              </w:rPr>
                            </w:pPr>
                            <w:r w:rsidRPr="00A60514">
                              <w:rPr>
                                <w:rFonts w:cstheme="minorHAnsi"/>
                                <w:color w:val="595959" w:themeColor="text1" w:themeTint="A6"/>
                                <w:sz w:val="18"/>
                                <w:szCs w:val="18"/>
                              </w:rPr>
                              <w:t>Idghom BiGhunnah</w:t>
                            </w:r>
                            <w:r w:rsidR="00B57241" w:rsidRPr="00A60514">
                              <w:rPr>
                                <w:rFonts w:cstheme="minorHAnsi"/>
                                <w:color w:val="595959" w:themeColor="text1" w:themeTint="A6"/>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C26EB1" id="_x0000_s1091" type="#_x0000_t202" style="position:absolute;margin-left:21.15pt;margin-top:63.35pt;width:108.35pt;height:21.55pt;z-index:25157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" filled="f" stroked="f">
                <v:textbox>
                  <w:txbxContent>
                    <w:p w14:paraId="51EDB0FC" w14:textId="51EB41A0" w:rsidR="000A5DE5" w:rsidRPr="00A60514" w:rsidRDefault="00C8495F" w:rsidP="00B57241">
                      <w:pPr>
                        <w:spacing w:after="0"/>
                        <w:jc w:val="right"/>
                        <w:rPr>
                          <w:rFonts w:cstheme="minorHAnsi"/>
                          <w:color w:val="595959" w:themeColor="text1" w:themeTint="A6"/>
                          <w:sz w:val="18"/>
                          <w:szCs w:val="18"/>
                        </w:rPr>
                      </w:pPr>
                      <w:r w:rsidRPr="00A60514">
                        <w:rPr>
                          <w:rFonts w:cstheme="minorHAnsi"/>
                          <w:color w:val="595959" w:themeColor="text1" w:themeTint="A6"/>
                          <w:sz w:val="18"/>
                          <w:szCs w:val="18"/>
                        </w:rPr>
                        <w:t>Idghom BiGhunnah</w:t>
                      </w:r>
                      <w:r w:rsidR="00B57241" w:rsidRPr="00A60514">
                        <w:rPr>
                          <w:rFonts w:cstheme="minorHAnsi"/>
                          <w:color w:val="595959" w:themeColor="text1" w:themeTint="A6"/>
                          <w:sz w:val="18"/>
                          <w:szCs w:val="18"/>
                        </w:rPr>
                        <w:t xml:space="preserve"> •</w:t>
                      </w:r>
                    </w:p>
                  </w:txbxContent>
                </v:textbox>
                <w10:wrap type="square"/>
              </v:shape>
            </w:pict>
          </mc:Fallback>
        </mc:AlternateContent>
      </w:r>
      <w:r w:rsidR="000A21CF">
        <w:rPr>
          <w:sz w:val="16"/>
          <w:szCs w:val="16"/>
        </w:rPr>
        <mc:AlternateContent>
          <mc:Choice Requires="wps">
            <w:drawing>
              <wp:anchor distT="0" distB="0" distL="114300" distR="114300" simplePos="0" relativeHeight="251554304" behindDoc="0" locked="0" layoutInCell="1" allowOverlap="1" wp14:anchorId="6EEF12B7" wp14:editId="1012D936">
                <wp:simplePos x="0" y="0"/>
                <wp:positionH relativeFrom="column">
                  <wp:posOffset>929439</wp:posOffset>
                </wp:positionH>
                <wp:positionV relativeFrom="paragraph">
                  <wp:posOffset>1076741</wp:posOffset>
                </wp:positionV>
                <wp:extent cx="717472" cy="273429"/>
                <wp:effectExtent l="0" t="0" r="0" b="0"/>
                <wp:wrapSquare wrapText="bothSides"/>
                <wp:docPr id="1209942821" name="Kotak Teks 10"/>
                <wp:cNvGraphicFramePr/>
                <a:graphic xmlns:a="http://schemas.openxmlformats.org/drawingml/2006/main">
                  <a:graphicData uri="http://schemas.microsoft.com/office/word/2010/wordprocessingShape">
                    <wps:wsp>
                      <wps:cNvSpPr txBox="1"/>
                      <wps:spPr>
                        <a:xfrm>
                          <a:off x="0" y="0"/>
                          <a:ext cx="717472" cy="27342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19C39D" w14:textId="683F03DE" w:rsidR="000A5DE5" w:rsidRPr="00A60514" w:rsidRDefault="000A5DE5" w:rsidP="00B57241">
                            <w:pPr>
                              <w:spacing w:after="0"/>
                              <w:jc w:val="right"/>
                              <w:rPr>
                                <w:rFonts w:cstheme="minorHAnsi"/>
                                <w:color w:val="595959" w:themeColor="text1" w:themeTint="A6"/>
                                <w:sz w:val="18"/>
                                <w:szCs w:val="18"/>
                              </w:rPr>
                            </w:pPr>
                            <w:r>
                              <w:rPr>
                                <w:rFonts w:cstheme="minorHAnsi"/>
                                <w:sz w:val="18"/>
                                <w:szCs w:val="18"/>
                              </w:rPr>
                              <w:t xml:space="preserve">     </w:t>
                            </w:r>
                            <w:r w:rsidR="00C8495F" w:rsidRPr="00A60514">
                              <w:rPr>
                                <w:rFonts w:cstheme="minorHAnsi"/>
                                <w:color w:val="595959" w:themeColor="text1" w:themeTint="A6"/>
                                <w:sz w:val="18"/>
                                <w:szCs w:val="18"/>
                              </w:rPr>
                              <w:t>Iqlab</w:t>
                            </w:r>
                            <w:r w:rsidR="00B57241" w:rsidRPr="00A60514">
                              <w:rPr>
                                <w:rFonts w:cstheme="minorHAnsi"/>
                                <w:color w:val="595959" w:themeColor="text1" w:themeTint="A6"/>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EF12B7" id="_x0000_s1092" type="#_x0000_t202" style="position:absolute;margin-left:73.2pt;margin-top:84.8pt;width:56.5pt;height:21.55pt;z-index:25155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" filled="f" stroked="f">
                <v:textbox>
                  <w:txbxContent>
                    <w:p w14:paraId="1E19C39D" w14:textId="683F03DE" w:rsidR="000A5DE5" w:rsidRPr="00A60514" w:rsidRDefault="000A5DE5" w:rsidP="00B57241">
                      <w:pPr>
                        <w:spacing w:after="0"/>
                        <w:jc w:val="right"/>
                        <w:rPr>
                          <w:rFonts w:cstheme="minorHAnsi"/>
                          <w:color w:val="595959" w:themeColor="text1" w:themeTint="A6"/>
                          <w:sz w:val="18"/>
                          <w:szCs w:val="18"/>
                        </w:rPr>
                      </w:pPr>
                      <w:r>
                        <w:rPr>
                          <w:rFonts w:cstheme="minorHAnsi"/>
                          <w:sz w:val="18"/>
                          <w:szCs w:val="18"/>
                        </w:rPr>
                        <w:t xml:space="preserve">     </w:t>
                      </w:r>
                      <w:r w:rsidR="00C8495F" w:rsidRPr="00A60514">
                        <w:rPr>
                          <w:rFonts w:cstheme="minorHAnsi"/>
                          <w:color w:val="595959" w:themeColor="text1" w:themeTint="A6"/>
                          <w:sz w:val="18"/>
                          <w:szCs w:val="18"/>
                        </w:rPr>
                        <w:t>Iqlab</w:t>
                      </w:r>
                      <w:r w:rsidR="00B57241" w:rsidRPr="00A60514">
                        <w:rPr>
                          <w:rFonts w:cstheme="minorHAnsi"/>
                          <w:color w:val="595959" w:themeColor="text1" w:themeTint="A6"/>
                          <w:sz w:val="18"/>
                          <w:szCs w:val="18"/>
                        </w:rPr>
                        <w:t>•</w:t>
                      </w:r>
                    </w:p>
                  </w:txbxContent>
                </v:textbox>
                <w10:wrap type="square"/>
              </v:shape>
            </w:pict>
          </mc:Fallback>
        </mc:AlternateContent>
      </w:r>
      <w:r w:rsidR="000A21CF">
        <w:rPr>
          <w:sz w:val="16"/>
          <w:szCs w:val="16"/>
        </w:rPr>
        <mc:AlternateContent>
          <mc:Choice Requires="wps">
            <w:drawing>
              <wp:anchor distT="0" distB="0" distL="114300" distR="114300" simplePos="0" relativeHeight="251572736" behindDoc="0" locked="0" layoutInCell="1" allowOverlap="1" wp14:anchorId="5EC3CBFD" wp14:editId="39C26D83">
                <wp:simplePos x="0" y="0"/>
                <wp:positionH relativeFrom="column">
                  <wp:posOffset>105424</wp:posOffset>
                </wp:positionH>
                <wp:positionV relativeFrom="paragraph">
                  <wp:posOffset>1207284</wp:posOffset>
                </wp:positionV>
                <wp:extent cx="1543790" cy="273378"/>
                <wp:effectExtent l="0" t="0" r="0" b="0"/>
                <wp:wrapSquare wrapText="bothSides"/>
                <wp:docPr id="174267361" name="Kotak Teks 10"/>
                <wp:cNvGraphicFramePr/>
                <a:graphic xmlns:a="http://schemas.openxmlformats.org/drawingml/2006/main">
                  <a:graphicData uri="http://schemas.microsoft.com/office/word/2010/wordprocessingShape">
                    <wps:wsp>
                      <wps:cNvSpPr txBox="1"/>
                      <wps:spPr>
                        <a:xfrm>
                          <a:off x="0" y="0"/>
                          <a:ext cx="1543790" cy="2733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BA21DE" w14:textId="586E3E2B" w:rsidR="000A5DE5" w:rsidRPr="00D824D9" w:rsidRDefault="000A5DE5" w:rsidP="00B57241">
                            <w:pPr>
                              <w:spacing w:after="0"/>
                              <w:jc w:val="right"/>
                              <w:rPr>
                                <w:rFonts w:cstheme="minorHAnsi"/>
                                <w:color w:val="595959" w:themeColor="text1" w:themeTint="A6"/>
                                <w:sz w:val="18"/>
                                <w:szCs w:val="18"/>
                              </w:rPr>
                            </w:pPr>
                            <w:r w:rsidRPr="00D824D9">
                              <w:rPr>
                                <w:rFonts w:cstheme="minorHAnsi"/>
                                <w:color w:val="595959" w:themeColor="text1" w:themeTint="A6"/>
                                <w:sz w:val="18"/>
                                <w:szCs w:val="18"/>
                              </w:rPr>
                              <w:t xml:space="preserve">    </w:t>
                            </w:r>
                            <w:r w:rsidR="00C8495F" w:rsidRPr="00D824D9">
                              <w:rPr>
                                <w:rFonts w:cstheme="minorHAnsi"/>
                                <w:color w:val="595959" w:themeColor="text1" w:themeTint="A6"/>
                                <w:sz w:val="18"/>
                                <w:szCs w:val="18"/>
                              </w:rPr>
                              <w:t>Ikhfa’ Haqiqi</w:t>
                            </w:r>
                            <w:r w:rsidR="00B57241" w:rsidRPr="00D824D9">
                              <w:rPr>
                                <w:rFonts w:cstheme="minorHAnsi"/>
                                <w:color w:val="595959" w:themeColor="text1" w:themeTint="A6"/>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C3CBFD" id="_x0000_s1093" type="#_x0000_t202" style="position:absolute;margin-left:8.3pt;margin-top:95.05pt;width:121.55pt;height:21.55pt;z-index:25157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" filled="f" stroked="f">
                <v:textbox>
                  <w:txbxContent>
                    <w:p w14:paraId="7EBA21DE" w14:textId="586E3E2B" w:rsidR="000A5DE5" w:rsidRPr="00D824D9" w:rsidRDefault="000A5DE5" w:rsidP="00B57241">
                      <w:pPr>
                        <w:spacing w:after="0"/>
                        <w:jc w:val="right"/>
                        <w:rPr>
                          <w:rFonts w:cstheme="minorHAnsi"/>
                          <w:color w:val="595959" w:themeColor="text1" w:themeTint="A6"/>
                          <w:sz w:val="18"/>
                          <w:szCs w:val="18"/>
                        </w:rPr>
                      </w:pPr>
                      <w:r w:rsidRPr="00D824D9">
                        <w:rPr>
                          <w:rFonts w:cstheme="minorHAnsi"/>
                          <w:color w:val="595959" w:themeColor="text1" w:themeTint="A6"/>
                          <w:sz w:val="18"/>
                          <w:szCs w:val="18"/>
                        </w:rPr>
                        <w:t xml:space="preserve">    </w:t>
                      </w:r>
                      <w:r w:rsidR="00C8495F" w:rsidRPr="00D824D9">
                        <w:rPr>
                          <w:rFonts w:cstheme="minorHAnsi"/>
                          <w:color w:val="595959" w:themeColor="text1" w:themeTint="A6"/>
                          <w:sz w:val="18"/>
                          <w:szCs w:val="18"/>
                        </w:rPr>
                        <w:t>Ikhfa’ Haqiqi</w:t>
                      </w:r>
                      <w:r w:rsidR="00B57241" w:rsidRPr="00D824D9">
                        <w:rPr>
                          <w:rFonts w:cstheme="minorHAnsi"/>
                          <w:color w:val="595959" w:themeColor="text1" w:themeTint="A6"/>
                          <w:sz w:val="18"/>
                          <w:szCs w:val="18"/>
                        </w:rPr>
                        <w:t>•</w:t>
                      </w:r>
                    </w:p>
                  </w:txbxContent>
                </v:textbox>
                <w10:wrap type="square"/>
              </v:shape>
            </w:pict>
          </mc:Fallback>
        </mc:AlternateContent>
      </w:r>
      <w:r w:rsidR="000A21CF">
        <w:rPr>
          <w:sz w:val="16"/>
          <w:szCs w:val="16"/>
        </w:rPr>
        <mc:AlternateContent>
          <mc:Choice Requires="wps">
            <w:drawing>
              <wp:anchor distT="0" distB="0" distL="114300" distR="114300" simplePos="0" relativeHeight="251552256" behindDoc="0" locked="0" layoutInCell="1" allowOverlap="1" wp14:anchorId="58B7978D" wp14:editId="340DC34C">
                <wp:simplePos x="0" y="0"/>
                <wp:positionH relativeFrom="column">
                  <wp:posOffset>438290</wp:posOffset>
                </wp:positionH>
                <wp:positionV relativeFrom="paragraph">
                  <wp:posOffset>528638</wp:posOffset>
                </wp:positionV>
                <wp:extent cx="1326693" cy="248166"/>
                <wp:effectExtent l="0" t="0" r="0" b="0"/>
                <wp:wrapSquare wrapText="bothSides"/>
                <wp:docPr id="1414623527" name="Kotak Teks 10"/>
                <wp:cNvGraphicFramePr/>
                <a:graphic xmlns:a="http://schemas.openxmlformats.org/drawingml/2006/main">
                  <a:graphicData uri="http://schemas.microsoft.com/office/word/2010/wordprocessingShape">
                    <wps:wsp>
                      <wps:cNvSpPr txBox="1"/>
                      <wps:spPr>
                        <a:xfrm>
                          <a:off x="0" y="0"/>
                          <a:ext cx="1326693" cy="24816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63AE87" w14:textId="3C22B4B5" w:rsidR="000A5DE5" w:rsidRPr="00A60514" w:rsidRDefault="00C8495F" w:rsidP="00B57241">
                            <w:pPr>
                              <w:spacing w:after="0"/>
                              <w:jc w:val="right"/>
                              <w:rPr>
                                <w:rFonts w:eastAsia="MS Mincho"/>
                                <w:color w:val="595959" w:themeColor="text1" w:themeTint="A6"/>
                                <w:sz w:val="18"/>
                                <w:szCs w:val="18"/>
                                <w:rtl/>
                              </w:rPr>
                            </w:pPr>
                            <w:r w:rsidRPr="00A60514">
                              <w:rPr>
                                <w:rFonts w:cstheme="minorHAnsi"/>
                                <w:color w:val="595959" w:themeColor="text1" w:themeTint="A6"/>
                                <w:sz w:val="18"/>
                                <w:szCs w:val="18"/>
                              </w:rPr>
                              <w:t xml:space="preserve">Hukum </w:t>
                            </w:r>
                            <w:r w:rsidRPr="00A60514">
                              <w:rPr>
                                <w:rFonts w:cs="Times New Roman" w:hint="cs"/>
                                <w:color w:val="595959" w:themeColor="text1" w:themeTint="A6"/>
                                <w:sz w:val="18"/>
                                <w:szCs w:val="18"/>
                                <w:rtl/>
                              </w:rPr>
                              <w:t>ـًــٍــٌ</w:t>
                            </w:r>
                            <w:r w:rsidRPr="00A60514">
                              <w:rPr>
                                <w:rFonts w:ascii="Cascadia Mono SemiLight" w:hAnsi="Cascadia Mono SemiLight" w:cs="Cascadia Mono SemiLight"/>
                                <w:color w:val="595959" w:themeColor="text1" w:themeTint="A6"/>
                                <w:sz w:val="18"/>
                                <w:szCs w:val="18"/>
                                <w:rtl/>
                              </w:rPr>
                              <w:t>/</w:t>
                            </w:r>
                            <w:r w:rsidRPr="00A60514">
                              <w:rPr>
                                <w:rFonts w:ascii="Cascadia Mono SemiLight" w:eastAsia="MS Mincho" w:hAnsi="Cascadia Mono SemiLight" w:cs="Cascadia Mono SemiLight"/>
                                <w:color w:val="595959" w:themeColor="text1" w:themeTint="A6"/>
                                <w:sz w:val="18"/>
                                <w:szCs w:val="18"/>
                                <w:rtl/>
                              </w:rPr>
                              <w:t>نْ</w:t>
                            </w:r>
                            <w:r w:rsidR="00B57241" w:rsidRPr="00A60514">
                              <w:rPr>
                                <w:rFonts w:ascii="Cascadia Mono SemiLight" w:eastAsia="MS Mincho" w:hAnsi="Cascadia Mono SemiLight" w:cs="Cascadia Mono SemiLight"/>
                                <w:color w:val="595959" w:themeColor="text1" w:themeTint="A6"/>
                                <w:sz w:val="18"/>
                                <w:szCs w:val="18"/>
                              </w:rPr>
                              <w:t xml:space="preserve"> .</w:t>
                            </w:r>
                            <w:r w:rsidR="00B57241" w:rsidRPr="00A60514">
                              <w:rPr>
                                <w:rFonts w:eastAsia="MS Mincho" w:cstheme="minorHAnsi"/>
                                <w:color w:val="595959" w:themeColor="text1" w:themeTint="A6"/>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B7978D" id="_x0000_s1094" type="#_x0000_t202" style="position:absolute;margin-left:34.5pt;margin-top:41.65pt;width:104.45pt;height:19.55pt;z-index:25155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" filled="f" stroked="f">
                <v:textbox>
                  <w:txbxContent>
                    <w:p w14:paraId="1A63AE87" w14:textId="3C22B4B5" w:rsidR="000A5DE5" w:rsidRPr="00A60514" w:rsidRDefault="00C8495F" w:rsidP="00B57241">
                      <w:pPr>
                        <w:spacing w:after="0"/>
                        <w:jc w:val="right"/>
                        <w:rPr>
                          <w:rFonts w:eastAsia="MS Mincho"/>
                          <w:color w:val="595959" w:themeColor="text1" w:themeTint="A6"/>
                          <w:sz w:val="18"/>
                          <w:szCs w:val="18"/>
                          <w:rtl/>
                        </w:rPr>
                      </w:pPr>
                      <w:r w:rsidRPr="00A60514">
                        <w:rPr>
                          <w:rFonts w:cstheme="minorHAnsi"/>
                          <w:color w:val="595959" w:themeColor="text1" w:themeTint="A6"/>
                          <w:sz w:val="18"/>
                          <w:szCs w:val="18"/>
                        </w:rPr>
                        <w:t xml:space="preserve">Hukum </w:t>
                      </w:r>
                      <w:r w:rsidRPr="00A60514">
                        <w:rPr>
                          <w:rFonts w:cs="Times New Roman" w:hint="cs"/>
                          <w:color w:val="595959" w:themeColor="text1" w:themeTint="A6"/>
                          <w:sz w:val="18"/>
                          <w:szCs w:val="18"/>
                          <w:rtl/>
                        </w:rPr>
                        <w:t>ـًــٍــٌ</w:t>
                      </w:r>
                      <w:r w:rsidRPr="00A60514">
                        <w:rPr>
                          <w:rFonts w:ascii="Cascadia Mono SemiLight" w:hAnsi="Cascadia Mono SemiLight" w:cs="Cascadia Mono SemiLight"/>
                          <w:color w:val="595959" w:themeColor="text1" w:themeTint="A6"/>
                          <w:sz w:val="18"/>
                          <w:szCs w:val="18"/>
                          <w:rtl/>
                        </w:rPr>
                        <w:t>/</w:t>
                      </w:r>
                      <w:r w:rsidRPr="00A60514">
                        <w:rPr>
                          <w:rFonts w:ascii="Cascadia Mono SemiLight" w:eastAsia="MS Mincho" w:hAnsi="Cascadia Mono SemiLight" w:cs="Cascadia Mono SemiLight"/>
                          <w:color w:val="595959" w:themeColor="text1" w:themeTint="A6"/>
                          <w:sz w:val="18"/>
                          <w:szCs w:val="18"/>
                          <w:rtl/>
                        </w:rPr>
                        <w:t>نْ</w:t>
                      </w:r>
                      <w:r w:rsidR="00B57241" w:rsidRPr="00A60514">
                        <w:rPr>
                          <w:rFonts w:ascii="Cascadia Mono SemiLight" w:eastAsia="MS Mincho" w:hAnsi="Cascadia Mono SemiLight" w:cs="Cascadia Mono SemiLight"/>
                          <w:color w:val="595959" w:themeColor="text1" w:themeTint="A6"/>
                          <w:sz w:val="18"/>
                          <w:szCs w:val="18"/>
                        </w:rPr>
                        <w:t xml:space="preserve"> .</w:t>
                      </w:r>
                      <w:r w:rsidR="00B57241" w:rsidRPr="00A60514">
                        <w:rPr>
                          <w:rFonts w:eastAsia="MS Mincho" w:cstheme="minorHAnsi"/>
                          <w:color w:val="595959" w:themeColor="text1" w:themeTint="A6"/>
                          <w:sz w:val="18"/>
                          <w:szCs w:val="18"/>
                        </w:rPr>
                        <w:t>A</w:t>
                      </w:r>
                    </w:p>
                  </w:txbxContent>
                </v:textbox>
                <w10:wrap type="square"/>
              </v:shape>
            </w:pict>
          </mc:Fallback>
        </mc:AlternateContent>
      </w:r>
      <w:r w:rsidR="00BB4247">
        <w:rPr>
          <w:sz w:val="16"/>
          <w:szCs w:val="16"/>
        </w:rPr>
        <mc:AlternateContent>
          <mc:Choice Requires="wps">
            <w:drawing>
              <wp:anchor distT="0" distB="0" distL="114300" distR="114300" simplePos="0" relativeHeight="251548160" behindDoc="0" locked="0" layoutInCell="1" allowOverlap="1" wp14:anchorId="796FB176" wp14:editId="146C8E76">
                <wp:simplePos x="0" y="0"/>
                <wp:positionH relativeFrom="margin">
                  <wp:posOffset>1930400</wp:posOffset>
                </wp:positionH>
                <wp:positionV relativeFrom="paragraph">
                  <wp:posOffset>1544320</wp:posOffset>
                </wp:positionV>
                <wp:extent cx="556260" cy="5551170"/>
                <wp:effectExtent l="0" t="0" r="0" b="0"/>
                <wp:wrapNone/>
                <wp:docPr id="1100264931" name="Persegi Panjang 1100264931"/>
                <wp:cNvGraphicFramePr/>
                <a:graphic xmlns:a="http://schemas.openxmlformats.org/drawingml/2006/main">
                  <a:graphicData uri="http://schemas.microsoft.com/office/word/2010/wordprocessingShape">
                    <wps:wsp>
                      <wps:cNvSpPr/>
                      <wps:spPr>
                        <a:xfrm>
                          <a:off x="0" y="0"/>
                          <a:ext cx="556260" cy="5551170"/>
                        </a:xfrm>
                        <a:prstGeom prst="rect">
                          <a:avLst/>
                        </a:prstGeom>
                        <a:solidFill>
                          <a:srgbClr val="F6B61E">
                            <a:alpha val="69804"/>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0E6DD6" id="Persegi Panjang 1100264931" o:spid="_x0000_s1026" style="position:absolute;margin-left:152pt;margin-top:121.6pt;width:43.8pt;height:437.1pt;z-index:25154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" fillcolor="#f6b61e" stroked="f" strokeweight="1pt">
                <v:fill opacity="45746f"/>
                <w10:wrap anchorx="margin"/>
              </v:rect>
            </w:pict>
          </mc:Fallback>
        </mc:AlternateContent>
      </w:r>
      <w:r w:rsidR="00444C06">
        <w:rPr>
          <w:sz w:val="16"/>
          <w:szCs w:val="16"/>
        </w:rPr>
        <mc:AlternateContent>
          <mc:Choice Requires="wpg">
            <w:drawing>
              <wp:anchor distT="0" distB="0" distL="114300" distR="114300" simplePos="0" relativeHeight="251551232" behindDoc="0" locked="0" layoutInCell="1" allowOverlap="1" wp14:anchorId="776851CB" wp14:editId="6E1B9AC7">
                <wp:simplePos x="0" y="0"/>
                <wp:positionH relativeFrom="column">
                  <wp:posOffset>748665</wp:posOffset>
                </wp:positionH>
                <wp:positionV relativeFrom="paragraph">
                  <wp:posOffset>7620</wp:posOffset>
                </wp:positionV>
                <wp:extent cx="1802765" cy="614045"/>
                <wp:effectExtent l="0" t="0" r="0" b="0"/>
                <wp:wrapNone/>
                <wp:docPr id="916267662" name="Grup 916267662"/>
                <wp:cNvGraphicFramePr/>
                <a:graphic xmlns:a="http://schemas.openxmlformats.org/drawingml/2006/main">
                  <a:graphicData uri="http://schemas.microsoft.com/office/word/2010/wordprocessingGroup">
                    <wpg:wgp>
                      <wpg:cNvGrpSpPr/>
                      <wpg:grpSpPr>
                        <a:xfrm>
                          <a:off x="0" y="0"/>
                          <a:ext cx="1802765" cy="614045"/>
                          <a:chOff x="1292531" y="0"/>
                          <a:chExt cx="1804659" cy="585576"/>
                        </a:xfrm>
                      </wpg:grpSpPr>
                      <wps:wsp>
                        <wps:cNvPr id="596041686" name="Kotak Teks 6"/>
                        <wps:cNvSpPr txBox="1"/>
                        <wps:spPr>
                          <a:xfrm>
                            <a:off x="2478065" y="34590"/>
                            <a:ext cx="619125" cy="55098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C7338D" w14:textId="4A9B3A41" w:rsidR="000A5DE5" w:rsidRPr="00E41285" w:rsidRDefault="00FE2D48" w:rsidP="000A5DE5">
                              <w:pPr>
                                <w:rPr>
                                  <w:rFonts w:ascii="13/5Atom Sans" w:hAnsi="13/5Atom Sans"/>
                                  <w:sz w:val="40"/>
                                  <w:szCs w:val="40"/>
                                </w:rPr>
                              </w:pPr>
                              <w:r>
                                <w:rPr>
                                  <w:rFonts w:ascii="13/5Atom Sans" w:hAnsi="13/5Atom Sans"/>
                                  <w:color w:val="595959" w:themeColor="text1" w:themeTint="A6"/>
                                  <w:sz w:val="120"/>
                                  <w:szCs w:val="120"/>
                                </w:rPr>
                                <w:t>21</w:t>
                              </w:r>
                              <w:r w:rsidR="000A5DE5">
                                <w:rPr>
                                  <w:rFonts w:ascii="13/5Atom Sans" w:hAnsi="13/5Atom Sans"/>
                                  <w:sz w:val="120"/>
                                  <w:szCs w:val="1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6259789" name="Grup 12"/>
                        <wpg:cNvGrpSpPr/>
                        <wpg:grpSpPr>
                          <a:xfrm>
                            <a:off x="1292531" y="0"/>
                            <a:ext cx="1552575" cy="555064"/>
                            <a:chOff x="731058" y="0"/>
                            <a:chExt cx="1552575" cy="555064"/>
                          </a:xfrm>
                        </wpg:grpSpPr>
                        <wps:wsp>
                          <wps:cNvPr id="486301148" name="Kotak Teks 10"/>
                          <wps:cNvSpPr txBox="1"/>
                          <wps:spPr>
                            <a:xfrm>
                              <a:off x="731058" y="0"/>
                              <a:ext cx="1552575" cy="31616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CC131C" w14:textId="429CD7C1" w:rsidR="000A5DE5" w:rsidRPr="00C8495F" w:rsidRDefault="000A5DE5" w:rsidP="000A5DE5">
                                <w:pPr>
                                  <w:rPr>
                                    <w:rFonts w:cstheme="minorHAnsi"/>
                                    <w:b/>
                                    <w:bCs/>
                                    <w:color w:val="595959" w:themeColor="text1" w:themeTint="A6"/>
                                    <w:sz w:val="24"/>
                                    <w:szCs w:val="24"/>
                                  </w:rPr>
                                </w:pPr>
                                <w:r>
                                  <w:rPr>
                                    <w:rFonts w:cstheme="minorHAnsi"/>
                                    <w:b/>
                                    <w:bCs/>
                                    <w:color w:val="F6B61E" w:themeColor="accent1"/>
                                    <w:sz w:val="24"/>
                                    <w:szCs w:val="24"/>
                                  </w:rPr>
                                  <w:t>T</w:t>
                                </w:r>
                                <w:r w:rsidRPr="00C8495F">
                                  <w:rPr>
                                    <w:rFonts w:cstheme="minorHAnsi"/>
                                    <w:b/>
                                    <w:bCs/>
                                    <w:color w:val="595959" w:themeColor="text1" w:themeTint="A6"/>
                                    <w:sz w:val="24"/>
                                    <w:szCs w:val="24"/>
                                  </w:rPr>
                                  <w:t>ajwi</w:t>
                                </w:r>
                                <w:ins w:id="1" w:author="Lenovo Legion" w:date="2023-10-16T06:32:00Z">
                                  <w:r w:rsidR="005F343B">
                                    <w:rPr>
                                      <w:rFonts w:cstheme="minorHAnsi"/>
                                      <w:b/>
                                      <w:bCs/>
                                      <w:color w:val="595959" w:themeColor="text1" w:themeTint="A6"/>
                                      <w:sz w:val="24"/>
                                      <w:szCs w:val="24"/>
                                    </w:rPr>
                                    <w:t>d</w:t>
                                  </w:r>
                                </w:ins>
                                <w:del w:id="2" w:author="Lenovo Legion" w:date="2023-10-16T06:32:00Z">
                                  <w:r w:rsidRPr="00C8495F" w:rsidDel="005F343B">
                                    <w:rPr>
                                      <w:rFonts w:cstheme="minorHAnsi"/>
                                      <w:b/>
                                      <w:bCs/>
                                      <w:color w:val="595959" w:themeColor="text1" w:themeTint="A6"/>
                                      <w:sz w:val="24"/>
                                      <w:szCs w:val="24"/>
                                    </w:rPr>
                                    <w:delText>n</w:delText>
                                  </w:r>
                                </w:del>
                                <w:r w:rsidRPr="00C8495F">
                                  <w:rPr>
                                    <w:rFonts w:cstheme="minorHAnsi"/>
                                    <w:b/>
                                    <w:bCs/>
                                    <w:color w:val="595959" w:themeColor="text1" w:themeTint="A6"/>
                                    <w:sz w:val="24"/>
                                    <w:szCs w:val="24"/>
                                  </w:rPr>
                                  <w:t xml:space="preserve"> Dasar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2279322" name="Kotak Teks 10"/>
                          <wps:cNvSpPr txBox="1"/>
                          <wps:spPr>
                            <a:xfrm>
                              <a:off x="1112288" y="165652"/>
                              <a:ext cx="895350" cy="26504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8D590F0" w14:textId="77777777" w:rsidR="000A5DE5" w:rsidRPr="00E11349" w:rsidRDefault="000A5DE5" w:rsidP="000A5DE5">
                                <w:pPr>
                                  <w:rPr>
                                    <w:rFonts w:cstheme="minorHAnsi"/>
                                    <w:color w:val="595959" w:themeColor="text1" w:themeTint="A6"/>
                                    <w:sz w:val="18"/>
                                    <w:szCs w:val="18"/>
                                  </w:rPr>
                                </w:pPr>
                                <w:r w:rsidRPr="00E11349">
                                  <w:rPr>
                                    <w:rFonts w:cstheme="minorHAnsi"/>
                                    <w:color w:val="595959" w:themeColor="text1" w:themeTint="A6"/>
                                    <w:sz w:val="18"/>
                                    <w:szCs w:val="18"/>
                                  </w:rPr>
                                  <w:t>Pengertian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600947" name="Kotak Teks 10"/>
                          <wps:cNvSpPr txBox="1"/>
                          <wps:spPr>
                            <a:xfrm>
                              <a:off x="908857" y="297889"/>
                              <a:ext cx="1039108" cy="2571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B1CA8C" w14:textId="5B8D18FB" w:rsidR="000A5DE5" w:rsidRPr="00E11349" w:rsidRDefault="0013535E" w:rsidP="000A5DE5">
                                <w:pPr>
                                  <w:rPr>
                                    <w:rFonts w:cstheme="minorHAnsi"/>
                                    <w:color w:val="595959" w:themeColor="text1" w:themeTint="A6"/>
                                    <w:sz w:val="18"/>
                                    <w:szCs w:val="18"/>
                                  </w:rPr>
                                </w:pPr>
                                <w:r w:rsidRPr="00E11349">
                                  <w:rPr>
                                    <w:rFonts w:cstheme="minorHAnsi"/>
                                    <w:color w:val="595959" w:themeColor="text1" w:themeTint="A6"/>
                                    <w:sz w:val="18"/>
                                    <w:szCs w:val="18"/>
                                  </w:rPr>
                                  <w:t>Hukum Hukum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776851CB" id="Grup 916267662" o:spid="_x0000_s1095" style="position:absolute;margin-left:58.95pt;margin-top:.6pt;width:141.95pt;height:48.35pt;z-index:251551232;mso-width-relative:margin" coordorigin="12925" coordsize="18046,58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">
                <v:shape id="Kotak Teks 6" o:spid="_x0000_s1096" type="#_x0000_t202" style="position:absolute;left:24780;top:345;width:6191;height:5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" filled="f" stroked="f">
                  <v:textbox>
                    <w:txbxContent>
                      <w:p w14:paraId="12C7338D" w14:textId="4A9B3A41" w:rsidR="000A5DE5" w:rsidRPr="00E41285" w:rsidRDefault="00FE2D48" w:rsidP="000A5DE5">
                        <w:pPr>
                          <w:rPr>
                            <w:rFonts w:ascii="13/5Atom Sans" w:hAnsi="13/5Atom Sans"/>
                            <w:sz w:val="40"/>
                            <w:szCs w:val="40"/>
                          </w:rPr>
                        </w:pPr>
                        <w:r>
                          <w:rPr>
                            <w:rFonts w:ascii="13/5Atom Sans" w:hAnsi="13/5Atom Sans"/>
                            <w:color w:val="595959" w:themeColor="text1" w:themeTint="A6"/>
                            <w:sz w:val="120"/>
                            <w:szCs w:val="120"/>
                          </w:rPr>
                          <w:t>21</w:t>
                        </w:r>
                        <w:r w:rsidR="000A5DE5">
                          <w:rPr>
                            <w:rFonts w:ascii="13/5Atom Sans" w:hAnsi="13/5Atom Sans"/>
                            <w:sz w:val="120"/>
                            <w:szCs w:val="120"/>
                          </w:rPr>
                          <w:t xml:space="preserve"> </w:t>
                        </w:r>
                      </w:p>
                    </w:txbxContent>
                  </v:textbox>
                </v:shape>
                <v:group id="Grup 12" o:spid="_x0000_s1097" style="position:absolute;left:12925;width:15526;height:5550" coordorigin="7310" coordsize="15525,5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">
                  <v:shape id="_x0000_s1098" type="#_x0000_t202" style="position:absolute;left:7310;width:15526;height:3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" filled="f" stroked="f">
                    <v:textbox>
                      <w:txbxContent>
                        <w:p w14:paraId="5ACC131C" w14:textId="429CD7C1" w:rsidR="000A5DE5" w:rsidRPr="00C8495F" w:rsidRDefault="000A5DE5" w:rsidP="000A5DE5">
                          <w:pPr>
                            <w:rPr>
                              <w:rFonts w:cstheme="minorHAnsi"/>
                              <w:b/>
                              <w:bCs/>
                              <w:color w:val="595959" w:themeColor="text1" w:themeTint="A6"/>
                              <w:sz w:val="24"/>
                              <w:szCs w:val="24"/>
                            </w:rPr>
                          </w:pPr>
                          <w:r>
                            <w:rPr>
                              <w:rFonts w:cstheme="minorHAnsi"/>
                              <w:b/>
                              <w:bCs/>
                              <w:color w:val="F6B61E" w:themeColor="accent1"/>
                              <w:sz w:val="24"/>
                              <w:szCs w:val="24"/>
                            </w:rPr>
                            <w:t>T</w:t>
                          </w:r>
                          <w:r w:rsidRPr="00C8495F">
                            <w:rPr>
                              <w:rFonts w:cstheme="minorHAnsi"/>
                              <w:b/>
                              <w:bCs/>
                              <w:color w:val="595959" w:themeColor="text1" w:themeTint="A6"/>
                              <w:sz w:val="24"/>
                              <w:szCs w:val="24"/>
                            </w:rPr>
                            <w:t>ajwi</w:t>
                          </w:r>
                          <w:ins w:id="3" w:author="Lenovo Legion" w:date="2023-10-16T06:32:00Z">
                            <w:r w:rsidR="005F343B">
                              <w:rPr>
                                <w:rFonts w:cstheme="minorHAnsi"/>
                                <w:b/>
                                <w:bCs/>
                                <w:color w:val="595959" w:themeColor="text1" w:themeTint="A6"/>
                                <w:sz w:val="24"/>
                                <w:szCs w:val="24"/>
                              </w:rPr>
                              <w:t>d</w:t>
                            </w:r>
                          </w:ins>
                          <w:del w:id="4" w:author="Lenovo Legion" w:date="2023-10-16T06:32:00Z">
                            <w:r w:rsidRPr="00C8495F" w:rsidDel="005F343B">
                              <w:rPr>
                                <w:rFonts w:cstheme="minorHAnsi"/>
                                <w:b/>
                                <w:bCs/>
                                <w:color w:val="595959" w:themeColor="text1" w:themeTint="A6"/>
                                <w:sz w:val="24"/>
                                <w:szCs w:val="24"/>
                              </w:rPr>
                              <w:delText>n</w:delText>
                            </w:r>
                          </w:del>
                          <w:r w:rsidRPr="00C8495F">
                            <w:rPr>
                              <w:rFonts w:cstheme="minorHAnsi"/>
                              <w:b/>
                              <w:bCs/>
                              <w:color w:val="595959" w:themeColor="text1" w:themeTint="A6"/>
                              <w:sz w:val="24"/>
                              <w:szCs w:val="24"/>
                            </w:rPr>
                            <w:t xml:space="preserve"> Dasar</w:t>
                          </w:r>
                        </w:p>
                      </w:txbxContent>
                    </v:textbox>
                  </v:shape>
                  <v:shape id="_x0000_s1099" type="#_x0000_t202" style="position:absolute;left:11122;top:1656;width:8954;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" filled="f" stroked="f">
                    <v:textbox>
                      <w:txbxContent>
                        <w:p w14:paraId="18D590F0" w14:textId="77777777" w:rsidR="000A5DE5" w:rsidRPr="00E11349" w:rsidRDefault="000A5DE5" w:rsidP="000A5DE5">
                          <w:pPr>
                            <w:rPr>
                              <w:rFonts w:cstheme="minorHAnsi"/>
                              <w:color w:val="595959" w:themeColor="text1" w:themeTint="A6"/>
                              <w:sz w:val="18"/>
                              <w:szCs w:val="18"/>
                            </w:rPr>
                          </w:pPr>
                          <w:r w:rsidRPr="00E11349">
                            <w:rPr>
                              <w:rFonts w:cstheme="minorHAnsi"/>
                              <w:color w:val="595959" w:themeColor="text1" w:themeTint="A6"/>
                              <w:sz w:val="18"/>
                              <w:szCs w:val="18"/>
                            </w:rPr>
                            <w:t>Pengertian</w:t>
                          </w:r>
                        </w:p>
                      </w:txbxContent>
                    </v:textbox>
                  </v:shape>
                  <v:shape id="_x0000_s1100" type="#_x0000_t202" style="position:absolute;left:9088;top:2978;width:10391;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" filled="f" stroked="f">
                    <v:textbox>
                      <w:txbxContent>
                        <w:p w14:paraId="51B1CA8C" w14:textId="5B8D18FB" w:rsidR="000A5DE5" w:rsidRPr="00E11349" w:rsidRDefault="0013535E" w:rsidP="000A5DE5">
                          <w:pPr>
                            <w:rPr>
                              <w:rFonts w:cstheme="minorHAnsi"/>
                              <w:color w:val="595959" w:themeColor="text1" w:themeTint="A6"/>
                              <w:sz w:val="18"/>
                              <w:szCs w:val="18"/>
                            </w:rPr>
                          </w:pPr>
                          <w:r w:rsidRPr="00E11349">
                            <w:rPr>
                              <w:rFonts w:cstheme="minorHAnsi"/>
                              <w:color w:val="595959" w:themeColor="text1" w:themeTint="A6"/>
                              <w:sz w:val="18"/>
                              <w:szCs w:val="18"/>
                            </w:rPr>
                            <w:t>Hukum Hukum</w:t>
                          </w:r>
                        </w:p>
                      </w:txbxContent>
                    </v:textbox>
                  </v:shape>
                </v:group>
              </v:group>
            </w:pict>
          </mc:Fallback>
        </mc:AlternateContent>
      </w:r>
      <w:r w:rsidR="008A10FD">
        <w:rPr>
          <w:sz w:val="16"/>
          <w:szCs w:val="16"/>
        </w:rPr>
        <mc:AlternateContent>
          <mc:Choice Requires="wpg">
            <w:drawing>
              <wp:anchor distT="0" distB="0" distL="114300" distR="114300" simplePos="0" relativeHeight="251562496" behindDoc="0" locked="0" layoutInCell="1" allowOverlap="1" wp14:anchorId="3D3F2FD7" wp14:editId="20083FDE">
                <wp:simplePos x="0" y="0"/>
                <wp:positionH relativeFrom="column">
                  <wp:posOffset>708062</wp:posOffset>
                </wp:positionH>
                <wp:positionV relativeFrom="paragraph">
                  <wp:posOffset>5278120</wp:posOffset>
                </wp:positionV>
                <wp:extent cx="1831975" cy="569595"/>
                <wp:effectExtent l="0" t="0" r="0" b="1905"/>
                <wp:wrapNone/>
                <wp:docPr id="2094305896" name="Grup 2094305896"/>
                <wp:cNvGraphicFramePr/>
                <a:graphic xmlns:a="http://schemas.openxmlformats.org/drawingml/2006/main">
                  <a:graphicData uri="http://schemas.microsoft.com/office/word/2010/wordprocessingGroup">
                    <wpg:wgp>
                      <wpg:cNvGrpSpPr/>
                      <wpg:grpSpPr>
                        <a:xfrm>
                          <a:off x="0" y="0"/>
                          <a:ext cx="1831975" cy="569595"/>
                          <a:chOff x="0" y="0"/>
                          <a:chExt cx="1832558" cy="569759"/>
                        </a:xfrm>
                      </wpg:grpSpPr>
                      <wps:wsp>
                        <wps:cNvPr id="137260905" name="Kotak Teks 10"/>
                        <wps:cNvSpPr txBox="1"/>
                        <wps:spPr>
                          <a:xfrm>
                            <a:off x="67235" y="0"/>
                            <a:ext cx="1529715" cy="2635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321E8D" w14:textId="5E556276" w:rsidR="00D824D9" w:rsidRPr="00A60514" w:rsidRDefault="00D824D9" w:rsidP="00D824D9">
                              <w:pPr>
                                <w:spacing w:after="0"/>
                                <w:rPr>
                                  <w:rFonts w:eastAsia="MS Mincho" w:cs="Times New Roman"/>
                                  <w:color w:val="595959" w:themeColor="text1" w:themeTint="A6"/>
                                  <w:sz w:val="18"/>
                                  <w:szCs w:val="18"/>
                                </w:rPr>
                              </w:pPr>
                              <w:r w:rsidRPr="00A60514">
                                <w:rPr>
                                  <w:rFonts w:cstheme="minorHAnsi"/>
                                  <w:color w:val="595959" w:themeColor="text1" w:themeTint="A6"/>
                                  <w:sz w:val="18"/>
                                  <w:szCs w:val="18"/>
                                </w:rPr>
                                <w:t>Hukum Mad</w:t>
                              </w:r>
                              <w:r w:rsidR="00C9732D" w:rsidRPr="00A60514">
                                <w:rPr>
                                  <w:rFonts w:cstheme="minorHAnsi"/>
                                  <w:color w:val="595959" w:themeColor="text1" w:themeTint="A6"/>
                                  <w:sz w:val="18"/>
                                  <w:szCs w:val="18"/>
                                </w:rPr>
                                <w:t>.</w:t>
                              </w:r>
                              <w:r w:rsidR="00E75896" w:rsidRPr="00A60514">
                                <w:rPr>
                                  <w:rFonts w:cstheme="minorHAnsi"/>
                                  <w:color w:val="595959" w:themeColor="text1" w:themeTint="A6"/>
                                  <w:sz w:val="18"/>
                                  <w:szCs w:val="18"/>
                                </w:rPr>
                                <w:t xml:space="preserve">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705594949" name="Grup 8"/>
                        <wpg:cNvGrpSpPr/>
                        <wpg:grpSpPr>
                          <a:xfrm>
                            <a:off x="0" y="143435"/>
                            <a:ext cx="1832558" cy="426324"/>
                            <a:chOff x="0" y="0"/>
                            <a:chExt cx="1832558" cy="426324"/>
                          </a:xfrm>
                        </wpg:grpSpPr>
                        <wps:wsp>
                          <wps:cNvPr id="775352057" name="Kotak Teks 10"/>
                          <wps:cNvSpPr txBox="1"/>
                          <wps:spPr>
                            <a:xfrm>
                              <a:off x="0" y="0"/>
                              <a:ext cx="1742254" cy="25487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6BB6262" w14:textId="1615411C" w:rsidR="00D824D9" w:rsidRPr="00A60514" w:rsidRDefault="00D824D9" w:rsidP="00D824D9">
                                <w:pPr>
                                  <w:spacing w:after="0"/>
                                  <w:rPr>
                                    <w:rFonts w:cstheme="minorHAnsi"/>
                                    <w:color w:val="595959" w:themeColor="text1" w:themeTint="A6"/>
                                    <w:sz w:val="18"/>
                                    <w:szCs w:val="18"/>
                                  </w:rPr>
                                </w:pPr>
                                <w:r w:rsidRPr="00A60514">
                                  <w:rPr>
                                    <w:rFonts w:cstheme="minorHAnsi"/>
                                    <w:color w:val="595959" w:themeColor="text1" w:themeTint="A6"/>
                                    <w:sz w:val="18"/>
                                    <w:szCs w:val="18"/>
                                  </w:rPr>
                                  <w:t>Mad Thabi’iy</w:t>
                                </w:r>
                                <w:r w:rsidR="00E75896" w:rsidRPr="00A60514">
                                  <w:rPr>
                                    <w:rFonts w:cstheme="minorHAnsi"/>
                                    <w:color w:val="595959" w:themeColor="text1" w:themeTint="A6"/>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2208568" name="Kotak Teks 10"/>
                          <wps:cNvSpPr txBox="1"/>
                          <wps:spPr>
                            <a:xfrm>
                              <a:off x="198664" y="171450"/>
                              <a:ext cx="1633894" cy="25487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E3FD4D" w14:textId="2BC1F96D" w:rsidR="00D824D9" w:rsidRPr="00A60514" w:rsidRDefault="00D824D9" w:rsidP="00D824D9">
                                <w:pPr>
                                  <w:spacing w:after="0"/>
                                  <w:rPr>
                                    <w:rFonts w:cstheme="minorHAnsi"/>
                                    <w:color w:val="595959" w:themeColor="text1" w:themeTint="A6"/>
                                    <w:sz w:val="18"/>
                                    <w:szCs w:val="18"/>
                                  </w:rPr>
                                </w:pPr>
                                <w:r w:rsidRPr="00A60514">
                                  <w:rPr>
                                    <w:rFonts w:cstheme="minorHAnsi"/>
                                    <w:color w:val="595959" w:themeColor="text1" w:themeTint="A6"/>
                                    <w:sz w:val="18"/>
                                    <w:szCs w:val="18"/>
                                  </w:rPr>
                                  <w:t>Mad Far’</w:t>
                                </w:r>
                                <w:r w:rsidR="00E75896" w:rsidRPr="00A60514">
                                  <w:rPr>
                                    <w:rFonts w:cstheme="minorHAnsi"/>
                                    <w:color w:val="595959" w:themeColor="text1" w:themeTint="A6"/>
                                    <w:sz w:val="18"/>
                                    <w:szCs w:val="18"/>
                                  </w:rPr>
                                  <w:t>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3D3F2FD7" id="Grup 2094305896" o:spid="_x0000_s1101" style="position:absolute;margin-left:55.75pt;margin-top:415.6pt;width:144.25pt;height:44.85pt;z-index:251562496" coordsize="18325,5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">
                <v:shape id="_x0000_s1102" type="#_x0000_t202" style="position:absolute;left:672;width:15297;height:2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" filled="f" stroked="f">
                  <v:textbox>
                    <w:txbxContent>
                      <w:p w14:paraId="3A321E8D" w14:textId="5E556276" w:rsidR="00D824D9" w:rsidRPr="00A60514" w:rsidRDefault="00D824D9" w:rsidP="00D824D9">
                        <w:pPr>
                          <w:spacing w:after="0"/>
                          <w:rPr>
                            <w:rFonts w:eastAsia="MS Mincho" w:cs="Times New Roman"/>
                            <w:color w:val="595959" w:themeColor="text1" w:themeTint="A6"/>
                            <w:sz w:val="18"/>
                            <w:szCs w:val="18"/>
                          </w:rPr>
                        </w:pPr>
                        <w:r w:rsidRPr="00A60514">
                          <w:rPr>
                            <w:rFonts w:cstheme="minorHAnsi"/>
                            <w:color w:val="595959" w:themeColor="text1" w:themeTint="A6"/>
                            <w:sz w:val="18"/>
                            <w:szCs w:val="18"/>
                          </w:rPr>
                          <w:t>Hukum Mad</w:t>
                        </w:r>
                        <w:r w:rsidR="00C9732D" w:rsidRPr="00A60514">
                          <w:rPr>
                            <w:rFonts w:cstheme="minorHAnsi"/>
                            <w:color w:val="595959" w:themeColor="text1" w:themeTint="A6"/>
                            <w:sz w:val="18"/>
                            <w:szCs w:val="18"/>
                          </w:rPr>
                          <w:t>.</w:t>
                        </w:r>
                        <w:r w:rsidR="00E75896" w:rsidRPr="00A60514">
                          <w:rPr>
                            <w:rFonts w:cstheme="minorHAnsi"/>
                            <w:color w:val="595959" w:themeColor="text1" w:themeTint="A6"/>
                            <w:sz w:val="18"/>
                            <w:szCs w:val="18"/>
                          </w:rPr>
                          <w:t xml:space="preserve"> I</w:t>
                        </w:r>
                      </w:p>
                    </w:txbxContent>
                  </v:textbox>
                </v:shape>
                <v:group id="Grup 8" o:spid="_x0000_s1103" style="position:absolute;top:1434;width:18325;height:4263" coordsize="18325,4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">
                  <v:shape id="_x0000_s1104" type="#_x0000_t202" style="position:absolute;width:17422;height:2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" filled="f" stroked="f">
                    <v:textbox>
                      <w:txbxContent>
                        <w:p w14:paraId="16BB6262" w14:textId="1615411C" w:rsidR="00D824D9" w:rsidRPr="00A60514" w:rsidRDefault="00D824D9" w:rsidP="00D824D9">
                          <w:pPr>
                            <w:spacing w:after="0"/>
                            <w:rPr>
                              <w:rFonts w:cstheme="minorHAnsi"/>
                              <w:color w:val="595959" w:themeColor="text1" w:themeTint="A6"/>
                              <w:sz w:val="18"/>
                              <w:szCs w:val="18"/>
                            </w:rPr>
                          </w:pPr>
                          <w:r w:rsidRPr="00A60514">
                            <w:rPr>
                              <w:rFonts w:cstheme="minorHAnsi"/>
                              <w:color w:val="595959" w:themeColor="text1" w:themeTint="A6"/>
                              <w:sz w:val="18"/>
                              <w:szCs w:val="18"/>
                            </w:rPr>
                            <w:t>Mad Thabi’iy</w:t>
                          </w:r>
                          <w:r w:rsidR="00E75896" w:rsidRPr="00A60514">
                            <w:rPr>
                              <w:rFonts w:cstheme="minorHAnsi"/>
                              <w:color w:val="595959" w:themeColor="text1" w:themeTint="A6"/>
                              <w:sz w:val="18"/>
                              <w:szCs w:val="18"/>
                            </w:rPr>
                            <w:t xml:space="preserve"> •</w:t>
                          </w:r>
                        </w:p>
                      </w:txbxContent>
                    </v:textbox>
                  </v:shape>
                  <v:shape id="_x0000_s1105" type="#_x0000_t202" style="position:absolute;left:1986;top:1714;width:16339;height:2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" filled="f" stroked="f">
                    <v:textbox>
                      <w:txbxContent>
                        <w:p w14:paraId="52E3FD4D" w14:textId="2BC1F96D" w:rsidR="00D824D9" w:rsidRPr="00A60514" w:rsidRDefault="00D824D9" w:rsidP="00D824D9">
                          <w:pPr>
                            <w:spacing w:after="0"/>
                            <w:rPr>
                              <w:rFonts w:cstheme="minorHAnsi"/>
                              <w:color w:val="595959" w:themeColor="text1" w:themeTint="A6"/>
                              <w:sz w:val="18"/>
                              <w:szCs w:val="18"/>
                            </w:rPr>
                          </w:pPr>
                          <w:r w:rsidRPr="00A60514">
                            <w:rPr>
                              <w:rFonts w:cstheme="minorHAnsi"/>
                              <w:color w:val="595959" w:themeColor="text1" w:themeTint="A6"/>
                              <w:sz w:val="18"/>
                              <w:szCs w:val="18"/>
                            </w:rPr>
                            <w:t>Mad Far’</w:t>
                          </w:r>
                          <w:r w:rsidR="00E75896" w:rsidRPr="00A60514">
                            <w:rPr>
                              <w:rFonts w:cstheme="minorHAnsi"/>
                              <w:color w:val="595959" w:themeColor="text1" w:themeTint="A6"/>
                              <w:sz w:val="18"/>
                              <w:szCs w:val="18"/>
                            </w:rPr>
                            <w:t>I •</w:t>
                          </w:r>
                        </w:p>
                      </w:txbxContent>
                    </v:textbox>
                  </v:shape>
                </v:group>
              </v:group>
            </w:pict>
          </mc:Fallback>
        </mc:AlternateContent>
      </w:r>
      <w:r w:rsidR="008A10FD">
        <w:rPr>
          <w:sz w:val="16"/>
          <w:szCs w:val="16"/>
        </w:rPr>
        <mc:AlternateContent>
          <mc:Choice Requires="wpg">
            <w:drawing>
              <wp:anchor distT="0" distB="0" distL="114300" distR="114300" simplePos="0" relativeHeight="251561472" behindDoc="0" locked="0" layoutInCell="1" allowOverlap="1" wp14:anchorId="13F7D462" wp14:editId="252538FE">
                <wp:simplePos x="0" y="0"/>
                <wp:positionH relativeFrom="column">
                  <wp:posOffset>299720</wp:posOffset>
                </wp:positionH>
                <wp:positionV relativeFrom="paragraph">
                  <wp:posOffset>4695788</wp:posOffset>
                </wp:positionV>
                <wp:extent cx="1823720" cy="610235"/>
                <wp:effectExtent l="0" t="0" r="0" b="0"/>
                <wp:wrapNone/>
                <wp:docPr id="360885106" name="Grup 360885106"/>
                <wp:cNvGraphicFramePr/>
                <a:graphic xmlns:a="http://schemas.openxmlformats.org/drawingml/2006/main">
                  <a:graphicData uri="http://schemas.microsoft.com/office/word/2010/wordprocessingGroup">
                    <wpg:wgp>
                      <wpg:cNvGrpSpPr/>
                      <wpg:grpSpPr>
                        <a:xfrm>
                          <a:off x="0" y="0"/>
                          <a:ext cx="1823720" cy="610235"/>
                          <a:chOff x="0" y="0"/>
                          <a:chExt cx="1824089" cy="610799"/>
                        </a:xfrm>
                      </wpg:grpSpPr>
                      <wps:wsp>
                        <wps:cNvPr id="684741855" name="Kotak Teks 10"/>
                        <wps:cNvSpPr txBox="1"/>
                        <wps:spPr>
                          <a:xfrm>
                            <a:off x="170329" y="0"/>
                            <a:ext cx="1530413" cy="26336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1F30DB" w14:textId="3523110B" w:rsidR="00D824D9" w:rsidRPr="00A60514" w:rsidRDefault="00D824D9" w:rsidP="00D824D9">
                              <w:pPr>
                                <w:spacing w:after="0"/>
                                <w:rPr>
                                  <w:rFonts w:eastAsia="MS Mincho" w:cs="Times New Roman"/>
                                  <w:color w:val="595959" w:themeColor="text1" w:themeTint="A6"/>
                                  <w:sz w:val="18"/>
                                  <w:szCs w:val="18"/>
                                </w:rPr>
                              </w:pPr>
                              <w:r w:rsidRPr="00A60514">
                                <w:rPr>
                                  <w:rFonts w:cstheme="minorHAnsi"/>
                                  <w:color w:val="595959" w:themeColor="text1" w:themeTint="A6"/>
                                  <w:sz w:val="18"/>
                                  <w:szCs w:val="18"/>
                                </w:rPr>
                                <w:t>Hukum Lam Ta’rif</w:t>
                              </w:r>
                              <w:r w:rsidR="00C9732D" w:rsidRPr="00A60514">
                                <w:rPr>
                                  <w:rFonts w:cstheme="minorHAnsi"/>
                                  <w:color w:val="595959" w:themeColor="text1" w:themeTint="A6"/>
                                  <w:sz w:val="18"/>
                                  <w:szCs w:val="18"/>
                                </w:rPr>
                                <w:t>.</w:t>
                              </w:r>
                              <w:r w:rsidR="00E75896" w:rsidRPr="00A60514">
                                <w:rPr>
                                  <w:rFonts w:cstheme="minorHAnsi"/>
                                  <w:color w:val="595959" w:themeColor="text1" w:themeTint="A6"/>
                                  <w:sz w:val="18"/>
                                  <w:szCs w:val="18"/>
                                </w:rPr>
                                <w:t xml:space="preserve"> 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105657835" name="Grup 7"/>
                        <wpg:cNvGrpSpPr/>
                        <wpg:grpSpPr>
                          <a:xfrm>
                            <a:off x="0" y="179294"/>
                            <a:ext cx="1824089" cy="431505"/>
                            <a:chOff x="0" y="0"/>
                            <a:chExt cx="1824089" cy="431505"/>
                          </a:xfrm>
                        </wpg:grpSpPr>
                        <wps:wsp>
                          <wps:cNvPr id="1228805086" name="Kotak Teks 10"/>
                          <wps:cNvSpPr txBox="1"/>
                          <wps:spPr>
                            <a:xfrm>
                              <a:off x="81643" y="0"/>
                              <a:ext cx="1742446" cy="2546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DC08F4" w14:textId="3A6FAC2F" w:rsidR="00D824D9" w:rsidRPr="00A60514" w:rsidRDefault="00D824D9" w:rsidP="00D824D9">
                                <w:pPr>
                                  <w:spacing w:after="0"/>
                                  <w:rPr>
                                    <w:rFonts w:cstheme="minorHAnsi"/>
                                    <w:color w:val="595959" w:themeColor="text1" w:themeTint="A6"/>
                                    <w:sz w:val="18"/>
                                    <w:szCs w:val="18"/>
                                  </w:rPr>
                                </w:pPr>
                                <w:r w:rsidRPr="00A60514">
                                  <w:rPr>
                                    <w:rFonts w:cstheme="minorHAnsi"/>
                                    <w:color w:val="595959" w:themeColor="text1" w:themeTint="A6"/>
                                    <w:sz w:val="18"/>
                                    <w:szCs w:val="18"/>
                                  </w:rPr>
                                  <w:t>Idzhar Qomariyah</w:t>
                                </w:r>
                                <w:r w:rsidR="00E75896" w:rsidRPr="00A60514">
                                  <w:rPr>
                                    <w:rFonts w:cstheme="minorHAnsi"/>
                                    <w:color w:val="595959" w:themeColor="text1" w:themeTint="A6"/>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7419630" name="Kotak Teks 10"/>
                          <wps:cNvSpPr txBox="1"/>
                          <wps:spPr>
                            <a:xfrm>
                              <a:off x="0" y="176893"/>
                              <a:ext cx="1634073" cy="2546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CF88FE" w14:textId="5183E1C9" w:rsidR="00D824D9" w:rsidRPr="00A60514" w:rsidRDefault="00A60514" w:rsidP="00D824D9">
                                <w:pPr>
                                  <w:spacing w:after="0"/>
                                  <w:rPr>
                                    <w:rFonts w:cstheme="minorHAnsi"/>
                                    <w:color w:val="595959" w:themeColor="text1" w:themeTint="A6"/>
                                    <w:sz w:val="18"/>
                                    <w:szCs w:val="18"/>
                                  </w:rPr>
                                </w:pPr>
                                <w:r>
                                  <w:rPr>
                                    <w:rFonts w:cstheme="minorHAnsi"/>
                                    <w:color w:val="595959" w:themeColor="text1" w:themeTint="A6"/>
                                    <w:sz w:val="18"/>
                                    <w:szCs w:val="18"/>
                                  </w:rPr>
                                  <w:t>I</w:t>
                                </w:r>
                                <w:r w:rsidR="00D824D9" w:rsidRPr="00A60514">
                                  <w:rPr>
                                    <w:rFonts w:cstheme="minorHAnsi"/>
                                    <w:color w:val="595959" w:themeColor="text1" w:themeTint="A6"/>
                                    <w:sz w:val="18"/>
                                    <w:szCs w:val="18"/>
                                  </w:rPr>
                                  <w:t>dghom Syamsiyah</w:t>
                                </w:r>
                                <w:r w:rsidR="00E75896" w:rsidRPr="00A60514">
                                  <w:rPr>
                                    <w:rFonts w:cstheme="minorHAnsi"/>
                                    <w:color w:val="595959" w:themeColor="text1" w:themeTint="A6"/>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3F7D462" id="Grup 360885106" o:spid="_x0000_s1106" style="position:absolute;margin-left:23.6pt;margin-top:369.75pt;width:143.6pt;height:48.05pt;z-index:251561472" coordsize="18240,6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">
                <v:shape id="_x0000_s1107" type="#_x0000_t202" style="position:absolute;left:1703;width:15304;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" filled="f" stroked="f">
                  <v:textbox>
                    <w:txbxContent>
                      <w:p w14:paraId="771F30DB" w14:textId="3523110B" w:rsidR="00D824D9" w:rsidRPr="00A60514" w:rsidRDefault="00D824D9" w:rsidP="00D824D9">
                        <w:pPr>
                          <w:spacing w:after="0"/>
                          <w:rPr>
                            <w:rFonts w:eastAsia="MS Mincho" w:cs="Times New Roman"/>
                            <w:color w:val="595959" w:themeColor="text1" w:themeTint="A6"/>
                            <w:sz w:val="18"/>
                            <w:szCs w:val="18"/>
                          </w:rPr>
                        </w:pPr>
                        <w:r w:rsidRPr="00A60514">
                          <w:rPr>
                            <w:rFonts w:cstheme="minorHAnsi"/>
                            <w:color w:val="595959" w:themeColor="text1" w:themeTint="A6"/>
                            <w:sz w:val="18"/>
                            <w:szCs w:val="18"/>
                          </w:rPr>
                          <w:t>Hukum Lam Ta’rif</w:t>
                        </w:r>
                        <w:r w:rsidR="00C9732D" w:rsidRPr="00A60514">
                          <w:rPr>
                            <w:rFonts w:cstheme="minorHAnsi"/>
                            <w:color w:val="595959" w:themeColor="text1" w:themeTint="A6"/>
                            <w:sz w:val="18"/>
                            <w:szCs w:val="18"/>
                          </w:rPr>
                          <w:t>.</w:t>
                        </w:r>
                        <w:r w:rsidR="00E75896" w:rsidRPr="00A60514">
                          <w:rPr>
                            <w:rFonts w:cstheme="minorHAnsi"/>
                            <w:color w:val="595959" w:themeColor="text1" w:themeTint="A6"/>
                            <w:sz w:val="18"/>
                            <w:szCs w:val="18"/>
                          </w:rPr>
                          <w:t xml:space="preserve"> H</w:t>
                        </w:r>
                      </w:p>
                    </w:txbxContent>
                  </v:textbox>
                </v:shape>
                <v:group id="Grup 7" o:spid="_x0000_s1108" style="position:absolute;top:1792;width:18240;height:4315" coordsize="18240,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">
                  <v:shape id="_x0000_s1109" type="#_x0000_t202" style="position:absolute;left:816;width:17424;height:2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" filled="f" stroked="f">
                    <v:textbox>
                      <w:txbxContent>
                        <w:p w14:paraId="22DC08F4" w14:textId="3A6FAC2F" w:rsidR="00D824D9" w:rsidRPr="00A60514" w:rsidRDefault="00D824D9" w:rsidP="00D824D9">
                          <w:pPr>
                            <w:spacing w:after="0"/>
                            <w:rPr>
                              <w:rFonts w:cstheme="minorHAnsi"/>
                              <w:color w:val="595959" w:themeColor="text1" w:themeTint="A6"/>
                              <w:sz w:val="18"/>
                              <w:szCs w:val="18"/>
                            </w:rPr>
                          </w:pPr>
                          <w:r w:rsidRPr="00A60514">
                            <w:rPr>
                              <w:rFonts w:cstheme="minorHAnsi"/>
                              <w:color w:val="595959" w:themeColor="text1" w:themeTint="A6"/>
                              <w:sz w:val="18"/>
                              <w:szCs w:val="18"/>
                            </w:rPr>
                            <w:t>Idzhar Qomariyah</w:t>
                          </w:r>
                          <w:r w:rsidR="00E75896" w:rsidRPr="00A60514">
                            <w:rPr>
                              <w:rFonts w:cstheme="minorHAnsi"/>
                              <w:color w:val="595959" w:themeColor="text1" w:themeTint="A6"/>
                              <w:sz w:val="18"/>
                              <w:szCs w:val="18"/>
                            </w:rPr>
                            <w:t xml:space="preserve"> •</w:t>
                          </w:r>
                        </w:p>
                      </w:txbxContent>
                    </v:textbox>
                  </v:shape>
                  <v:shape id="_x0000_s1110" type="#_x0000_t202" style="position:absolute;top:1768;width:16340;height:2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" filled="f" stroked="f">
                    <v:textbox>
                      <w:txbxContent>
                        <w:p w14:paraId="19CF88FE" w14:textId="5183E1C9" w:rsidR="00D824D9" w:rsidRPr="00A60514" w:rsidRDefault="00A60514" w:rsidP="00D824D9">
                          <w:pPr>
                            <w:spacing w:after="0"/>
                            <w:rPr>
                              <w:rFonts w:cstheme="minorHAnsi"/>
                              <w:color w:val="595959" w:themeColor="text1" w:themeTint="A6"/>
                              <w:sz w:val="18"/>
                              <w:szCs w:val="18"/>
                            </w:rPr>
                          </w:pPr>
                          <w:r>
                            <w:rPr>
                              <w:rFonts w:cstheme="minorHAnsi"/>
                              <w:color w:val="595959" w:themeColor="text1" w:themeTint="A6"/>
                              <w:sz w:val="18"/>
                              <w:szCs w:val="18"/>
                            </w:rPr>
                            <w:t>I</w:t>
                          </w:r>
                          <w:r w:rsidR="00D824D9" w:rsidRPr="00A60514">
                            <w:rPr>
                              <w:rFonts w:cstheme="minorHAnsi"/>
                              <w:color w:val="595959" w:themeColor="text1" w:themeTint="A6"/>
                              <w:sz w:val="18"/>
                              <w:szCs w:val="18"/>
                            </w:rPr>
                            <w:t>dghom Syamsiyah</w:t>
                          </w:r>
                          <w:r w:rsidR="00E75896" w:rsidRPr="00A60514">
                            <w:rPr>
                              <w:rFonts w:cstheme="minorHAnsi"/>
                              <w:color w:val="595959" w:themeColor="text1" w:themeTint="A6"/>
                              <w:sz w:val="18"/>
                              <w:szCs w:val="18"/>
                            </w:rPr>
                            <w:t xml:space="preserve"> •</w:t>
                          </w:r>
                        </w:p>
                      </w:txbxContent>
                    </v:textbox>
                  </v:shape>
                </v:group>
              </v:group>
            </w:pict>
          </mc:Fallback>
        </mc:AlternateContent>
      </w:r>
      <w:r w:rsidR="008A10FD">
        <w:rPr>
          <w:sz w:val="16"/>
          <w:szCs w:val="16"/>
        </w:rPr>
        <mc:AlternateContent>
          <mc:Choice Requires="wpg">
            <w:drawing>
              <wp:anchor distT="0" distB="0" distL="114300" distR="114300" simplePos="0" relativeHeight="251560448" behindDoc="0" locked="0" layoutInCell="1" allowOverlap="1" wp14:anchorId="0CEA4E10" wp14:editId="53B01512">
                <wp:simplePos x="0" y="0"/>
                <wp:positionH relativeFrom="column">
                  <wp:posOffset>873760</wp:posOffset>
                </wp:positionH>
                <wp:positionV relativeFrom="paragraph">
                  <wp:posOffset>4167542</wp:posOffset>
                </wp:positionV>
                <wp:extent cx="915035" cy="543560"/>
                <wp:effectExtent l="0" t="0" r="0" b="8890"/>
                <wp:wrapNone/>
                <wp:docPr id="1435906139" name="Grup 1435906139"/>
                <wp:cNvGraphicFramePr/>
                <a:graphic xmlns:a="http://schemas.openxmlformats.org/drawingml/2006/main">
                  <a:graphicData uri="http://schemas.microsoft.com/office/word/2010/wordprocessingGroup">
                    <wpg:wgp>
                      <wpg:cNvGrpSpPr/>
                      <wpg:grpSpPr>
                        <a:xfrm>
                          <a:off x="0" y="0"/>
                          <a:ext cx="915035" cy="543560"/>
                          <a:chOff x="0" y="0"/>
                          <a:chExt cx="915616" cy="544158"/>
                        </a:xfrm>
                      </wpg:grpSpPr>
                      <wps:wsp>
                        <wps:cNvPr id="177367279" name="Kotak Teks 10"/>
                        <wps:cNvSpPr txBox="1"/>
                        <wps:spPr>
                          <a:xfrm>
                            <a:off x="0" y="0"/>
                            <a:ext cx="915616" cy="2635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8A3F65" w14:textId="727CC245" w:rsidR="00C2152E" w:rsidRPr="00A60514" w:rsidRDefault="00C2152E" w:rsidP="00C2152E">
                              <w:pPr>
                                <w:spacing w:after="0"/>
                                <w:rPr>
                                  <w:rFonts w:eastAsia="MS Mincho" w:cs="Times New Roman"/>
                                  <w:color w:val="595959" w:themeColor="text1" w:themeTint="A6"/>
                                  <w:sz w:val="18"/>
                                  <w:szCs w:val="18"/>
                                </w:rPr>
                              </w:pPr>
                              <w:r w:rsidRPr="00A60514">
                                <w:rPr>
                                  <w:rFonts w:cstheme="minorHAnsi"/>
                                  <w:color w:val="595959" w:themeColor="text1" w:themeTint="A6"/>
                                  <w:sz w:val="18"/>
                                  <w:szCs w:val="18"/>
                                </w:rPr>
                                <w:t xml:space="preserve">Hukum </w:t>
                              </w:r>
                              <w:r w:rsidRPr="00A60514">
                                <w:rPr>
                                  <w:rFonts w:ascii="Cascadia Code" w:hAnsi="Cascadia Code" w:cs="Cascadia Code"/>
                                  <w:color w:val="595959" w:themeColor="text1" w:themeTint="A6"/>
                                  <w:sz w:val="18"/>
                                  <w:szCs w:val="18"/>
                                  <w:rtl/>
                                </w:rPr>
                                <w:t>ر</w:t>
                              </w:r>
                              <w:r w:rsidR="000700A8">
                                <w:rPr>
                                  <w:rFonts w:ascii="Cascadia Code" w:hAnsi="Cascadia Code" w:cs="Cascadia Code"/>
                                  <w:color w:val="595959" w:themeColor="text1" w:themeTint="A6"/>
                                  <w:sz w:val="18"/>
                                  <w:szCs w:val="18"/>
                                </w:rPr>
                                <w:t xml:space="preserve"> </w:t>
                              </w:r>
                              <w:r w:rsidR="00E71D3B" w:rsidRPr="00A60514">
                                <w:rPr>
                                  <w:rFonts w:ascii="Cascadia Code" w:hAnsi="Cascadia Code" w:cs="Cascadia Code"/>
                                  <w:color w:val="595959" w:themeColor="text1" w:themeTint="A6"/>
                                  <w:sz w:val="18"/>
                                  <w:szCs w:val="18"/>
                                </w:rPr>
                                <w:t>.</w:t>
                              </w:r>
                              <w:r w:rsidR="00E75896" w:rsidRPr="00A60514">
                                <w:rPr>
                                  <w:rFonts w:cstheme="minorHAnsi"/>
                                  <w:color w:val="595959" w:themeColor="text1" w:themeTint="A6"/>
                                  <w:sz w:val="18"/>
                                  <w:szCs w:val="18"/>
                                </w:rP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70228164" name="Grup 6"/>
                        <wpg:cNvGrpSpPr/>
                        <wpg:grpSpPr>
                          <a:xfrm>
                            <a:off x="94129" y="147918"/>
                            <a:ext cx="750570" cy="396240"/>
                            <a:chOff x="6312" y="0"/>
                            <a:chExt cx="1742440" cy="396245"/>
                          </a:xfrm>
                        </wpg:grpSpPr>
                        <wps:wsp>
                          <wps:cNvPr id="2031552787" name="Kotak Teks 10"/>
                          <wps:cNvSpPr txBox="1"/>
                          <wps:spPr>
                            <a:xfrm>
                              <a:off x="6312" y="0"/>
                              <a:ext cx="1742440" cy="2548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F3ED6F" w14:textId="760AC5F9" w:rsidR="00C2152E" w:rsidRPr="00A60514" w:rsidRDefault="00C2152E" w:rsidP="00C2152E">
                                <w:pPr>
                                  <w:spacing w:after="0"/>
                                  <w:rPr>
                                    <w:rFonts w:cstheme="minorHAnsi"/>
                                    <w:color w:val="595959" w:themeColor="text1" w:themeTint="A6"/>
                                    <w:sz w:val="18"/>
                                    <w:szCs w:val="18"/>
                                  </w:rPr>
                                </w:pPr>
                                <w:r w:rsidRPr="00A60514">
                                  <w:rPr>
                                    <w:rFonts w:cstheme="minorHAnsi"/>
                                    <w:color w:val="595959" w:themeColor="text1" w:themeTint="A6"/>
                                    <w:sz w:val="18"/>
                                    <w:szCs w:val="18"/>
                                  </w:rPr>
                                  <w:t>Tafkhim</w:t>
                                </w:r>
                                <w:r w:rsidR="00E75896" w:rsidRPr="00A60514">
                                  <w:rPr>
                                    <w:rFonts w:cstheme="minorHAnsi"/>
                                    <w:color w:val="595959" w:themeColor="text1" w:themeTint="A6"/>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8156523" name="Kotak Teks 10"/>
                          <wps:cNvSpPr txBox="1"/>
                          <wps:spPr>
                            <a:xfrm>
                              <a:off x="89324" y="141370"/>
                              <a:ext cx="1577358" cy="2548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2DDECB" w14:textId="3A3602C0" w:rsidR="00C2152E" w:rsidRPr="00A60514" w:rsidRDefault="00C2152E" w:rsidP="00522D66">
                                <w:pPr>
                                  <w:spacing w:after="0"/>
                                  <w:jc w:val="right"/>
                                  <w:rPr>
                                    <w:rFonts w:cstheme="minorHAnsi"/>
                                    <w:color w:val="595959" w:themeColor="text1" w:themeTint="A6"/>
                                    <w:sz w:val="18"/>
                                    <w:szCs w:val="18"/>
                                  </w:rPr>
                                </w:pPr>
                                <w:r w:rsidRPr="00A60514">
                                  <w:rPr>
                                    <w:rFonts w:cstheme="minorHAnsi"/>
                                    <w:color w:val="595959" w:themeColor="text1" w:themeTint="A6"/>
                                    <w:sz w:val="18"/>
                                    <w:szCs w:val="18"/>
                                  </w:rPr>
                                  <w:t>Tarqiq</w:t>
                                </w:r>
                                <w:r w:rsidR="00C9732D" w:rsidRPr="00A60514">
                                  <w:rPr>
                                    <w:rFonts w:cstheme="minorHAnsi"/>
                                    <w:color w:val="595959" w:themeColor="text1" w:themeTint="A6"/>
                                    <w:sz w:val="18"/>
                                    <w:szCs w:val="18"/>
                                  </w:rPr>
                                  <w:t xml:space="preserve"> </w:t>
                                </w:r>
                                <w:r w:rsidR="00E75896" w:rsidRPr="00A60514">
                                  <w:rPr>
                                    <w:rFonts w:cstheme="minorHAnsi"/>
                                    <w:color w:val="595959" w:themeColor="text1" w:themeTint="A6"/>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0CEA4E10" id="Grup 1435906139" o:spid="_x0000_s1111" style="position:absolute;margin-left:68.8pt;margin-top:328.15pt;width:72.05pt;height:42.8pt;z-index:251560448" coordsize="9156,5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">
                <v:shape id="_x0000_s1112" type="#_x0000_t202" style="position:absolute;width:9156;height:2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" filled="f" stroked="f">
                  <v:textbox>
                    <w:txbxContent>
                      <w:p w14:paraId="028A3F65" w14:textId="727CC245" w:rsidR="00C2152E" w:rsidRPr="00A60514" w:rsidRDefault="00C2152E" w:rsidP="00C2152E">
                        <w:pPr>
                          <w:spacing w:after="0"/>
                          <w:rPr>
                            <w:rFonts w:eastAsia="MS Mincho" w:cs="Times New Roman"/>
                            <w:color w:val="595959" w:themeColor="text1" w:themeTint="A6"/>
                            <w:sz w:val="18"/>
                            <w:szCs w:val="18"/>
                          </w:rPr>
                        </w:pPr>
                        <w:r w:rsidRPr="00A60514">
                          <w:rPr>
                            <w:rFonts w:cstheme="minorHAnsi"/>
                            <w:color w:val="595959" w:themeColor="text1" w:themeTint="A6"/>
                            <w:sz w:val="18"/>
                            <w:szCs w:val="18"/>
                          </w:rPr>
                          <w:t xml:space="preserve">Hukum </w:t>
                        </w:r>
                        <w:r w:rsidRPr="00A60514">
                          <w:rPr>
                            <w:rFonts w:ascii="Cascadia Code" w:hAnsi="Cascadia Code" w:cs="Cascadia Code"/>
                            <w:color w:val="595959" w:themeColor="text1" w:themeTint="A6"/>
                            <w:sz w:val="18"/>
                            <w:szCs w:val="18"/>
                            <w:rtl/>
                          </w:rPr>
                          <w:t>ر</w:t>
                        </w:r>
                        <w:r w:rsidR="000700A8">
                          <w:rPr>
                            <w:rFonts w:ascii="Cascadia Code" w:hAnsi="Cascadia Code" w:cs="Cascadia Code"/>
                            <w:color w:val="595959" w:themeColor="text1" w:themeTint="A6"/>
                            <w:sz w:val="18"/>
                            <w:szCs w:val="18"/>
                          </w:rPr>
                          <w:t xml:space="preserve"> </w:t>
                        </w:r>
                        <w:r w:rsidR="00E71D3B" w:rsidRPr="00A60514">
                          <w:rPr>
                            <w:rFonts w:ascii="Cascadia Code" w:hAnsi="Cascadia Code" w:cs="Cascadia Code"/>
                            <w:color w:val="595959" w:themeColor="text1" w:themeTint="A6"/>
                            <w:sz w:val="18"/>
                            <w:szCs w:val="18"/>
                          </w:rPr>
                          <w:t>.</w:t>
                        </w:r>
                        <w:r w:rsidR="00E75896" w:rsidRPr="00A60514">
                          <w:rPr>
                            <w:rFonts w:cstheme="minorHAnsi"/>
                            <w:color w:val="595959" w:themeColor="text1" w:themeTint="A6"/>
                            <w:sz w:val="18"/>
                            <w:szCs w:val="18"/>
                          </w:rPr>
                          <w:t>G</w:t>
                        </w:r>
                      </w:p>
                    </w:txbxContent>
                  </v:textbox>
                </v:shape>
                <v:group id="Grup 6" o:spid="_x0000_s1113" style="position:absolute;left:941;top:1479;width:7505;height:3962" coordorigin="63" coordsize="17424,3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">
                  <v:shape id="_x0000_s1114" type="#_x0000_t202" style="position:absolute;left:63;width:17424;height:2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" filled="f" stroked="f">
                    <v:textbox>
                      <w:txbxContent>
                        <w:p w14:paraId="26F3ED6F" w14:textId="760AC5F9" w:rsidR="00C2152E" w:rsidRPr="00A60514" w:rsidRDefault="00C2152E" w:rsidP="00C2152E">
                          <w:pPr>
                            <w:spacing w:after="0"/>
                            <w:rPr>
                              <w:rFonts w:cstheme="minorHAnsi"/>
                              <w:color w:val="595959" w:themeColor="text1" w:themeTint="A6"/>
                              <w:sz w:val="18"/>
                              <w:szCs w:val="18"/>
                            </w:rPr>
                          </w:pPr>
                          <w:r w:rsidRPr="00A60514">
                            <w:rPr>
                              <w:rFonts w:cstheme="minorHAnsi"/>
                              <w:color w:val="595959" w:themeColor="text1" w:themeTint="A6"/>
                              <w:sz w:val="18"/>
                              <w:szCs w:val="18"/>
                            </w:rPr>
                            <w:t>Tafkhim</w:t>
                          </w:r>
                          <w:r w:rsidR="00E75896" w:rsidRPr="00A60514">
                            <w:rPr>
                              <w:rFonts w:cstheme="minorHAnsi"/>
                              <w:color w:val="595959" w:themeColor="text1" w:themeTint="A6"/>
                              <w:sz w:val="18"/>
                              <w:szCs w:val="18"/>
                            </w:rPr>
                            <w:t xml:space="preserve"> •</w:t>
                          </w:r>
                        </w:p>
                      </w:txbxContent>
                    </v:textbox>
                  </v:shape>
                  <v:shape id="_x0000_s1115" type="#_x0000_t202" style="position:absolute;left:893;top:1413;width:15773;height:2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" filled="f" stroked="f">
                    <v:textbox>
                      <w:txbxContent>
                        <w:p w14:paraId="512DDECB" w14:textId="3A3602C0" w:rsidR="00C2152E" w:rsidRPr="00A60514" w:rsidRDefault="00C2152E" w:rsidP="00522D66">
                          <w:pPr>
                            <w:spacing w:after="0"/>
                            <w:jc w:val="right"/>
                            <w:rPr>
                              <w:rFonts w:cstheme="minorHAnsi"/>
                              <w:color w:val="595959" w:themeColor="text1" w:themeTint="A6"/>
                              <w:sz w:val="18"/>
                              <w:szCs w:val="18"/>
                            </w:rPr>
                          </w:pPr>
                          <w:r w:rsidRPr="00A60514">
                            <w:rPr>
                              <w:rFonts w:cstheme="minorHAnsi"/>
                              <w:color w:val="595959" w:themeColor="text1" w:themeTint="A6"/>
                              <w:sz w:val="18"/>
                              <w:szCs w:val="18"/>
                            </w:rPr>
                            <w:t>Tarqiq</w:t>
                          </w:r>
                          <w:r w:rsidR="00C9732D" w:rsidRPr="00A60514">
                            <w:rPr>
                              <w:rFonts w:cstheme="minorHAnsi"/>
                              <w:color w:val="595959" w:themeColor="text1" w:themeTint="A6"/>
                              <w:sz w:val="18"/>
                              <w:szCs w:val="18"/>
                            </w:rPr>
                            <w:t xml:space="preserve"> </w:t>
                          </w:r>
                          <w:r w:rsidR="00E75896" w:rsidRPr="00A60514">
                            <w:rPr>
                              <w:rFonts w:cstheme="minorHAnsi"/>
                              <w:color w:val="595959" w:themeColor="text1" w:themeTint="A6"/>
                              <w:sz w:val="18"/>
                              <w:szCs w:val="18"/>
                            </w:rPr>
                            <w:t>•</w:t>
                          </w:r>
                        </w:p>
                      </w:txbxContent>
                    </v:textbox>
                  </v:shape>
                </v:group>
              </v:group>
            </w:pict>
          </mc:Fallback>
        </mc:AlternateContent>
      </w:r>
      <w:r w:rsidR="008A10FD">
        <w:rPr>
          <w:sz w:val="16"/>
          <w:szCs w:val="16"/>
        </w:rPr>
        <mc:AlternateContent>
          <mc:Choice Requires="wps">
            <w:drawing>
              <wp:anchor distT="0" distB="0" distL="114300" distR="114300" simplePos="0" relativeHeight="251559424" behindDoc="0" locked="0" layoutInCell="1" allowOverlap="1" wp14:anchorId="19C02342" wp14:editId="117514EA">
                <wp:simplePos x="0" y="0"/>
                <wp:positionH relativeFrom="column">
                  <wp:posOffset>756285</wp:posOffset>
                </wp:positionH>
                <wp:positionV relativeFrom="paragraph">
                  <wp:posOffset>3956722</wp:posOffset>
                </wp:positionV>
                <wp:extent cx="1530350" cy="262890"/>
                <wp:effectExtent l="0" t="0" r="0" b="3810"/>
                <wp:wrapNone/>
                <wp:docPr id="1293577625" name="Kotak Teks 1293577625"/>
                <wp:cNvGraphicFramePr/>
                <a:graphic xmlns:a="http://schemas.openxmlformats.org/drawingml/2006/main">
                  <a:graphicData uri="http://schemas.microsoft.com/office/word/2010/wordprocessingShape">
                    <wps:wsp>
                      <wps:cNvSpPr txBox="1"/>
                      <wps:spPr>
                        <a:xfrm>
                          <a:off x="0" y="0"/>
                          <a:ext cx="1530350" cy="262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E0CF9C" w14:textId="71EEBDE0" w:rsidR="00C2152E" w:rsidRPr="00A60514" w:rsidRDefault="00C2152E" w:rsidP="00C2152E">
                            <w:pPr>
                              <w:spacing w:after="0"/>
                              <w:rPr>
                                <w:rFonts w:eastAsia="MS Mincho"/>
                                <w:color w:val="595959" w:themeColor="text1" w:themeTint="A6"/>
                                <w:sz w:val="18"/>
                                <w:szCs w:val="18"/>
                                <w:rtl/>
                              </w:rPr>
                            </w:pPr>
                            <w:r w:rsidRPr="00A60514">
                              <w:rPr>
                                <w:rFonts w:cstheme="minorHAnsi"/>
                                <w:color w:val="595959" w:themeColor="text1" w:themeTint="A6"/>
                                <w:sz w:val="18"/>
                                <w:szCs w:val="18"/>
                              </w:rPr>
                              <w:t>Idzhar Wajib</w:t>
                            </w:r>
                            <w:r w:rsidR="00E71D3B" w:rsidRPr="00A60514">
                              <w:rPr>
                                <w:rFonts w:cstheme="minorHAnsi"/>
                                <w:color w:val="595959" w:themeColor="text1" w:themeTint="A6"/>
                                <w:sz w:val="18"/>
                                <w:szCs w:val="18"/>
                              </w:rPr>
                              <w:t>.</w:t>
                            </w:r>
                            <w:r w:rsidR="00E75896" w:rsidRPr="00A60514">
                              <w:rPr>
                                <w:rFonts w:cstheme="minorHAnsi"/>
                                <w:color w:val="595959" w:themeColor="text1" w:themeTint="A6"/>
                                <w:sz w:val="18"/>
                                <w:szCs w:val="18"/>
                              </w:rPr>
                              <w:t xml:space="preserve"> 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C02342" id="Kotak Teks 1293577625" o:spid="_x0000_s1116" type="#_x0000_t202" style="position:absolute;margin-left:59.55pt;margin-top:311.55pt;width:120.5pt;height:20.7pt;z-index:25155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" filled="f" stroked="f">
                <v:textbox>
                  <w:txbxContent>
                    <w:p w14:paraId="45E0CF9C" w14:textId="71EEBDE0" w:rsidR="00C2152E" w:rsidRPr="00A60514" w:rsidRDefault="00C2152E" w:rsidP="00C2152E">
                      <w:pPr>
                        <w:spacing w:after="0"/>
                        <w:rPr>
                          <w:rFonts w:eastAsia="MS Mincho"/>
                          <w:color w:val="595959" w:themeColor="text1" w:themeTint="A6"/>
                          <w:sz w:val="18"/>
                          <w:szCs w:val="18"/>
                          <w:rtl/>
                        </w:rPr>
                      </w:pPr>
                      <w:r w:rsidRPr="00A60514">
                        <w:rPr>
                          <w:rFonts w:cstheme="minorHAnsi"/>
                          <w:color w:val="595959" w:themeColor="text1" w:themeTint="A6"/>
                          <w:sz w:val="18"/>
                          <w:szCs w:val="18"/>
                        </w:rPr>
                        <w:t>Idzhar Wajib</w:t>
                      </w:r>
                      <w:r w:rsidR="00E71D3B" w:rsidRPr="00A60514">
                        <w:rPr>
                          <w:rFonts w:cstheme="minorHAnsi"/>
                          <w:color w:val="595959" w:themeColor="text1" w:themeTint="A6"/>
                          <w:sz w:val="18"/>
                          <w:szCs w:val="18"/>
                        </w:rPr>
                        <w:t>.</w:t>
                      </w:r>
                      <w:r w:rsidR="00E75896" w:rsidRPr="00A60514">
                        <w:rPr>
                          <w:rFonts w:cstheme="minorHAnsi"/>
                          <w:color w:val="595959" w:themeColor="text1" w:themeTint="A6"/>
                          <w:sz w:val="18"/>
                          <w:szCs w:val="18"/>
                        </w:rPr>
                        <w:t xml:space="preserve"> F</w:t>
                      </w:r>
                    </w:p>
                  </w:txbxContent>
                </v:textbox>
              </v:shape>
            </w:pict>
          </mc:Fallback>
        </mc:AlternateContent>
      </w:r>
      <w:r w:rsidR="008A10FD">
        <w:rPr>
          <w:sz w:val="16"/>
          <w:szCs w:val="16"/>
        </w:rPr>
        <mc:AlternateContent>
          <mc:Choice Requires="wpg">
            <w:drawing>
              <wp:anchor distT="0" distB="0" distL="114300" distR="114300" simplePos="0" relativeHeight="251558400" behindDoc="0" locked="0" layoutInCell="1" allowOverlap="1" wp14:anchorId="5F56CDDE" wp14:editId="76C8D3DF">
                <wp:simplePos x="0" y="0"/>
                <wp:positionH relativeFrom="column">
                  <wp:posOffset>936625</wp:posOffset>
                </wp:positionH>
                <wp:positionV relativeFrom="paragraph">
                  <wp:posOffset>3476812</wp:posOffset>
                </wp:positionV>
                <wp:extent cx="1143000" cy="557530"/>
                <wp:effectExtent l="0" t="0" r="0" b="0"/>
                <wp:wrapNone/>
                <wp:docPr id="1517418391" name="Grup 1517418391"/>
                <wp:cNvGraphicFramePr/>
                <a:graphic xmlns:a="http://schemas.openxmlformats.org/drawingml/2006/main">
                  <a:graphicData uri="http://schemas.microsoft.com/office/word/2010/wordprocessingGroup">
                    <wpg:wgp>
                      <wpg:cNvGrpSpPr/>
                      <wpg:grpSpPr>
                        <a:xfrm>
                          <a:off x="0" y="0"/>
                          <a:ext cx="1143000" cy="557530"/>
                          <a:chOff x="0" y="0"/>
                          <a:chExt cx="1143597" cy="557605"/>
                        </a:xfrm>
                      </wpg:grpSpPr>
                      <wps:wsp>
                        <wps:cNvPr id="1733337088" name="Kotak Teks 10"/>
                        <wps:cNvSpPr txBox="1"/>
                        <wps:spPr>
                          <a:xfrm>
                            <a:off x="0" y="0"/>
                            <a:ext cx="940452" cy="26364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58AF5E" w14:textId="2ACDC672" w:rsidR="00C2152E" w:rsidRPr="00A60514" w:rsidRDefault="00C2152E" w:rsidP="00C2152E">
                              <w:pPr>
                                <w:spacing w:after="0"/>
                                <w:rPr>
                                  <w:rFonts w:eastAsia="MS Mincho"/>
                                  <w:color w:val="595959" w:themeColor="text1" w:themeTint="A6"/>
                                  <w:sz w:val="18"/>
                                  <w:szCs w:val="18"/>
                                  <w:rtl/>
                                </w:rPr>
                              </w:pPr>
                              <w:r w:rsidRPr="00A60514">
                                <w:rPr>
                                  <w:rFonts w:cstheme="minorHAnsi"/>
                                  <w:color w:val="595959" w:themeColor="text1" w:themeTint="A6"/>
                                  <w:sz w:val="18"/>
                                  <w:szCs w:val="18"/>
                                </w:rPr>
                                <w:t>Qolqolah</w:t>
                              </w:r>
                              <w:r w:rsidR="00C9732D" w:rsidRPr="00A60514">
                                <w:rPr>
                                  <w:rFonts w:cstheme="minorHAnsi"/>
                                  <w:color w:val="595959" w:themeColor="text1" w:themeTint="A6"/>
                                  <w:sz w:val="18"/>
                                  <w:szCs w:val="18"/>
                                </w:rPr>
                                <w:t>.</w:t>
                              </w:r>
                              <w:r w:rsidR="00E75896" w:rsidRPr="00A60514">
                                <w:rPr>
                                  <w:rFonts w:cstheme="minorHAnsi"/>
                                  <w:color w:val="595959" w:themeColor="text1" w:themeTint="A6"/>
                                  <w:sz w:val="18"/>
                                  <w:szCs w:val="18"/>
                                </w:rPr>
                                <w:t xml:space="preserve"> 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39658303" name="Grup 5"/>
                        <wpg:cNvGrpSpPr/>
                        <wpg:grpSpPr>
                          <a:xfrm>
                            <a:off x="71717" y="161365"/>
                            <a:ext cx="1071880" cy="396240"/>
                            <a:chOff x="0" y="0"/>
                            <a:chExt cx="1072187" cy="396389"/>
                          </a:xfrm>
                        </wpg:grpSpPr>
                        <wps:wsp>
                          <wps:cNvPr id="1798075432" name="Kotak Teks 10"/>
                          <wps:cNvSpPr txBox="1"/>
                          <wps:spPr>
                            <a:xfrm>
                              <a:off x="0" y="0"/>
                              <a:ext cx="1070748" cy="2548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4C8EAD" w14:textId="1A1D19E5" w:rsidR="00C2152E" w:rsidRPr="00A60514" w:rsidRDefault="00C2152E" w:rsidP="00C2152E">
                                <w:pPr>
                                  <w:spacing w:after="0"/>
                                  <w:rPr>
                                    <w:rFonts w:cstheme="minorHAnsi"/>
                                    <w:color w:val="595959" w:themeColor="text1" w:themeTint="A6"/>
                                    <w:sz w:val="18"/>
                                    <w:szCs w:val="18"/>
                                  </w:rPr>
                                </w:pPr>
                                <w:r w:rsidRPr="00A60514">
                                  <w:rPr>
                                    <w:rFonts w:cstheme="minorHAnsi"/>
                                    <w:color w:val="595959" w:themeColor="text1" w:themeTint="A6"/>
                                    <w:sz w:val="18"/>
                                    <w:szCs w:val="18"/>
                                  </w:rPr>
                                  <w:t>Sughro</w:t>
                                </w:r>
                                <w:r w:rsidR="00E75896" w:rsidRPr="00A60514">
                                  <w:rPr>
                                    <w:rFonts w:cstheme="minorHAnsi"/>
                                    <w:color w:val="595959" w:themeColor="text1" w:themeTint="A6"/>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4545642" name="Kotak Teks 10"/>
                          <wps:cNvSpPr txBox="1"/>
                          <wps:spPr>
                            <a:xfrm>
                              <a:off x="68035" y="141514"/>
                              <a:ext cx="1004152" cy="2548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47B576" w14:textId="1FC38698" w:rsidR="00C2152E" w:rsidRPr="00A60514" w:rsidRDefault="00C2152E" w:rsidP="00C2152E">
                                <w:pPr>
                                  <w:spacing w:after="0"/>
                                  <w:rPr>
                                    <w:rFonts w:cstheme="minorHAnsi"/>
                                    <w:color w:val="595959" w:themeColor="text1" w:themeTint="A6"/>
                                    <w:sz w:val="18"/>
                                    <w:szCs w:val="18"/>
                                  </w:rPr>
                                </w:pPr>
                                <w:r w:rsidRPr="00A60514">
                                  <w:rPr>
                                    <w:rFonts w:cstheme="minorHAnsi"/>
                                    <w:color w:val="595959" w:themeColor="text1" w:themeTint="A6"/>
                                    <w:sz w:val="18"/>
                                    <w:szCs w:val="18"/>
                                  </w:rPr>
                                  <w:t>Kubro</w:t>
                                </w:r>
                                <w:r w:rsidR="00E71D3B" w:rsidRPr="00A60514">
                                  <w:rPr>
                                    <w:rFonts w:cstheme="minorHAnsi"/>
                                    <w:color w:val="595959" w:themeColor="text1" w:themeTint="A6"/>
                                    <w:sz w:val="18"/>
                                    <w:szCs w:val="18"/>
                                  </w:rPr>
                                  <w:t xml:space="preserve"> </w:t>
                                </w:r>
                                <w:r w:rsidR="00E75896" w:rsidRPr="00A60514">
                                  <w:rPr>
                                    <w:rFonts w:cstheme="minorHAnsi"/>
                                    <w:color w:val="595959" w:themeColor="text1" w:themeTint="A6"/>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F56CDDE" id="Grup 1517418391" o:spid="_x0000_s1117" style="position:absolute;margin-left:73.75pt;margin-top:273.75pt;width:90pt;height:43.9pt;z-index:251558400" coordsize="11435,5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">
                <v:shape id="_x0000_s1118" type="#_x0000_t202" style="position:absolute;width:9404;height:2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" filled="f" stroked="f">
                  <v:textbox>
                    <w:txbxContent>
                      <w:p w14:paraId="5858AF5E" w14:textId="2ACDC672" w:rsidR="00C2152E" w:rsidRPr="00A60514" w:rsidRDefault="00C2152E" w:rsidP="00C2152E">
                        <w:pPr>
                          <w:spacing w:after="0"/>
                          <w:rPr>
                            <w:rFonts w:eastAsia="MS Mincho"/>
                            <w:color w:val="595959" w:themeColor="text1" w:themeTint="A6"/>
                            <w:sz w:val="18"/>
                            <w:szCs w:val="18"/>
                            <w:rtl/>
                          </w:rPr>
                        </w:pPr>
                        <w:r w:rsidRPr="00A60514">
                          <w:rPr>
                            <w:rFonts w:cstheme="minorHAnsi"/>
                            <w:color w:val="595959" w:themeColor="text1" w:themeTint="A6"/>
                            <w:sz w:val="18"/>
                            <w:szCs w:val="18"/>
                          </w:rPr>
                          <w:t>Qolqolah</w:t>
                        </w:r>
                        <w:r w:rsidR="00C9732D" w:rsidRPr="00A60514">
                          <w:rPr>
                            <w:rFonts w:cstheme="minorHAnsi"/>
                            <w:color w:val="595959" w:themeColor="text1" w:themeTint="A6"/>
                            <w:sz w:val="18"/>
                            <w:szCs w:val="18"/>
                          </w:rPr>
                          <w:t>.</w:t>
                        </w:r>
                        <w:r w:rsidR="00E75896" w:rsidRPr="00A60514">
                          <w:rPr>
                            <w:rFonts w:cstheme="minorHAnsi"/>
                            <w:color w:val="595959" w:themeColor="text1" w:themeTint="A6"/>
                            <w:sz w:val="18"/>
                            <w:szCs w:val="18"/>
                          </w:rPr>
                          <w:t xml:space="preserve"> E</w:t>
                        </w:r>
                      </w:p>
                    </w:txbxContent>
                  </v:textbox>
                </v:shape>
                <v:group id="Grup 5" o:spid="_x0000_s1119" style="position:absolute;left:717;top:1613;width:10718;height:3963" coordsize="10721,3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">
                  <v:shape id="_x0000_s1120" type="#_x0000_t202" style="position:absolute;width:10707;height:2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" filled="f" stroked="f">
                    <v:textbox>
                      <w:txbxContent>
                        <w:p w14:paraId="5D4C8EAD" w14:textId="1A1D19E5" w:rsidR="00C2152E" w:rsidRPr="00A60514" w:rsidRDefault="00C2152E" w:rsidP="00C2152E">
                          <w:pPr>
                            <w:spacing w:after="0"/>
                            <w:rPr>
                              <w:rFonts w:cstheme="minorHAnsi"/>
                              <w:color w:val="595959" w:themeColor="text1" w:themeTint="A6"/>
                              <w:sz w:val="18"/>
                              <w:szCs w:val="18"/>
                            </w:rPr>
                          </w:pPr>
                          <w:r w:rsidRPr="00A60514">
                            <w:rPr>
                              <w:rFonts w:cstheme="minorHAnsi"/>
                              <w:color w:val="595959" w:themeColor="text1" w:themeTint="A6"/>
                              <w:sz w:val="18"/>
                              <w:szCs w:val="18"/>
                            </w:rPr>
                            <w:t>Sughro</w:t>
                          </w:r>
                          <w:r w:rsidR="00E75896" w:rsidRPr="00A60514">
                            <w:rPr>
                              <w:rFonts w:cstheme="minorHAnsi"/>
                              <w:color w:val="595959" w:themeColor="text1" w:themeTint="A6"/>
                              <w:sz w:val="18"/>
                              <w:szCs w:val="18"/>
                            </w:rPr>
                            <w:t xml:space="preserve"> •</w:t>
                          </w:r>
                        </w:p>
                      </w:txbxContent>
                    </v:textbox>
                  </v:shape>
                  <v:shape id="_x0000_s1121" type="#_x0000_t202" style="position:absolute;left:680;top:1415;width:10041;height:2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" filled="f" stroked="f">
                    <v:textbox>
                      <w:txbxContent>
                        <w:p w14:paraId="7247B576" w14:textId="1FC38698" w:rsidR="00C2152E" w:rsidRPr="00A60514" w:rsidRDefault="00C2152E" w:rsidP="00C2152E">
                          <w:pPr>
                            <w:spacing w:after="0"/>
                            <w:rPr>
                              <w:rFonts w:cstheme="minorHAnsi"/>
                              <w:color w:val="595959" w:themeColor="text1" w:themeTint="A6"/>
                              <w:sz w:val="18"/>
                              <w:szCs w:val="18"/>
                            </w:rPr>
                          </w:pPr>
                          <w:r w:rsidRPr="00A60514">
                            <w:rPr>
                              <w:rFonts w:cstheme="minorHAnsi"/>
                              <w:color w:val="595959" w:themeColor="text1" w:themeTint="A6"/>
                              <w:sz w:val="18"/>
                              <w:szCs w:val="18"/>
                            </w:rPr>
                            <w:t>Kubro</w:t>
                          </w:r>
                          <w:r w:rsidR="00E71D3B" w:rsidRPr="00A60514">
                            <w:rPr>
                              <w:rFonts w:cstheme="minorHAnsi"/>
                              <w:color w:val="595959" w:themeColor="text1" w:themeTint="A6"/>
                              <w:sz w:val="18"/>
                              <w:szCs w:val="18"/>
                            </w:rPr>
                            <w:t xml:space="preserve"> </w:t>
                          </w:r>
                          <w:r w:rsidR="00E75896" w:rsidRPr="00A60514">
                            <w:rPr>
                              <w:rFonts w:cstheme="minorHAnsi"/>
                              <w:color w:val="595959" w:themeColor="text1" w:themeTint="A6"/>
                              <w:sz w:val="18"/>
                              <w:szCs w:val="18"/>
                            </w:rPr>
                            <w:t>•</w:t>
                          </w:r>
                        </w:p>
                      </w:txbxContent>
                    </v:textbox>
                  </v:shape>
                </v:group>
              </v:group>
            </w:pict>
          </mc:Fallback>
        </mc:AlternateContent>
      </w:r>
      <w:r w:rsidR="008A10FD">
        <w:rPr>
          <w:sz w:val="16"/>
          <w:szCs w:val="16"/>
        </w:rPr>
        <mc:AlternateContent>
          <mc:Choice Requires="wpg">
            <w:drawing>
              <wp:anchor distT="0" distB="0" distL="114300" distR="114300" simplePos="0" relativeHeight="251557376" behindDoc="0" locked="0" layoutInCell="1" allowOverlap="1" wp14:anchorId="4962DC3A" wp14:editId="296A86F9">
                <wp:simplePos x="0" y="0"/>
                <wp:positionH relativeFrom="column">
                  <wp:posOffset>223520</wp:posOffset>
                </wp:positionH>
                <wp:positionV relativeFrom="paragraph">
                  <wp:posOffset>2943897</wp:posOffset>
                </wp:positionV>
                <wp:extent cx="1530350" cy="550545"/>
                <wp:effectExtent l="0" t="0" r="0" b="1905"/>
                <wp:wrapNone/>
                <wp:docPr id="1999247157" name="Grup 1999247157"/>
                <wp:cNvGraphicFramePr/>
                <a:graphic xmlns:a="http://schemas.openxmlformats.org/drawingml/2006/main">
                  <a:graphicData uri="http://schemas.microsoft.com/office/word/2010/wordprocessingGroup">
                    <wpg:wgp>
                      <wpg:cNvGrpSpPr/>
                      <wpg:grpSpPr>
                        <a:xfrm>
                          <a:off x="0" y="0"/>
                          <a:ext cx="1530350" cy="550545"/>
                          <a:chOff x="0" y="0"/>
                          <a:chExt cx="1530526" cy="551050"/>
                        </a:xfrm>
                      </wpg:grpSpPr>
                      <wps:wsp>
                        <wps:cNvPr id="869560403" name="Kotak Teks 10"/>
                        <wps:cNvSpPr txBox="1"/>
                        <wps:spPr>
                          <a:xfrm>
                            <a:off x="0" y="0"/>
                            <a:ext cx="1530526" cy="2631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7B4679" w14:textId="45C3B556" w:rsidR="00C2152E" w:rsidRPr="00A60514" w:rsidRDefault="00C2152E" w:rsidP="004F15A5">
                              <w:pPr>
                                <w:spacing w:after="0"/>
                                <w:jc w:val="right"/>
                                <w:rPr>
                                  <w:rFonts w:eastAsia="MS Mincho"/>
                                  <w:color w:val="595959" w:themeColor="text1" w:themeTint="A6"/>
                                  <w:sz w:val="18"/>
                                  <w:szCs w:val="18"/>
                                  <w:rtl/>
                                </w:rPr>
                              </w:pPr>
                              <w:r w:rsidRPr="00A60514">
                                <w:rPr>
                                  <w:rFonts w:cstheme="minorHAnsi"/>
                                  <w:color w:val="595959" w:themeColor="text1" w:themeTint="A6"/>
                                  <w:sz w:val="18"/>
                                  <w:szCs w:val="18"/>
                                </w:rPr>
                                <w:t>Hukum Lafadz Allah</w:t>
                              </w:r>
                              <w:r w:rsidR="004F15A5" w:rsidRPr="00A60514">
                                <w:rPr>
                                  <w:rFonts w:cstheme="minorHAnsi"/>
                                  <w:color w:val="595959" w:themeColor="text1" w:themeTint="A6"/>
                                  <w:sz w:val="18"/>
                                  <w:szCs w:val="18"/>
                                </w:rPr>
                                <w:t>.</w:t>
                              </w:r>
                              <w:r w:rsidR="00E75896" w:rsidRPr="00A60514">
                                <w:rPr>
                                  <w:rFonts w:cstheme="minorHAnsi"/>
                                  <w:color w:val="595959" w:themeColor="text1" w:themeTint="A6"/>
                                  <w:sz w:val="18"/>
                                  <w:szCs w:val="18"/>
                                </w:rPr>
                                <w:t xml:space="preserve"> 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78093628" name="Grup 4"/>
                        <wpg:cNvGrpSpPr/>
                        <wpg:grpSpPr>
                          <a:xfrm>
                            <a:off x="322729" y="152400"/>
                            <a:ext cx="1105898" cy="398650"/>
                            <a:chOff x="0" y="0"/>
                            <a:chExt cx="1105898" cy="398650"/>
                          </a:xfrm>
                        </wpg:grpSpPr>
                        <wps:wsp>
                          <wps:cNvPr id="1003342527" name="Kotak Teks 10"/>
                          <wps:cNvSpPr txBox="1"/>
                          <wps:spPr>
                            <a:xfrm>
                              <a:off x="81643" y="0"/>
                              <a:ext cx="1023983"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4B71F7" w14:textId="29F3AC95" w:rsidR="00C2152E" w:rsidRPr="00A60514" w:rsidRDefault="00C2152E" w:rsidP="00C9732D">
                                <w:pPr>
                                  <w:spacing w:after="0"/>
                                  <w:jc w:val="right"/>
                                  <w:rPr>
                                    <w:rFonts w:cstheme="minorHAnsi"/>
                                    <w:color w:val="595959" w:themeColor="text1" w:themeTint="A6"/>
                                    <w:sz w:val="18"/>
                                    <w:szCs w:val="18"/>
                                  </w:rPr>
                                </w:pPr>
                                <w:r w:rsidRPr="00A60514">
                                  <w:rPr>
                                    <w:rFonts w:cstheme="minorHAnsi"/>
                                    <w:color w:val="595959" w:themeColor="text1" w:themeTint="A6"/>
                                    <w:sz w:val="18"/>
                                    <w:szCs w:val="18"/>
                                  </w:rPr>
                                  <w:t>Tafkhim</w:t>
                                </w:r>
                                <w:r w:rsidR="00E75896" w:rsidRPr="00A60514">
                                  <w:rPr>
                                    <w:rFonts w:cstheme="minorHAnsi"/>
                                    <w:color w:val="595959" w:themeColor="text1" w:themeTint="A6"/>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8597122" name="Kotak Teks 10"/>
                          <wps:cNvSpPr txBox="1"/>
                          <wps:spPr>
                            <a:xfrm>
                              <a:off x="0" y="144236"/>
                              <a:ext cx="1105898" cy="2544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555021" w14:textId="30ED7779" w:rsidR="00C2152E" w:rsidRPr="00A60514" w:rsidRDefault="00C2152E" w:rsidP="00FE114A">
                                <w:pPr>
                                  <w:spacing w:after="0"/>
                                  <w:jc w:val="right"/>
                                  <w:rPr>
                                    <w:rFonts w:cstheme="minorHAnsi"/>
                                    <w:color w:val="595959" w:themeColor="text1" w:themeTint="A6"/>
                                    <w:sz w:val="18"/>
                                    <w:szCs w:val="18"/>
                                  </w:rPr>
                                </w:pPr>
                                <w:r w:rsidRPr="00A60514">
                                  <w:rPr>
                                    <w:rFonts w:cstheme="minorHAnsi"/>
                                    <w:color w:val="595959" w:themeColor="text1" w:themeTint="A6"/>
                                    <w:sz w:val="18"/>
                                    <w:szCs w:val="18"/>
                                  </w:rPr>
                                  <w:t>Tarqiq</w:t>
                                </w:r>
                                <w:r w:rsidR="00E75896" w:rsidRPr="00A60514">
                                  <w:rPr>
                                    <w:rFonts w:cstheme="minorHAnsi"/>
                                    <w:color w:val="595959" w:themeColor="text1" w:themeTint="A6"/>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962DC3A" id="Grup 1999247157" o:spid="_x0000_s1122" style="position:absolute;margin-left:17.6pt;margin-top:231.8pt;width:120.5pt;height:43.35pt;z-index:251557376" coordsize="15305,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">
                <v:shape id="_x0000_s1123" type="#_x0000_t202" style="position:absolute;width:15305;height:2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" filled="f" stroked="f">
                  <v:textbox>
                    <w:txbxContent>
                      <w:p w14:paraId="5F7B4679" w14:textId="45C3B556" w:rsidR="00C2152E" w:rsidRPr="00A60514" w:rsidRDefault="00C2152E" w:rsidP="004F15A5">
                        <w:pPr>
                          <w:spacing w:after="0"/>
                          <w:jc w:val="right"/>
                          <w:rPr>
                            <w:rFonts w:eastAsia="MS Mincho"/>
                            <w:color w:val="595959" w:themeColor="text1" w:themeTint="A6"/>
                            <w:sz w:val="18"/>
                            <w:szCs w:val="18"/>
                            <w:rtl/>
                          </w:rPr>
                        </w:pPr>
                        <w:r w:rsidRPr="00A60514">
                          <w:rPr>
                            <w:rFonts w:cstheme="minorHAnsi"/>
                            <w:color w:val="595959" w:themeColor="text1" w:themeTint="A6"/>
                            <w:sz w:val="18"/>
                            <w:szCs w:val="18"/>
                          </w:rPr>
                          <w:t>Hukum Lafadz Allah</w:t>
                        </w:r>
                        <w:r w:rsidR="004F15A5" w:rsidRPr="00A60514">
                          <w:rPr>
                            <w:rFonts w:cstheme="minorHAnsi"/>
                            <w:color w:val="595959" w:themeColor="text1" w:themeTint="A6"/>
                            <w:sz w:val="18"/>
                            <w:szCs w:val="18"/>
                          </w:rPr>
                          <w:t>.</w:t>
                        </w:r>
                        <w:r w:rsidR="00E75896" w:rsidRPr="00A60514">
                          <w:rPr>
                            <w:rFonts w:cstheme="minorHAnsi"/>
                            <w:color w:val="595959" w:themeColor="text1" w:themeTint="A6"/>
                            <w:sz w:val="18"/>
                            <w:szCs w:val="18"/>
                          </w:rPr>
                          <w:t xml:space="preserve"> D</w:t>
                        </w:r>
                      </w:p>
                    </w:txbxContent>
                  </v:textbox>
                </v:shape>
                <v:group id="_x0000_s1124" style="position:absolute;left:3227;top:1524;width:11059;height:3986" coordsize="11058,3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">
                  <v:shape id="_x0000_s1125" type="#_x0000_t202" style="position:absolute;left:816;width:10240;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" filled="f" stroked="f">
                    <v:textbox>
                      <w:txbxContent>
                        <w:p w14:paraId="174B71F7" w14:textId="29F3AC95" w:rsidR="00C2152E" w:rsidRPr="00A60514" w:rsidRDefault="00C2152E" w:rsidP="00C9732D">
                          <w:pPr>
                            <w:spacing w:after="0"/>
                            <w:jc w:val="right"/>
                            <w:rPr>
                              <w:rFonts w:cstheme="minorHAnsi"/>
                              <w:color w:val="595959" w:themeColor="text1" w:themeTint="A6"/>
                              <w:sz w:val="18"/>
                              <w:szCs w:val="18"/>
                            </w:rPr>
                          </w:pPr>
                          <w:r w:rsidRPr="00A60514">
                            <w:rPr>
                              <w:rFonts w:cstheme="minorHAnsi"/>
                              <w:color w:val="595959" w:themeColor="text1" w:themeTint="A6"/>
                              <w:sz w:val="18"/>
                              <w:szCs w:val="18"/>
                            </w:rPr>
                            <w:t>Tafkhim</w:t>
                          </w:r>
                          <w:r w:rsidR="00E75896" w:rsidRPr="00A60514">
                            <w:rPr>
                              <w:rFonts w:cstheme="minorHAnsi"/>
                              <w:color w:val="595959" w:themeColor="text1" w:themeTint="A6"/>
                              <w:sz w:val="18"/>
                              <w:szCs w:val="18"/>
                            </w:rPr>
                            <w:t>•</w:t>
                          </w:r>
                        </w:p>
                      </w:txbxContent>
                    </v:textbox>
                  </v:shape>
                  <v:shape id="_x0000_s1126" type="#_x0000_t202" style="position:absolute;top:1442;width:11058;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" filled="f" stroked="f">
                    <v:textbox>
                      <w:txbxContent>
                        <w:p w14:paraId="2C555021" w14:textId="30ED7779" w:rsidR="00C2152E" w:rsidRPr="00A60514" w:rsidRDefault="00C2152E" w:rsidP="00FE114A">
                          <w:pPr>
                            <w:spacing w:after="0"/>
                            <w:jc w:val="right"/>
                            <w:rPr>
                              <w:rFonts w:cstheme="minorHAnsi"/>
                              <w:color w:val="595959" w:themeColor="text1" w:themeTint="A6"/>
                              <w:sz w:val="18"/>
                              <w:szCs w:val="18"/>
                            </w:rPr>
                          </w:pPr>
                          <w:r w:rsidRPr="00A60514">
                            <w:rPr>
                              <w:rFonts w:cstheme="minorHAnsi"/>
                              <w:color w:val="595959" w:themeColor="text1" w:themeTint="A6"/>
                              <w:sz w:val="18"/>
                              <w:szCs w:val="18"/>
                            </w:rPr>
                            <w:t>Tarqiq</w:t>
                          </w:r>
                          <w:r w:rsidR="00E75896" w:rsidRPr="00A60514">
                            <w:rPr>
                              <w:rFonts w:cstheme="minorHAnsi"/>
                              <w:color w:val="595959" w:themeColor="text1" w:themeTint="A6"/>
                              <w:sz w:val="18"/>
                              <w:szCs w:val="18"/>
                            </w:rPr>
                            <w:t>•</w:t>
                          </w:r>
                        </w:p>
                      </w:txbxContent>
                    </v:textbox>
                  </v:shape>
                </v:group>
              </v:group>
            </w:pict>
          </mc:Fallback>
        </mc:AlternateContent>
      </w:r>
      <w:r w:rsidR="008A10FD">
        <w:rPr>
          <w:sz w:val="16"/>
          <w:szCs w:val="16"/>
        </w:rPr>
        <mc:AlternateContent>
          <mc:Choice Requires="wpg">
            <w:drawing>
              <wp:anchor distT="0" distB="0" distL="114300" distR="114300" simplePos="0" relativeHeight="251556352" behindDoc="0" locked="0" layoutInCell="1" allowOverlap="1" wp14:anchorId="15266FC3" wp14:editId="2D301A37">
                <wp:simplePos x="0" y="0"/>
                <wp:positionH relativeFrom="column">
                  <wp:posOffset>-85090</wp:posOffset>
                </wp:positionH>
                <wp:positionV relativeFrom="paragraph">
                  <wp:posOffset>2280322</wp:posOffset>
                </wp:positionV>
                <wp:extent cx="1848485" cy="715645"/>
                <wp:effectExtent l="0" t="0" r="0" b="8255"/>
                <wp:wrapNone/>
                <wp:docPr id="270730908" name="Grup 270730908"/>
                <wp:cNvGraphicFramePr/>
                <a:graphic xmlns:a="http://schemas.openxmlformats.org/drawingml/2006/main">
                  <a:graphicData uri="http://schemas.microsoft.com/office/word/2010/wordprocessingGroup">
                    <wpg:wgp>
                      <wpg:cNvGrpSpPr/>
                      <wpg:grpSpPr>
                        <a:xfrm>
                          <a:off x="0" y="0"/>
                          <a:ext cx="1848485" cy="715645"/>
                          <a:chOff x="0" y="0"/>
                          <a:chExt cx="1849080" cy="715923"/>
                        </a:xfrm>
                      </wpg:grpSpPr>
                      <wps:wsp>
                        <wps:cNvPr id="1795893720" name="Kotak Teks 10"/>
                        <wps:cNvSpPr txBox="1"/>
                        <wps:spPr>
                          <a:xfrm>
                            <a:off x="318247" y="0"/>
                            <a:ext cx="1530833" cy="26381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0B0613" w14:textId="590CB527" w:rsidR="00C2152E" w:rsidRPr="00A60514" w:rsidRDefault="00C2152E" w:rsidP="00E75896">
                              <w:pPr>
                                <w:spacing w:after="0"/>
                                <w:jc w:val="right"/>
                                <w:rPr>
                                  <w:rFonts w:eastAsia="MS Mincho"/>
                                  <w:color w:val="595959" w:themeColor="text1" w:themeTint="A6"/>
                                  <w:sz w:val="18"/>
                                  <w:szCs w:val="18"/>
                                  <w:rtl/>
                                </w:rPr>
                              </w:pPr>
                              <w:r w:rsidRPr="00A60514">
                                <w:rPr>
                                  <w:rFonts w:cstheme="minorHAnsi"/>
                                  <w:color w:val="595959" w:themeColor="text1" w:themeTint="A6"/>
                                  <w:sz w:val="18"/>
                                  <w:szCs w:val="18"/>
                                </w:rPr>
                                <w:t>Trio Idghom</w:t>
                              </w:r>
                              <w:r w:rsidR="00E75896" w:rsidRPr="00A60514">
                                <w:rPr>
                                  <w:rFonts w:cstheme="minorHAnsi"/>
                                  <w:color w:val="595959" w:themeColor="text1" w:themeTint="A6"/>
                                  <w:sz w:val="18"/>
                                  <w:szCs w:val="18"/>
                                </w:rPr>
                                <w:t xml:space="preserve"> .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49877384" name="Grup 3"/>
                        <wpg:cNvGrpSpPr/>
                        <wpg:grpSpPr>
                          <a:xfrm>
                            <a:off x="0" y="147918"/>
                            <a:ext cx="1810167" cy="568005"/>
                            <a:chOff x="0" y="0"/>
                            <a:chExt cx="1810167" cy="568005"/>
                          </a:xfrm>
                        </wpg:grpSpPr>
                        <wps:wsp>
                          <wps:cNvPr id="1023609616" name="Kotak Teks 10"/>
                          <wps:cNvSpPr txBox="1"/>
                          <wps:spPr>
                            <a:xfrm>
                              <a:off x="0" y="0"/>
                              <a:ext cx="1742924" cy="2550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F4C3D2" w14:textId="0D5D500D" w:rsidR="00C2152E" w:rsidRPr="00A60514" w:rsidRDefault="00C2152E" w:rsidP="00E75896">
                                <w:pPr>
                                  <w:spacing w:after="0"/>
                                  <w:jc w:val="right"/>
                                  <w:rPr>
                                    <w:rFonts w:cstheme="minorHAnsi"/>
                                    <w:color w:val="595959" w:themeColor="text1" w:themeTint="A6"/>
                                    <w:sz w:val="18"/>
                                    <w:szCs w:val="18"/>
                                  </w:rPr>
                                </w:pPr>
                                <w:r w:rsidRPr="00A60514">
                                  <w:rPr>
                                    <w:rFonts w:cstheme="minorHAnsi"/>
                                    <w:color w:val="595959" w:themeColor="text1" w:themeTint="A6"/>
                                    <w:sz w:val="18"/>
                                    <w:szCs w:val="18"/>
                                  </w:rPr>
                                  <w:t>Idghom Mutamatsilain</w:t>
                                </w:r>
                                <w:r w:rsidR="00E75896" w:rsidRPr="00A60514">
                                  <w:rPr>
                                    <w:rFonts w:cstheme="minorHAnsi"/>
                                    <w:color w:val="595959" w:themeColor="text1" w:themeTint="A6"/>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7960402" name="Kotak Teks 10"/>
                          <wps:cNvSpPr txBox="1"/>
                          <wps:spPr>
                            <a:xfrm>
                              <a:off x="103414" y="157843"/>
                              <a:ext cx="1634521" cy="2550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6091C9E" w14:textId="678C09E8" w:rsidR="00C2152E" w:rsidRPr="00A60514" w:rsidRDefault="00C2152E" w:rsidP="00E75896">
                                <w:pPr>
                                  <w:spacing w:after="0"/>
                                  <w:jc w:val="right"/>
                                  <w:rPr>
                                    <w:rFonts w:cstheme="minorHAnsi"/>
                                    <w:color w:val="595959" w:themeColor="text1" w:themeTint="A6"/>
                                    <w:sz w:val="18"/>
                                    <w:szCs w:val="18"/>
                                  </w:rPr>
                                </w:pPr>
                                <w:r w:rsidRPr="00A60514">
                                  <w:rPr>
                                    <w:rFonts w:cstheme="minorHAnsi"/>
                                    <w:color w:val="595959" w:themeColor="text1" w:themeTint="A6"/>
                                    <w:sz w:val="18"/>
                                    <w:szCs w:val="18"/>
                                  </w:rPr>
                                  <w:t>Idghom Mutajanisain</w:t>
                                </w:r>
                                <w:r w:rsidR="00E75896" w:rsidRPr="00A60514">
                                  <w:rPr>
                                    <w:rFonts w:cstheme="minorHAnsi"/>
                                    <w:color w:val="595959" w:themeColor="text1" w:themeTint="A6"/>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8171908" name="Kotak Teks 10"/>
                          <wps:cNvSpPr txBox="1"/>
                          <wps:spPr>
                            <a:xfrm>
                              <a:off x="193222" y="312965"/>
                              <a:ext cx="1616945" cy="2550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9B9E41" w14:textId="7911F506" w:rsidR="00C2152E" w:rsidRPr="00A60514" w:rsidRDefault="00C2152E" w:rsidP="00C2152E">
                                <w:pPr>
                                  <w:spacing w:after="0"/>
                                  <w:rPr>
                                    <w:rFonts w:cstheme="minorHAnsi"/>
                                    <w:color w:val="595959" w:themeColor="text1" w:themeTint="A6"/>
                                    <w:sz w:val="18"/>
                                    <w:szCs w:val="18"/>
                                  </w:rPr>
                                </w:pPr>
                                <w:r w:rsidRPr="00A60514">
                                  <w:rPr>
                                    <w:rFonts w:cstheme="minorHAnsi"/>
                                    <w:color w:val="595959" w:themeColor="text1" w:themeTint="A6"/>
                                    <w:sz w:val="18"/>
                                    <w:szCs w:val="18"/>
                                  </w:rPr>
                                  <w:t>Idghom Mutaqorribain</w:t>
                                </w:r>
                                <w:r w:rsidR="00E75896" w:rsidRPr="00A60514">
                                  <w:rPr>
                                    <w:rFonts w:cstheme="minorHAnsi"/>
                                    <w:color w:val="595959" w:themeColor="text1" w:themeTint="A6"/>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5266FC3" id="Grup 270730908" o:spid="_x0000_s1127" style="position:absolute;margin-left:-6.7pt;margin-top:179.55pt;width:145.55pt;height:56.35pt;z-index:251556352" coordsize="18490,7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">
                <v:shape id="_x0000_s1128" type="#_x0000_t202" style="position:absolute;left:3182;width:15308;height:2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" filled="f" stroked="f">
                  <v:textbox>
                    <w:txbxContent>
                      <w:p w14:paraId="300B0613" w14:textId="590CB527" w:rsidR="00C2152E" w:rsidRPr="00A60514" w:rsidRDefault="00C2152E" w:rsidP="00E75896">
                        <w:pPr>
                          <w:spacing w:after="0"/>
                          <w:jc w:val="right"/>
                          <w:rPr>
                            <w:rFonts w:eastAsia="MS Mincho"/>
                            <w:color w:val="595959" w:themeColor="text1" w:themeTint="A6"/>
                            <w:sz w:val="18"/>
                            <w:szCs w:val="18"/>
                            <w:rtl/>
                          </w:rPr>
                        </w:pPr>
                        <w:r w:rsidRPr="00A60514">
                          <w:rPr>
                            <w:rFonts w:cstheme="minorHAnsi"/>
                            <w:color w:val="595959" w:themeColor="text1" w:themeTint="A6"/>
                            <w:sz w:val="18"/>
                            <w:szCs w:val="18"/>
                          </w:rPr>
                          <w:t>Trio Idghom</w:t>
                        </w:r>
                        <w:r w:rsidR="00E75896" w:rsidRPr="00A60514">
                          <w:rPr>
                            <w:rFonts w:cstheme="minorHAnsi"/>
                            <w:color w:val="595959" w:themeColor="text1" w:themeTint="A6"/>
                            <w:sz w:val="18"/>
                            <w:szCs w:val="18"/>
                          </w:rPr>
                          <w:t xml:space="preserve"> . C</w:t>
                        </w:r>
                      </w:p>
                    </w:txbxContent>
                  </v:textbox>
                </v:shape>
                <v:group id="Grup 3" o:spid="_x0000_s1129" style="position:absolute;top:1479;width:18101;height:5680" coordsize="18101,5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">
                  <v:shape id="_x0000_s1130" type="#_x0000_t202" style="position:absolute;width:17429;height:2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" filled="f" stroked="f">
                    <v:textbox>
                      <w:txbxContent>
                        <w:p w14:paraId="31F4C3D2" w14:textId="0D5D500D" w:rsidR="00C2152E" w:rsidRPr="00A60514" w:rsidRDefault="00C2152E" w:rsidP="00E75896">
                          <w:pPr>
                            <w:spacing w:after="0"/>
                            <w:jc w:val="right"/>
                            <w:rPr>
                              <w:rFonts w:cstheme="minorHAnsi"/>
                              <w:color w:val="595959" w:themeColor="text1" w:themeTint="A6"/>
                              <w:sz w:val="18"/>
                              <w:szCs w:val="18"/>
                            </w:rPr>
                          </w:pPr>
                          <w:r w:rsidRPr="00A60514">
                            <w:rPr>
                              <w:rFonts w:cstheme="minorHAnsi"/>
                              <w:color w:val="595959" w:themeColor="text1" w:themeTint="A6"/>
                              <w:sz w:val="18"/>
                              <w:szCs w:val="18"/>
                            </w:rPr>
                            <w:t>Idghom Mutamatsilain</w:t>
                          </w:r>
                          <w:r w:rsidR="00E75896" w:rsidRPr="00A60514">
                            <w:rPr>
                              <w:rFonts w:cstheme="minorHAnsi"/>
                              <w:color w:val="595959" w:themeColor="text1" w:themeTint="A6"/>
                              <w:sz w:val="18"/>
                              <w:szCs w:val="18"/>
                            </w:rPr>
                            <w:t xml:space="preserve"> •</w:t>
                          </w:r>
                        </w:p>
                      </w:txbxContent>
                    </v:textbox>
                  </v:shape>
                  <v:shape id="_x0000_s1131" type="#_x0000_t202" style="position:absolute;left:1034;top:1578;width:16345;height:2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" filled="f" stroked="f">
                    <v:textbox>
                      <w:txbxContent>
                        <w:p w14:paraId="16091C9E" w14:textId="678C09E8" w:rsidR="00C2152E" w:rsidRPr="00A60514" w:rsidRDefault="00C2152E" w:rsidP="00E75896">
                          <w:pPr>
                            <w:spacing w:after="0"/>
                            <w:jc w:val="right"/>
                            <w:rPr>
                              <w:rFonts w:cstheme="minorHAnsi"/>
                              <w:color w:val="595959" w:themeColor="text1" w:themeTint="A6"/>
                              <w:sz w:val="18"/>
                              <w:szCs w:val="18"/>
                            </w:rPr>
                          </w:pPr>
                          <w:r w:rsidRPr="00A60514">
                            <w:rPr>
                              <w:rFonts w:cstheme="minorHAnsi"/>
                              <w:color w:val="595959" w:themeColor="text1" w:themeTint="A6"/>
                              <w:sz w:val="18"/>
                              <w:szCs w:val="18"/>
                            </w:rPr>
                            <w:t>Idghom Mutajanisain</w:t>
                          </w:r>
                          <w:r w:rsidR="00E75896" w:rsidRPr="00A60514">
                            <w:rPr>
                              <w:rFonts w:cstheme="minorHAnsi"/>
                              <w:color w:val="595959" w:themeColor="text1" w:themeTint="A6"/>
                              <w:sz w:val="18"/>
                              <w:szCs w:val="18"/>
                            </w:rPr>
                            <w:t xml:space="preserve"> •</w:t>
                          </w:r>
                        </w:p>
                      </w:txbxContent>
                    </v:textbox>
                  </v:shape>
                  <v:shape id="_x0000_s1132" type="#_x0000_t202" style="position:absolute;left:1932;top:3129;width:16169;height:2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" filled="f" stroked="f">
                    <v:textbox>
                      <w:txbxContent>
                        <w:p w14:paraId="769B9E41" w14:textId="7911F506" w:rsidR="00C2152E" w:rsidRPr="00A60514" w:rsidRDefault="00C2152E" w:rsidP="00C2152E">
                          <w:pPr>
                            <w:spacing w:after="0"/>
                            <w:rPr>
                              <w:rFonts w:cstheme="minorHAnsi"/>
                              <w:color w:val="595959" w:themeColor="text1" w:themeTint="A6"/>
                              <w:sz w:val="18"/>
                              <w:szCs w:val="18"/>
                            </w:rPr>
                          </w:pPr>
                          <w:r w:rsidRPr="00A60514">
                            <w:rPr>
                              <w:rFonts w:cstheme="minorHAnsi"/>
                              <w:color w:val="595959" w:themeColor="text1" w:themeTint="A6"/>
                              <w:sz w:val="18"/>
                              <w:szCs w:val="18"/>
                            </w:rPr>
                            <w:t>Idghom Mutaqorribain</w:t>
                          </w:r>
                          <w:r w:rsidR="00E75896" w:rsidRPr="00A60514">
                            <w:rPr>
                              <w:rFonts w:cstheme="minorHAnsi"/>
                              <w:color w:val="595959" w:themeColor="text1" w:themeTint="A6"/>
                              <w:sz w:val="18"/>
                              <w:szCs w:val="18"/>
                            </w:rPr>
                            <w:t xml:space="preserve"> •</w:t>
                          </w:r>
                        </w:p>
                      </w:txbxContent>
                    </v:textbox>
                  </v:shape>
                </v:group>
              </v:group>
            </w:pict>
          </mc:Fallback>
        </mc:AlternateContent>
      </w:r>
      <w:r w:rsidR="00852FC3">
        <w:rPr>
          <w:sz w:val="16"/>
          <w:szCs w:val="16"/>
        </w:rPr>
        <mc:AlternateContent>
          <mc:Choice Requires="wps">
            <w:drawing>
              <wp:anchor distT="0" distB="0" distL="114300" distR="114300" simplePos="0" relativeHeight="251633669" behindDoc="0" locked="0" layoutInCell="1" allowOverlap="1" wp14:anchorId="73DE4019" wp14:editId="553AD016">
                <wp:simplePos x="0" y="0"/>
                <wp:positionH relativeFrom="margin">
                  <wp:align>center</wp:align>
                </wp:positionH>
                <wp:positionV relativeFrom="paragraph">
                  <wp:posOffset>-452381</wp:posOffset>
                </wp:positionV>
                <wp:extent cx="556260" cy="1021977"/>
                <wp:effectExtent l="0" t="0" r="0" b="6985"/>
                <wp:wrapNone/>
                <wp:docPr id="792028548" name="Persegi Panjang 792028548"/>
                <wp:cNvGraphicFramePr/>
                <a:graphic xmlns:a="http://schemas.openxmlformats.org/drawingml/2006/main">
                  <a:graphicData uri="http://schemas.microsoft.com/office/word/2010/wordprocessingShape">
                    <wps:wsp>
                      <wps:cNvSpPr/>
                      <wps:spPr>
                        <a:xfrm>
                          <a:off x="0" y="0"/>
                          <a:ext cx="556260" cy="1021977"/>
                        </a:xfrm>
                        <a:prstGeom prst="rect">
                          <a:avLst/>
                        </a:prstGeom>
                        <a:solidFill>
                          <a:srgbClr val="FDEABC">
                            <a:alpha val="69804"/>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FBCA5" id="Persegi Panjang 792028548" o:spid="_x0000_s1026" style="position:absolute;margin-left:0;margin-top:-35.6pt;width:43.8pt;height:80.45pt;z-index:25163366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" fillcolor="#fdeabc" stroked="f" strokeweight="1pt">
                <v:fill opacity="45746f"/>
                <w10:wrap anchorx="margin"/>
              </v:rect>
            </w:pict>
          </mc:Fallback>
        </mc:AlternateContent>
      </w:r>
      <w:r w:rsidR="00852FC3">
        <w:rPr>
          <w:sz w:val="16"/>
          <w:szCs w:val="16"/>
        </w:rPr>
        <mc:AlternateContent>
          <mc:Choice Requires="wpg">
            <w:drawing>
              <wp:anchor distT="0" distB="0" distL="114300" distR="114300" simplePos="0" relativeHeight="251647015" behindDoc="0" locked="0" layoutInCell="1" allowOverlap="1" wp14:anchorId="3218271D" wp14:editId="7786E815">
                <wp:simplePos x="0" y="0"/>
                <wp:positionH relativeFrom="column">
                  <wp:posOffset>1918335</wp:posOffset>
                </wp:positionH>
                <wp:positionV relativeFrom="paragraph">
                  <wp:posOffset>1525307</wp:posOffset>
                </wp:positionV>
                <wp:extent cx="3447890" cy="3776868"/>
                <wp:effectExtent l="0" t="0" r="0" b="0"/>
                <wp:wrapNone/>
                <wp:docPr id="1960790102" name="Grup 1960790102"/>
                <wp:cNvGraphicFramePr/>
                <a:graphic xmlns:a="http://schemas.openxmlformats.org/drawingml/2006/main">
                  <a:graphicData uri="http://schemas.microsoft.com/office/word/2010/wordprocessingGroup">
                    <wpg:wgp>
                      <wpg:cNvGrpSpPr/>
                      <wpg:grpSpPr>
                        <a:xfrm>
                          <a:off x="0" y="0"/>
                          <a:ext cx="3447890" cy="3776868"/>
                          <a:chOff x="0" y="0"/>
                          <a:chExt cx="3447890" cy="3776868"/>
                        </a:xfrm>
                      </wpg:grpSpPr>
                      <wpg:grpSp>
                        <wpg:cNvPr id="444697288" name="Grup 36"/>
                        <wpg:cNvGrpSpPr/>
                        <wpg:grpSpPr>
                          <a:xfrm>
                            <a:off x="0" y="0"/>
                            <a:ext cx="3447890" cy="2104016"/>
                            <a:chOff x="0" y="0"/>
                            <a:chExt cx="3447890" cy="2104016"/>
                          </a:xfrm>
                        </wpg:grpSpPr>
                        <wpg:grpSp>
                          <wpg:cNvPr id="869429845" name="Grup 15"/>
                          <wpg:cNvGrpSpPr/>
                          <wpg:grpSpPr>
                            <a:xfrm>
                              <a:off x="0" y="0"/>
                              <a:ext cx="2129790" cy="554990"/>
                              <a:chOff x="0" y="0"/>
                              <a:chExt cx="2130090" cy="555156"/>
                            </a:xfrm>
                          </wpg:grpSpPr>
                          <wps:wsp>
                            <wps:cNvPr id="1211769179" name="Kotak Teks 6"/>
                            <wps:cNvSpPr txBox="1"/>
                            <wps:spPr>
                              <a:xfrm>
                                <a:off x="0" y="4011"/>
                                <a:ext cx="603738" cy="52167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4DEE26" w14:textId="13597459" w:rsidR="00AD378F" w:rsidRPr="00852FC3" w:rsidRDefault="00AD378F" w:rsidP="00AD378F">
                                  <w:pPr>
                                    <w:rPr>
                                      <w:rFonts w:ascii="13/5Atom Sans" w:hAnsi="13/5Atom Sans"/>
                                      <w:color w:val="FFFFFF" w:themeColor="background1"/>
                                      <w:sz w:val="120"/>
                                      <w:szCs w:val="120"/>
                                    </w:rPr>
                                  </w:pPr>
                                  <w:r w:rsidRPr="00852FC3">
                                    <w:rPr>
                                      <w:rFonts w:ascii="13/5Atom Sans" w:hAnsi="13/5Atom Sans"/>
                                      <w:color w:val="FFFFFF" w:themeColor="background1"/>
                                      <w:sz w:val="120"/>
                                      <w:szCs w:val="120"/>
                                    </w:rPr>
                                    <w:t>0</w:t>
                                  </w:r>
                                  <w:r w:rsidR="00B57241" w:rsidRPr="00852FC3">
                                    <w:rPr>
                                      <w:rFonts w:ascii="13/5Atom Sans" w:hAnsi="13/5Atom Sans"/>
                                      <w:color w:val="FFFFFF" w:themeColor="background1"/>
                                      <w:sz w:val="120"/>
                                      <w:szCs w:val="1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27974751" name="Grup 12"/>
                            <wpg:cNvGrpSpPr/>
                            <wpg:grpSpPr>
                              <a:xfrm>
                                <a:off x="577433" y="0"/>
                                <a:ext cx="1552657" cy="555156"/>
                                <a:chOff x="-82" y="0"/>
                                <a:chExt cx="1552657" cy="555156"/>
                              </a:xfrm>
                            </wpg:grpSpPr>
                            <wps:wsp>
                              <wps:cNvPr id="520604984" name="Kotak Teks 10"/>
                              <wps:cNvSpPr txBox="1"/>
                              <wps:spPr>
                                <a:xfrm>
                                  <a:off x="0" y="0"/>
                                  <a:ext cx="1552575" cy="31616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10F821" w14:textId="764C02F5" w:rsidR="00AD378F" w:rsidRPr="00C8495F" w:rsidRDefault="00AD378F" w:rsidP="00AD378F">
                                    <w:pPr>
                                      <w:rPr>
                                        <w:rFonts w:cstheme="minorHAnsi"/>
                                        <w:b/>
                                        <w:bCs/>
                                        <w:color w:val="595959" w:themeColor="text1" w:themeTint="A6"/>
                                        <w:sz w:val="24"/>
                                        <w:szCs w:val="24"/>
                                      </w:rPr>
                                    </w:pPr>
                                    <w:r>
                                      <w:rPr>
                                        <w:rFonts w:cstheme="minorHAnsi"/>
                                        <w:b/>
                                        <w:bCs/>
                                        <w:color w:val="F6B61E" w:themeColor="accent1"/>
                                        <w:sz w:val="24"/>
                                        <w:szCs w:val="24"/>
                                      </w:rPr>
                                      <w:t>G</w:t>
                                    </w:r>
                                    <w:r w:rsidRPr="00C8495F">
                                      <w:rPr>
                                        <w:rFonts w:cstheme="minorHAnsi"/>
                                        <w:b/>
                                        <w:bCs/>
                                        <w:color w:val="595959" w:themeColor="text1" w:themeTint="A6"/>
                                        <w:sz w:val="24"/>
                                        <w:szCs w:val="24"/>
                                      </w:rPr>
                                      <w:t>haraibul Quran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8874595" name="Kotak Teks 10"/>
                              <wps:cNvSpPr txBox="1"/>
                              <wps:spPr>
                                <a:xfrm>
                                  <a:off x="0" y="165652"/>
                                  <a:ext cx="895350" cy="26504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3D9390" w14:textId="77777777" w:rsidR="00AD378F" w:rsidRPr="00A60514" w:rsidRDefault="00AD378F" w:rsidP="00AD378F">
                                    <w:pPr>
                                      <w:rPr>
                                        <w:rFonts w:cstheme="minorHAnsi"/>
                                        <w:color w:val="595959" w:themeColor="text1" w:themeTint="A6"/>
                                        <w:sz w:val="18"/>
                                        <w:szCs w:val="18"/>
                                      </w:rPr>
                                    </w:pPr>
                                    <w:r w:rsidRPr="00A60514">
                                      <w:rPr>
                                        <w:rFonts w:cstheme="minorHAnsi"/>
                                        <w:color w:val="595959" w:themeColor="text1" w:themeTint="A6"/>
                                        <w:sz w:val="18"/>
                                        <w:szCs w:val="18"/>
                                      </w:rPr>
                                      <w:t>Pengertian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0559149" name="Kotak Teks 10"/>
                              <wps:cNvSpPr txBox="1"/>
                              <wps:spPr>
                                <a:xfrm>
                                  <a:off x="-82" y="297981"/>
                                  <a:ext cx="1120978" cy="2571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8DB3E1" w14:textId="5275050C" w:rsidR="00AD378F" w:rsidRPr="00A60514" w:rsidRDefault="0013535E" w:rsidP="00AD378F">
                                    <w:pPr>
                                      <w:rPr>
                                        <w:rFonts w:cstheme="minorHAnsi"/>
                                        <w:color w:val="595959" w:themeColor="text1" w:themeTint="A6"/>
                                        <w:sz w:val="18"/>
                                        <w:szCs w:val="18"/>
                                      </w:rPr>
                                    </w:pPr>
                                    <w:r w:rsidRPr="00A60514">
                                      <w:rPr>
                                        <w:rFonts w:cstheme="minorHAnsi"/>
                                        <w:color w:val="595959" w:themeColor="text1" w:themeTint="A6"/>
                                        <w:sz w:val="18"/>
                                        <w:szCs w:val="18"/>
                                      </w:rPr>
                                      <w:t>Pembagian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761975522" name="Grup 19"/>
                          <wpg:cNvGrpSpPr/>
                          <wpg:grpSpPr>
                            <a:xfrm>
                              <a:off x="775447" y="448235"/>
                              <a:ext cx="2672443" cy="938906"/>
                              <a:chOff x="0" y="0"/>
                              <a:chExt cx="2748589" cy="938970"/>
                            </a:xfrm>
                          </wpg:grpSpPr>
                          <wps:wsp>
                            <wps:cNvPr id="472700943" name="Kotak Teks 10"/>
                            <wps:cNvSpPr txBox="1"/>
                            <wps:spPr>
                              <a:xfrm>
                                <a:off x="0" y="0"/>
                                <a:ext cx="1296750" cy="24842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17C89D" w14:textId="32684757" w:rsidR="0013535E" w:rsidRPr="00A60514" w:rsidRDefault="0013535E" w:rsidP="0013535E">
                                  <w:pPr>
                                    <w:spacing w:after="0"/>
                                    <w:rPr>
                                      <w:rFonts w:eastAsia="MS Mincho"/>
                                      <w:color w:val="595959" w:themeColor="text1" w:themeTint="A6"/>
                                      <w:sz w:val="18"/>
                                      <w:szCs w:val="18"/>
                                      <w:rtl/>
                                    </w:rPr>
                                  </w:pPr>
                                  <w:r w:rsidRPr="00A60514">
                                    <w:rPr>
                                      <w:rFonts w:cstheme="minorHAnsi"/>
                                      <w:color w:val="595959" w:themeColor="text1" w:themeTint="A6"/>
                                      <w:sz w:val="18"/>
                                      <w:szCs w:val="18"/>
                                    </w:rPr>
                                    <w:t>A</w:t>
                                  </w:r>
                                  <w:r w:rsidR="002378DE">
                                    <w:rPr>
                                      <w:rFonts w:cstheme="minorHAnsi"/>
                                      <w:color w:val="595959" w:themeColor="text1" w:themeTint="A6"/>
                                      <w:sz w:val="18"/>
                                      <w:szCs w:val="18"/>
                                    </w:rPr>
                                    <w:t xml:space="preserve"> </w:t>
                                  </w:r>
                                  <w:r w:rsidRPr="00A60514">
                                    <w:rPr>
                                      <w:rFonts w:cstheme="minorHAnsi"/>
                                      <w:color w:val="595959" w:themeColor="text1" w:themeTint="A6"/>
                                      <w:sz w:val="18"/>
                                      <w:szCs w:val="18"/>
                                    </w:rPr>
                                    <w:t>. Ghorib Tulisan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1102047" name="Kotak Teks 10"/>
                            <wps:cNvSpPr txBox="1"/>
                            <wps:spPr>
                              <a:xfrm>
                                <a:off x="2931" y="128954"/>
                                <a:ext cx="1406013" cy="2737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3E9EF6" w14:textId="753B6F58" w:rsidR="0013535E" w:rsidRPr="00A60514" w:rsidRDefault="0013535E" w:rsidP="0013535E">
                                  <w:pPr>
                                    <w:spacing w:after="0"/>
                                    <w:rPr>
                                      <w:rFonts w:eastAsia="MS Mincho"/>
                                      <w:color w:val="595959" w:themeColor="text1" w:themeTint="A6"/>
                                      <w:sz w:val="18"/>
                                      <w:szCs w:val="18"/>
                                      <w:rtl/>
                                    </w:rPr>
                                  </w:pPr>
                                  <w:r>
                                    <w:rPr>
                                      <w:rFonts w:cstheme="minorHAnsi"/>
                                      <w:sz w:val="18"/>
                                      <w:szCs w:val="18"/>
                                    </w:rPr>
                                    <w:t xml:space="preserve">    </w:t>
                                  </w:r>
                                  <w:r w:rsidRPr="00A60514">
                                    <w:rPr>
                                      <w:rFonts w:cstheme="minorHAnsi"/>
                                      <w:color w:val="595959" w:themeColor="text1" w:themeTint="A6"/>
                                      <w:sz w:val="18"/>
                                      <w:szCs w:val="18"/>
                                    </w:rPr>
                                    <w:t xml:space="preserve">• </w:t>
                                  </w:r>
                                  <w:r w:rsidRPr="00A60514">
                                    <w:rPr>
                                      <w:rFonts w:ascii="Cascadia Mono SemiLight" w:eastAsia="MS Mincho" w:hAnsi="Cascadia Mono SemiLight" w:cs="Cascadia Mono SemiLight"/>
                                      <w:color w:val="595959" w:themeColor="text1" w:themeTint="A6"/>
                                      <w:sz w:val="18"/>
                                      <w:szCs w:val="18"/>
                                      <w:rtl/>
                                    </w:rPr>
                                    <w:t>انا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3837878" name="Kotak Teks 10"/>
                            <wps:cNvSpPr txBox="1"/>
                            <wps:spPr>
                              <a:xfrm>
                                <a:off x="2931" y="398585"/>
                                <a:ext cx="1676400" cy="2736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2C28BF" w14:textId="3F43F739" w:rsidR="0013535E" w:rsidRPr="00A60514" w:rsidRDefault="0013535E" w:rsidP="0013535E">
                                  <w:pPr>
                                    <w:spacing w:after="0"/>
                                    <w:rPr>
                                      <w:rFonts w:cs="Times New Roman"/>
                                      <w:color w:val="595959" w:themeColor="text1" w:themeTint="A6"/>
                                      <w:sz w:val="18"/>
                                      <w:szCs w:val="18"/>
                                    </w:rPr>
                                  </w:pPr>
                                  <w:r w:rsidRPr="00A60514">
                                    <w:rPr>
                                      <w:rFonts w:cstheme="minorHAnsi"/>
                                      <w:color w:val="595959" w:themeColor="text1" w:themeTint="A6"/>
                                      <w:sz w:val="18"/>
                                      <w:szCs w:val="18"/>
                                    </w:rPr>
                                    <w:t xml:space="preserve">    • </w:t>
                                  </w:r>
                                  <w:r w:rsidRPr="00A60514">
                                    <w:rPr>
                                      <w:rFonts w:ascii="Cascadia Mono SemiLight" w:hAnsi="Cascadia Mono SemiLight" w:cs="Cascadia Mono SemiLight"/>
                                      <w:color w:val="595959" w:themeColor="text1" w:themeTint="A6"/>
                                      <w:sz w:val="18"/>
                                      <w:szCs w:val="18"/>
                                      <w:rtl/>
                                    </w:rPr>
                                    <w:t>من نباى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338066" name="Kotak Teks 10"/>
                            <wps:cNvSpPr txBox="1"/>
                            <wps:spPr>
                              <a:xfrm>
                                <a:off x="2931" y="252047"/>
                                <a:ext cx="2745658" cy="2736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C22C88" w14:textId="729E9D3E" w:rsidR="0013535E" w:rsidRPr="00A60514" w:rsidRDefault="0013535E" w:rsidP="0013535E">
                                  <w:pPr>
                                    <w:spacing w:after="0"/>
                                    <w:rPr>
                                      <w:rFonts w:cs="Times New Roman"/>
                                      <w:color w:val="595959" w:themeColor="text1" w:themeTint="A6"/>
                                      <w:sz w:val="18"/>
                                      <w:szCs w:val="18"/>
                                    </w:rPr>
                                  </w:pPr>
                                  <w:r>
                                    <w:rPr>
                                      <w:rFonts w:cstheme="minorHAnsi"/>
                                      <w:sz w:val="18"/>
                                      <w:szCs w:val="18"/>
                                    </w:rPr>
                                    <w:t xml:space="preserve">    </w:t>
                                  </w:r>
                                  <w:r w:rsidRPr="00A60514">
                                    <w:rPr>
                                      <w:rFonts w:cstheme="minorHAnsi"/>
                                      <w:color w:val="595959" w:themeColor="text1" w:themeTint="A6"/>
                                      <w:sz w:val="18"/>
                                      <w:szCs w:val="18"/>
                                    </w:rPr>
                                    <w:t xml:space="preserve">• </w:t>
                                  </w:r>
                                  <w:r w:rsidRPr="00A60514">
                                    <w:rPr>
                                      <w:rFonts w:ascii="Cascadia Mono SemiLight" w:hAnsi="Cascadia Mono SemiLight" w:cs="Cascadia Mono SemiLight"/>
                                      <w:color w:val="595959" w:themeColor="text1" w:themeTint="A6"/>
                                      <w:sz w:val="18"/>
                                      <w:szCs w:val="18"/>
                                      <w:rtl/>
                                    </w:rPr>
                                    <w:t>افاىن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22295195" name="Kotak Teks 10"/>
                            <wps:cNvSpPr txBox="1"/>
                            <wps:spPr>
                              <a:xfrm>
                                <a:off x="0" y="533400"/>
                                <a:ext cx="1531374" cy="2737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B0A208" w14:textId="58F86FF6" w:rsidR="0013535E" w:rsidRPr="00A60514" w:rsidRDefault="0013535E" w:rsidP="0013535E">
                                  <w:pPr>
                                    <w:spacing w:after="0"/>
                                    <w:rPr>
                                      <w:rFonts w:cs="Times New Roman"/>
                                      <w:color w:val="595959" w:themeColor="text1" w:themeTint="A6"/>
                                      <w:sz w:val="18"/>
                                      <w:szCs w:val="18"/>
                                    </w:rPr>
                                  </w:pPr>
                                  <w:r w:rsidRPr="00A60514">
                                    <w:rPr>
                                      <w:rFonts w:cstheme="minorHAnsi"/>
                                      <w:color w:val="595959" w:themeColor="text1" w:themeTint="A6"/>
                                      <w:sz w:val="18"/>
                                      <w:szCs w:val="18"/>
                                    </w:rPr>
                                    <w:t xml:space="preserve">    • </w:t>
                                  </w:r>
                                  <w:r w:rsidRPr="00A60514">
                                    <w:rPr>
                                      <w:rFonts w:ascii="Cascadia Mono SemiLight" w:hAnsi="Cascadia Mono SemiLight" w:cs="Cascadia Mono SemiLight"/>
                                      <w:color w:val="595959" w:themeColor="text1" w:themeTint="A6"/>
                                      <w:sz w:val="18"/>
                                      <w:szCs w:val="18"/>
                                      <w:rtl/>
                                    </w:rPr>
                                    <w:t>ملاىهم &amp; ملاىه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0659805" name="Kotak Teks 10"/>
                            <wps:cNvSpPr txBox="1"/>
                            <wps:spPr>
                              <a:xfrm>
                                <a:off x="2931" y="665285"/>
                                <a:ext cx="1546122" cy="2736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332EA8" w14:textId="54ECC74E" w:rsidR="0013535E" w:rsidRPr="0013535E" w:rsidRDefault="0013535E" w:rsidP="0013535E">
                                  <w:pPr>
                                    <w:spacing w:after="0"/>
                                    <w:rPr>
                                      <w:rFonts w:cs="Times New Roman"/>
                                      <w:color w:val="595959" w:themeColor="text1" w:themeTint="A6"/>
                                      <w:sz w:val="18"/>
                                      <w:szCs w:val="18"/>
                                    </w:rPr>
                                  </w:pPr>
                                  <w:r w:rsidRPr="00D824D9">
                                    <w:rPr>
                                      <w:rFonts w:cstheme="minorHAnsi"/>
                                      <w:color w:val="595959" w:themeColor="text1" w:themeTint="A6"/>
                                      <w:sz w:val="18"/>
                                      <w:szCs w:val="18"/>
                                    </w:rPr>
                                    <w:t xml:space="preserve">    • </w:t>
                                  </w:r>
                                  <w:r w:rsidRPr="0013535E">
                                    <w:rPr>
                                      <w:rFonts w:ascii="Cascadia Mono SemiLight" w:hAnsi="Cascadia Mono SemiLight" w:cs="Cascadia Mono SemiLight"/>
                                      <w:color w:val="595959" w:themeColor="text1" w:themeTint="A6"/>
                                      <w:sz w:val="18"/>
                                      <w:szCs w:val="18"/>
                                      <w:rtl/>
                                    </w:rPr>
                                    <w:t>مائتين &amp; مائة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63022127" name="Grup 35"/>
                          <wpg:cNvGrpSpPr/>
                          <wpg:grpSpPr>
                            <a:xfrm>
                              <a:off x="618565" y="1223682"/>
                              <a:ext cx="1813637" cy="880334"/>
                              <a:chOff x="-38511" y="0"/>
                              <a:chExt cx="1649902" cy="880334"/>
                            </a:xfrm>
                          </wpg:grpSpPr>
                          <wps:wsp>
                            <wps:cNvPr id="1584679846" name="Kotak Teks 10"/>
                            <wps:cNvSpPr txBox="1"/>
                            <wps:spPr>
                              <a:xfrm>
                                <a:off x="108306" y="248356"/>
                                <a:ext cx="1503085" cy="2735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B3F6EB" w14:textId="0E939C45" w:rsidR="008A3C26" w:rsidRPr="0013535E" w:rsidRDefault="008A3C26" w:rsidP="008A3C26">
                                  <w:pPr>
                                    <w:spacing w:after="0"/>
                                    <w:rPr>
                                      <w:rFonts w:cs="Times New Roman"/>
                                      <w:color w:val="595959" w:themeColor="text1" w:themeTint="A6"/>
                                      <w:sz w:val="18"/>
                                      <w:szCs w:val="18"/>
                                    </w:rPr>
                                  </w:pPr>
                                  <w:r w:rsidRPr="00D824D9">
                                    <w:rPr>
                                      <w:rFonts w:cstheme="minorHAnsi"/>
                                      <w:color w:val="595959" w:themeColor="text1" w:themeTint="A6"/>
                                      <w:sz w:val="18"/>
                                      <w:szCs w:val="18"/>
                                    </w:rPr>
                                    <w:t xml:space="preserve">    • </w:t>
                                  </w:r>
                                  <w:r>
                                    <w:rPr>
                                      <w:rFonts w:ascii="Cascadia Mono SemiLight" w:hAnsi="Cascadia Mono SemiLight" w:cs="Cascadia Mono SemiLight" w:hint="cs"/>
                                      <w:color w:val="595959" w:themeColor="text1" w:themeTint="A6"/>
                                      <w:sz w:val="18"/>
                                      <w:szCs w:val="18"/>
                                      <w:rtl/>
                                    </w:rPr>
                                    <w:t>الظنون واخواته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20071373" name="Grup 34"/>
                            <wpg:cNvGrpSpPr/>
                            <wpg:grpSpPr>
                              <a:xfrm>
                                <a:off x="-38511" y="0"/>
                                <a:ext cx="1178689" cy="880334"/>
                                <a:chOff x="-56202" y="0"/>
                                <a:chExt cx="1720153" cy="880334"/>
                              </a:xfrm>
                            </wpg:grpSpPr>
                            <wps:wsp>
                              <wps:cNvPr id="1512400730" name="Kotak Teks 10"/>
                              <wps:cNvSpPr txBox="1"/>
                              <wps:spPr>
                                <a:xfrm>
                                  <a:off x="158044" y="0"/>
                                  <a:ext cx="1503085" cy="2735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E88969" w14:textId="542B01E0" w:rsidR="0013535E" w:rsidRPr="0013535E" w:rsidRDefault="0013535E" w:rsidP="0013535E">
                                    <w:pPr>
                                      <w:spacing w:after="0"/>
                                      <w:rPr>
                                        <w:rFonts w:cs="Times New Roman"/>
                                        <w:color w:val="595959" w:themeColor="text1" w:themeTint="A6"/>
                                        <w:sz w:val="18"/>
                                        <w:szCs w:val="18"/>
                                      </w:rPr>
                                    </w:pPr>
                                    <w:r w:rsidRPr="00D824D9">
                                      <w:rPr>
                                        <w:rFonts w:cstheme="minorHAnsi"/>
                                        <w:color w:val="595959" w:themeColor="text1" w:themeTint="A6"/>
                                        <w:sz w:val="18"/>
                                        <w:szCs w:val="18"/>
                                      </w:rPr>
                                      <w:t xml:space="preserve">    • </w:t>
                                    </w:r>
                                    <w:r w:rsidRPr="0013535E">
                                      <w:rPr>
                                        <w:rFonts w:ascii="Cascadia Mono SemiLight" w:hAnsi="Cascadia Mono SemiLight" w:cs="Cascadia Mono SemiLight"/>
                                        <w:color w:val="595959" w:themeColor="text1" w:themeTint="A6"/>
                                        <w:sz w:val="18"/>
                                        <w:szCs w:val="18"/>
                                        <w:rtl/>
                                      </w:rPr>
                                      <w:t>وا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9118672" name="Kotak Teks 10"/>
                              <wps:cNvSpPr txBox="1"/>
                              <wps:spPr>
                                <a:xfrm>
                                  <a:off x="160866" y="127000"/>
                                  <a:ext cx="1503085" cy="2735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4FB80E" w14:textId="7A15C212" w:rsidR="008A3C26" w:rsidRPr="008A3C26" w:rsidRDefault="008A3C26" w:rsidP="008A3C26">
                                    <w:pPr>
                                      <w:spacing w:after="0"/>
                                      <w:rPr>
                                        <w:rFonts w:eastAsia="MS Mincho" w:cs="Times New Roman"/>
                                        <w:color w:val="595959" w:themeColor="text1" w:themeTint="A6"/>
                                        <w:sz w:val="18"/>
                                        <w:szCs w:val="18"/>
                                        <w:rtl/>
                                      </w:rPr>
                                    </w:pPr>
                                    <w:r w:rsidRPr="00D824D9">
                                      <w:rPr>
                                        <w:rFonts w:cstheme="minorHAnsi"/>
                                        <w:color w:val="595959" w:themeColor="text1" w:themeTint="A6"/>
                                        <w:sz w:val="18"/>
                                        <w:szCs w:val="18"/>
                                      </w:rPr>
                                      <w:t xml:space="preserve">    • </w:t>
                                    </w:r>
                                    <w:r>
                                      <w:rPr>
                                        <w:rFonts w:ascii="Cascadia Mono SemiLight" w:hAnsi="Cascadia Mono SemiLight" w:cs="Cascadia Mono SemiLight" w:hint="cs"/>
                                        <w:color w:val="595959" w:themeColor="text1" w:themeTint="A6"/>
                                        <w:sz w:val="18"/>
                                        <w:szCs w:val="18"/>
                                        <w:rtl/>
                                      </w:rPr>
                                      <w:t>لكنا&amp; ولكنا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3490697" name="Kotak Teks 10"/>
                              <wps:cNvSpPr txBox="1"/>
                              <wps:spPr>
                                <a:xfrm>
                                  <a:off x="158044" y="369711"/>
                                  <a:ext cx="1503085" cy="2735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CE00B8" w14:textId="79D3DA18" w:rsidR="008A3C26" w:rsidRPr="0013535E" w:rsidRDefault="008A3C26" w:rsidP="008A3C26">
                                    <w:pPr>
                                      <w:spacing w:after="0"/>
                                      <w:rPr>
                                        <w:rFonts w:cs="Times New Roman"/>
                                        <w:color w:val="595959" w:themeColor="text1" w:themeTint="A6"/>
                                        <w:sz w:val="18"/>
                                        <w:szCs w:val="18"/>
                                      </w:rPr>
                                    </w:pPr>
                                    <w:r w:rsidRPr="00D824D9">
                                      <w:rPr>
                                        <w:rFonts w:cstheme="minorHAnsi"/>
                                        <w:color w:val="595959" w:themeColor="text1" w:themeTint="A6"/>
                                        <w:sz w:val="18"/>
                                        <w:szCs w:val="18"/>
                                      </w:rPr>
                                      <w:t xml:space="preserve">    • </w:t>
                                    </w:r>
                                    <w:r>
                                      <w:rPr>
                                        <w:rFonts w:ascii="Cascadia Mono SemiLight" w:hAnsi="Cascadia Mono SemiLight" w:cs="Cascadia Mono SemiLight" w:hint="cs"/>
                                        <w:color w:val="595959" w:themeColor="text1" w:themeTint="A6"/>
                                        <w:sz w:val="18"/>
                                        <w:szCs w:val="18"/>
                                        <w:rtl/>
                                      </w:rPr>
                                      <w:t>ثمودا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9618188" name="Kotak Teks 10"/>
                              <wps:cNvSpPr txBox="1"/>
                              <wps:spPr>
                                <a:xfrm>
                                  <a:off x="-56202" y="505178"/>
                                  <a:ext cx="1503085" cy="2735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6F9B5E" w14:textId="380BCEE0" w:rsidR="008A3C26" w:rsidRPr="008A3C26" w:rsidRDefault="008A3C26" w:rsidP="008A3C26">
                                    <w:pPr>
                                      <w:spacing w:after="0"/>
                                      <w:rPr>
                                        <w:rFonts w:ascii="Cascadia Mono SemiLight" w:hAnsi="Cascadia Mono SemiLight" w:cs="Cascadia Mono SemiLight"/>
                                        <w:color w:val="595959" w:themeColor="text1" w:themeTint="A6"/>
                                        <w:sz w:val="18"/>
                                        <w:szCs w:val="18"/>
                                        <w:rtl/>
                                      </w:rPr>
                                    </w:pPr>
                                    <w:r w:rsidRPr="008A3C26">
                                      <w:rPr>
                                        <w:rFonts w:ascii="Cascadia Mono SemiLight" w:hAnsi="Cascadia Mono SemiLight" w:cs="Cascadia Mono SemiLight"/>
                                        <w:color w:val="595959" w:themeColor="text1" w:themeTint="A6"/>
                                        <w:sz w:val="18"/>
                                        <w:szCs w:val="18"/>
                                      </w:rPr>
                                      <w:t xml:space="preserve">    • </w:t>
                                    </w:r>
                                    <w:r w:rsidRPr="008A3C26">
                                      <w:rPr>
                                        <w:rFonts w:ascii="Cascadia Mono SemiLight" w:hAnsi="Cascadia Mono SemiLight" w:cs="Cascadia Mono SemiLight"/>
                                        <w:color w:val="595959" w:themeColor="text1" w:themeTint="A6"/>
                                        <w:sz w:val="18"/>
                                        <w:szCs w:val="18"/>
                                        <w:rtl/>
                                      </w:rPr>
                                      <w:t>سلسلا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1970157" name="Kotak Teks 10"/>
                              <wps:cNvSpPr txBox="1"/>
                              <wps:spPr>
                                <a:xfrm>
                                  <a:off x="-56199" y="606778"/>
                                  <a:ext cx="1503085" cy="2735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9918C93" w14:textId="397D750A" w:rsidR="008A3C26" w:rsidRPr="008A3C26" w:rsidRDefault="008A3C26" w:rsidP="008A3C26">
                                    <w:pPr>
                                      <w:spacing w:after="0"/>
                                      <w:rPr>
                                        <w:rFonts w:ascii="Cascadia Mono SemiLight" w:hAnsi="Cascadia Mono SemiLight" w:cs="Cascadia Mono SemiLight"/>
                                        <w:color w:val="595959" w:themeColor="text1" w:themeTint="A6"/>
                                        <w:sz w:val="18"/>
                                        <w:szCs w:val="18"/>
                                      </w:rPr>
                                    </w:pPr>
                                    <w:r w:rsidRPr="008A3C26">
                                      <w:rPr>
                                        <w:rFonts w:ascii="Cascadia Mono SemiLight" w:hAnsi="Cascadia Mono SemiLight" w:cs="Cascadia Mono SemiLight"/>
                                        <w:color w:val="595959" w:themeColor="text1" w:themeTint="A6"/>
                                        <w:sz w:val="18"/>
                                        <w:szCs w:val="18"/>
                                      </w:rPr>
                                      <w:t xml:space="preserve">    • </w:t>
                                    </w:r>
                                    <w:r>
                                      <w:rPr>
                                        <w:rFonts w:ascii="Cascadia Mono SemiLight" w:hAnsi="Cascadia Mono SemiLight" w:cs="Cascadia Mono SemiLight" w:hint="cs"/>
                                        <w:color w:val="595959" w:themeColor="text1" w:themeTint="A6"/>
                                        <w:sz w:val="18"/>
                                        <w:szCs w:val="18"/>
                                        <w:rtl/>
                                      </w:rPr>
                                      <w:t>قواريرا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cNvPr id="1555528183" name="Grup 33"/>
                        <wpg:cNvGrpSpPr/>
                        <wpg:grpSpPr>
                          <a:xfrm>
                            <a:off x="748553" y="2043953"/>
                            <a:ext cx="2694940" cy="1732915"/>
                            <a:chOff x="0" y="0"/>
                            <a:chExt cx="2694940" cy="1733262"/>
                          </a:xfrm>
                        </wpg:grpSpPr>
                        <wpg:grpSp>
                          <wpg:cNvPr id="1999092224" name="Grup 19"/>
                          <wpg:cNvGrpSpPr/>
                          <wpg:grpSpPr>
                            <a:xfrm>
                              <a:off x="0" y="0"/>
                              <a:ext cx="2694940" cy="938530"/>
                              <a:chOff x="-23855" y="0"/>
                              <a:chExt cx="2772444" cy="938970"/>
                            </a:xfrm>
                          </wpg:grpSpPr>
                          <wps:wsp>
                            <wps:cNvPr id="884291113" name="Kotak Teks 10"/>
                            <wps:cNvSpPr txBox="1"/>
                            <wps:spPr>
                              <a:xfrm>
                                <a:off x="0" y="0"/>
                                <a:ext cx="1296750" cy="24842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552190" w14:textId="6585A60D" w:rsidR="008A3C26" w:rsidRPr="00A60514" w:rsidRDefault="008A3C26" w:rsidP="008A3C26">
                                  <w:pPr>
                                    <w:spacing w:after="0"/>
                                    <w:rPr>
                                      <w:rFonts w:eastAsia="MS Mincho"/>
                                      <w:color w:val="595959" w:themeColor="text1" w:themeTint="A6"/>
                                      <w:sz w:val="18"/>
                                      <w:szCs w:val="18"/>
                                      <w:rtl/>
                                    </w:rPr>
                                  </w:pPr>
                                  <w:r w:rsidRPr="00A60514">
                                    <w:rPr>
                                      <w:rFonts w:cstheme="minorHAnsi"/>
                                      <w:color w:val="595959" w:themeColor="text1" w:themeTint="A6"/>
                                      <w:sz w:val="18"/>
                                      <w:szCs w:val="18"/>
                                    </w:rPr>
                                    <w:t>B</w:t>
                                  </w:r>
                                  <w:r w:rsidR="002378DE">
                                    <w:rPr>
                                      <w:rFonts w:cstheme="minorHAnsi"/>
                                      <w:color w:val="595959" w:themeColor="text1" w:themeTint="A6"/>
                                      <w:sz w:val="18"/>
                                      <w:szCs w:val="18"/>
                                    </w:rPr>
                                    <w:t xml:space="preserve"> </w:t>
                                  </w:r>
                                  <w:r w:rsidRPr="00A60514">
                                    <w:rPr>
                                      <w:rFonts w:cstheme="minorHAnsi"/>
                                      <w:color w:val="595959" w:themeColor="text1" w:themeTint="A6"/>
                                      <w:sz w:val="18"/>
                                      <w:szCs w:val="18"/>
                                    </w:rPr>
                                    <w:t>. Ghorib Bacaan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45309393" name="Kotak Teks 10"/>
                            <wps:cNvSpPr txBox="1"/>
                            <wps:spPr>
                              <a:xfrm>
                                <a:off x="-23855" y="140815"/>
                                <a:ext cx="1270456" cy="2737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DD4BB0" w14:textId="175DCD3D" w:rsidR="008A3C26" w:rsidRPr="00B35629" w:rsidRDefault="00852FC3" w:rsidP="00852FC3">
                                  <w:pPr>
                                    <w:spacing w:after="0"/>
                                    <w:rPr>
                                      <w:rFonts w:ascii="Cascadia Mono SemiLight" w:eastAsia="MS Mincho" w:hAnsi="Cascadia Mono SemiLight" w:cs="Cascadia Mono SemiLight"/>
                                      <w:color w:val="595959" w:themeColor="text1" w:themeTint="A6"/>
                                      <w:sz w:val="18"/>
                                      <w:szCs w:val="18"/>
                                    </w:rPr>
                                  </w:pPr>
                                  <w:r>
                                    <w:rPr>
                                      <w:rFonts w:ascii="Cascadia Mono SemiLight" w:hAnsi="Cascadia Mono SemiLight" w:cs="Cascadia Mono SemiLight"/>
                                      <w:color w:val="595959" w:themeColor="text1" w:themeTint="A6"/>
                                      <w:sz w:val="18"/>
                                      <w:szCs w:val="18"/>
                                    </w:rPr>
                                    <w:t xml:space="preserve">  </w:t>
                                  </w:r>
                                  <w:r w:rsidR="008A3C26" w:rsidRPr="00B35629">
                                    <w:rPr>
                                      <w:rFonts w:ascii="Cascadia Mono SemiLight" w:hAnsi="Cascadia Mono SemiLight" w:cs="Cascadia Mono SemiLight"/>
                                      <w:color w:val="595959" w:themeColor="text1" w:themeTint="A6"/>
                                      <w:sz w:val="18"/>
                                      <w:szCs w:val="18"/>
                                    </w:rPr>
                                    <w:t xml:space="preserve">• </w:t>
                                  </w:r>
                                  <w:r w:rsidR="00B35629" w:rsidRPr="00B35629">
                                    <w:rPr>
                                      <w:rFonts w:ascii="Cascadia Mono SemiLight" w:hAnsi="Cascadia Mono SemiLight" w:cs="Cascadia Mono SemiLight"/>
                                      <w:color w:val="595959" w:themeColor="text1" w:themeTint="A6"/>
                                      <w:sz w:val="18"/>
                                      <w:szCs w:val="18"/>
                                      <w:rtl/>
                                    </w:rPr>
                                    <w:t>سكتة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14234395" name="Kotak Teks 10"/>
                            <wps:cNvSpPr txBox="1"/>
                            <wps:spPr>
                              <a:xfrm>
                                <a:off x="2931" y="398585"/>
                                <a:ext cx="1676400" cy="2736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44E6E7" w14:textId="7C5A7BB6" w:rsidR="008A3C26" w:rsidRPr="00A60514" w:rsidRDefault="008A3C26" w:rsidP="008A3C26">
                                  <w:pPr>
                                    <w:spacing w:after="0"/>
                                    <w:rPr>
                                      <w:rFonts w:cs="Times New Roman"/>
                                      <w:color w:val="595959" w:themeColor="text1" w:themeTint="A6"/>
                                      <w:sz w:val="18"/>
                                      <w:szCs w:val="18"/>
                                    </w:rPr>
                                  </w:pPr>
                                  <w:r>
                                    <w:rPr>
                                      <w:rFonts w:cstheme="minorHAnsi"/>
                                      <w:sz w:val="18"/>
                                      <w:szCs w:val="18"/>
                                    </w:rPr>
                                    <w:t xml:space="preserve">    </w:t>
                                  </w:r>
                                  <w:r w:rsidRPr="00A60514">
                                    <w:rPr>
                                      <w:rFonts w:cstheme="minorHAnsi"/>
                                      <w:color w:val="595959" w:themeColor="text1" w:themeTint="A6"/>
                                      <w:sz w:val="18"/>
                                      <w:szCs w:val="18"/>
                                    </w:rPr>
                                    <w:t xml:space="preserve">• </w:t>
                                  </w:r>
                                  <w:r w:rsidR="00B35629" w:rsidRPr="00A60514">
                                    <w:rPr>
                                      <w:rFonts w:ascii="Cascadia Mono SemiLight" w:hAnsi="Cascadia Mono SemiLight" w:cs="Cascadia Mono SemiLight" w:hint="cs"/>
                                      <w:color w:val="595959" w:themeColor="text1" w:themeTint="A6"/>
                                      <w:sz w:val="18"/>
                                      <w:szCs w:val="18"/>
                                      <w:rtl/>
                                    </w:rPr>
                                    <w:t>اشمام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4049941" name="Kotak Teks 10"/>
                            <wps:cNvSpPr txBox="1"/>
                            <wps:spPr>
                              <a:xfrm>
                                <a:off x="2931" y="252047"/>
                                <a:ext cx="2745658" cy="2736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F90C2A" w14:textId="2F47C9E9" w:rsidR="008A3C26" w:rsidRPr="00A60514" w:rsidRDefault="008A3C26" w:rsidP="008A3C26">
                                  <w:pPr>
                                    <w:spacing w:after="0"/>
                                    <w:rPr>
                                      <w:rFonts w:cs="Times New Roman"/>
                                      <w:color w:val="595959" w:themeColor="text1" w:themeTint="A6"/>
                                      <w:sz w:val="18"/>
                                      <w:szCs w:val="18"/>
                                    </w:rPr>
                                  </w:pPr>
                                  <w:r w:rsidRPr="00A60514">
                                    <w:rPr>
                                      <w:rFonts w:cstheme="minorHAnsi"/>
                                      <w:color w:val="595959" w:themeColor="text1" w:themeTint="A6"/>
                                      <w:sz w:val="18"/>
                                      <w:szCs w:val="18"/>
                                    </w:rPr>
                                    <w:t xml:space="preserve">    • </w:t>
                                  </w:r>
                                  <w:r w:rsidR="00B35629" w:rsidRPr="00A60514">
                                    <w:rPr>
                                      <w:rFonts w:ascii="Cascadia Mono SemiLight" w:hAnsi="Cascadia Mono SemiLight" w:cs="Cascadia Mono SemiLight" w:hint="cs"/>
                                      <w:color w:val="595959" w:themeColor="text1" w:themeTint="A6"/>
                                      <w:sz w:val="18"/>
                                      <w:szCs w:val="18"/>
                                      <w:rtl/>
                                    </w:rPr>
                                    <w:t>امالة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8492852" name="Kotak Teks 10"/>
                            <wps:cNvSpPr txBox="1"/>
                            <wps:spPr>
                              <a:xfrm>
                                <a:off x="0" y="533400"/>
                                <a:ext cx="1531374" cy="2737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4A3B4E" w14:textId="709B6EB4" w:rsidR="008A3C26" w:rsidRPr="00A60514" w:rsidRDefault="008A3C26" w:rsidP="008A3C26">
                                  <w:pPr>
                                    <w:spacing w:after="0"/>
                                    <w:rPr>
                                      <w:rFonts w:cs="Times New Roman"/>
                                      <w:color w:val="595959" w:themeColor="text1" w:themeTint="A6"/>
                                      <w:sz w:val="18"/>
                                      <w:szCs w:val="18"/>
                                    </w:rPr>
                                  </w:pPr>
                                  <w:r>
                                    <w:rPr>
                                      <w:rFonts w:cstheme="minorHAnsi"/>
                                      <w:sz w:val="18"/>
                                      <w:szCs w:val="18"/>
                                    </w:rPr>
                                    <w:t xml:space="preserve">    </w:t>
                                  </w:r>
                                  <w:r w:rsidRPr="00A60514">
                                    <w:rPr>
                                      <w:rFonts w:cstheme="minorHAnsi"/>
                                      <w:color w:val="595959" w:themeColor="text1" w:themeTint="A6"/>
                                      <w:sz w:val="18"/>
                                      <w:szCs w:val="18"/>
                                    </w:rPr>
                                    <w:t xml:space="preserve">• </w:t>
                                  </w:r>
                                  <w:r w:rsidR="00B35629" w:rsidRPr="00A60514">
                                    <w:rPr>
                                      <w:rFonts w:ascii="Cascadia Mono SemiLight" w:hAnsi="Cascadia Mono SemiLight" w:cs="Cascadia Mono SemiLight" w:hint="cs"/>
                                      <w:color w:val="595959" w:themeColor="text1" w:themeTint="A6"/>
                                      <w:sz w:val="18"/>
                                      <w:szCs w:val="18"/>
                                      <w:rtl/>
                                    </w:rPr>
                                    <w:t>تسهيل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1207" name="Kotak Teks 10"/>
                            <wps:cNvSpPr txBox="1"/>
                            <wps:spPr>
                              <a:xfrm>
                                <a:off x="2931" y="665285"/>
                                <a:ext cx="1546122" cy="2736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0D38B1" w14:textId="5331EFC6" w:rsidR="008A3C26" w:rsidRPr="0013535E" w:rsidRDefault="008A3C26" w:rsidP="008A3C26">
                                  <w:pPr>
                                    <w:spacing w:after="0"/>
                                    <w:rPr>
                                      <w:rFonts w:cs="Times New Roman"/>
                                      <w:color w:val="595959" w:themeColor="text1" w:themeTint="A6"/>
                                      <w:sz w:val="18"/>
                                      <w:szCs w:val="18"/>
                                    </w:rPr>
                                  </w:pPr>
                                  <w:r w:rsidRPr="00D824D9">
                                    <w:rPr>
                                      <w:rFonts w:cstheme="minorHAnsi"/>
                                      <w:color w:val="595959" w:themeColor="text1" w:themeTint="A6"/>
                                      <w:sz w:val="18"/>
                                      <w:szCs w:val="18"/>
                                    </w:rPr>
                                    <w:t xml:space="preserve">    • </w:t>
                                  </w:r>
                                  <w:r w:rsidR="00B35629">
                                    <w:rPr>
                                      <w:rFonts w:ascii="Cascadia Mono SemiLight" w:hAnsi="Cascadia Mono SemiLight" w:cs="Cascadia Mono SemiLight" w:hint="cs"/>
                                      <w:color w:val="595959" w:themeColor="text1" w:themeTint="A6"/>
                                      <w:sz w:val="18"/>
                                      <w:szCs w:val="18"/>
                                      <w:rtl/>
                                    </w:rPr>
                                    <w:t>نقل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5732673" name="Grup 19"/>
                          <wpg:cNvGrpSpPr/>
                          <wpg:grpSpPr>
                            <a:xfrm>
                              <a:off x="21432" y="804862"/>
                              <a:ext cx="2672080" cy="809625"/>
                              <a:chOff x="0" y="128954"/>
                              <a:chExt cx="2748589" cy="810016"/>
                            </a:xfrm>
                          </wpg:grpSpPr>
                          <wps:wsp>
                            <wps:cNvPr id="1694307863" name="Kotak Teks 10"/>
                            <wps:cNvSpPr txBox="1"/>
                            <wps:spPr>
                              <a:xfrm>
                                <a:off x="2931" y="128954"/>
                                <a:ext cx="1406013" cy="2737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F33592" w14:textId="52E753DE" w:rsidR="008A3C26" w:rsidRPr="00A60514" w:rsidRDefault="008A3C26" w:rsidP="008A3C26">
                                  <w:pPr>
                                    <w:spacing w:after="0"/>
                                    <w:rPr>
                                      <w:rFonts w:eastAsia="MS Mincho" w:cs="Times New Roman"/>
                                      <w:color w:val="595959" w:themeColor="text1" w:themeTint="A6"/>
                                      <w:sz w:val="18"/>
                                      <w:szCs w:val="18"/>
                                      <w:rtl/>
                                    </w:rPr>
                                  </w:pPr>
                                  <w:r>
                                    <w:rPr>
                                      <w:rFonts w:cstheme="minorHAnsi"/>
                                      <w:sz w:val="18"/>
                                      <w:szCs w:val="18"/>
                                    </w:rPr>
                                    <w:t xml:space="preserve">    </w:t>
                                  </w:r>
                                  <w:r w:rsidRPr="00A60514">
                                    <w:rPr>
                                      <w:rFonts w:cstheme="minorHAnsi"/>
                                      <w:color w:val="595959" w:themeColor="text1" w:themeTint="A6"/>
                                      <w:sz w:val="18"/>
                                      <w:szCs w:val="18"/>
                                    </w:rPr>
                                    <w:t xml:space="preserve">• </w:t>
                                  </w:r>
                                  <w:r w:rsidR="00B35629" w:rsidRPr="00A60514">
                                    <w:rPr>
                                      <w:rFonts w:ascii="Cascadia Mono SemiLight" w:hAnsi="Cascadia Mono SemiLight" w:cs="Cascadia Mono SemiLight"/>
                                      <w:color w:val="595959" w:themeColor="text1" w:themeTint="A6"/>
                                      <w:sz w:val="18"/>
                                      <w:szCs w:val="18"/>
                                      <w:rtl/>
                                    </w:rPr>
                                    <w:t>ن</w:t>
                                  </w:r>
                                  <w:r w:rsidR="00B35629" w:rsidRPr="00A60514">
                                    <w:rPr>
                                      <w:rFonts w:ascii="Cascadia Mono SemiLight" w:hAnsi="Cascadia Mono SemiLight" w:cs="Cascadia Mono SemiLight" w:hint="cs"/>
                                      <w:color w:val="595959" w:themeColor="text1" w:themeTint="A6"/>
                                      <w:sz w:val="18"/>
                                      <w:szCs w:val="18"/>
                                      <w:rtl/>
                                    </w:rPr>
                                    <w:t>ون</w:t>
                                  </w:r>
                                  <w:r w:rsidR="00B35629" w:rsidRPr="00A60514">
                                    <w:rPr>
                                      <w:rFonts w:ascii="Cascadia Mono SemiLight" w:hAnsi="Cascadia Mono SemiLight" w:cs="Cascadia Mono SemiLight"/>
                                      <w:color w:val="595959" w:themeColor="text1" w:themeTint="A6"/>
                                      <w:sz w:val="18"/>
                                      <w:szCs w:val="18"/>
                                      <w:rtl/>
                                    </w:rPr>
                                    <w:t xml:space="preserve"> وقاية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8435869" name="Kotak Teks 10"/>
                            <wps:cNvSpPr txBox="1"/>
                            <wps:spPr>
                              <a:xfrm>
                                <a:off x="2931" y="398585"/>
                                <a:ext cx="1676400" cy="2736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CBABF0" w14:textId="45E9EE88" w:rsidR="008A3C26" w:rsidRPr="00A60514" w:rsidRDefault="008A3C26" w:rsidP="008A3C26">
                                  <w:pPr>
                                    <w:spacing w:after="0"/>
                                    <w:rPr>
                                      <w:rFonts w:cs="Times New Roman"/>
                                      <w:color w:val="595959" w:themeColor="text1" w:themeTint="A6"/>
                                      <w:sz w:val="18"/>
                                      <w:szCs w:val="18"/>
                                    </w:rPr>
                                  </w:pPr>
                                  <w:r>
                                    <w:rPr>
                                      <w:rFonts w:cstheme="minorHAnsi"/>
                                      <w:sz w:val="18"/>
                                      <w:szCs w:val="18"/>
                                    </w:rPr>
                                    <w:t xml:space="preserve">    </w:t>
                                  </w:r>
                                  <w:r w:rsidRPr="00A60514">
                                    <w:rPr>
                                      <w:rFonts w:cstheme="minorHAnsi"/>
                                      <w:color w:val="595959" w:themeColor="text1" w:themeTint="A6"/>
                                      <w:sz w:val="18"/>
                                      <w:szCs w:val="18"/>
                                    </w:rPr>
                                    <w:t xml:space="preserve">• </w:t>
                                  </w:r>
                                  <w:r w:rsidR="00B35629" w:rsidRPr="00A60514">
                                    <w:rPr>
                                      <w:rFonts w:ascii="Cascadia Mono SemiLight" w:hAnsi="Cascadia Mono SemiLight" w:cs="Cascadia Mono SemiLight" w:hint="cs"/>
                                      <w:color w:val="595959" w:themeColor="text1" w:themeTint="A6"/>
                                      <w:sz w:val="18"/>
                                      <w:szCs w:val="18"/>
                                      <w:rtl/>
                                    </w:rPr>
                                    <w:t>صفر مستطل قاىم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2801351" name="Kotak Teks 10"/>
                            <wps:cNvSpPr txBox="1"/>
                            <wps:spPr>
                              <a:xfrm>
                                <a:off x="2931" y="252047"/>
                                <a:ext cx="2745658" cy="2736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2BA060" w14:textId="341AD5EB" w:rsidR="008A3C26" w:rsidRPr="00A60514" w:rsidRDefault="008A3C26" w:rsidP="008A3C26">
                                  <w:pPr>
                                    <w:spacing w:after="0"/>
                                    <w:rPr>
                                      <w:rFonts w:cs="Times New Roman"/>
                                      <w:color w:val="595959" w:themeColor="text1" w:themeTint="A6"/>
                                      <w:sz w:val="18"/>
                                      <w:szCs w:val="18"/>
                                    </w:rPr>
                                  </w:pPr>
                                  <w:r w:rsidRPr="00A60514">
                                    <w:rPr>
                                      <w:rFonts w:cstheme="minorHAnsi"/>
                                      <w:color w:val="595959" w:themeColor="text1" w:themeTint="A6"/>
                                      <w:sz w:val="18"/>
                                      <w:szCs w:val="18"/>
                                    </w:rPr>
                                    <w:t xml:space="preserve">    • </w:t>
                                  </w:r>
                                  <w:r w:rsidR="00B35629" w:rsidRPr="00A60514">
                                    <w:rPr>
                                      <w:rFonts w:ascii="Cascadia Mono SemiLight" w:hAnsi="Cascadia Mono SemiLight" w:cs="Cascadia Mono SemiLight" w:hint="cs"/>
                                      <w:color w:val="595959" w:themeColor="text1" w:themeTint="A6"/>
                                      <w:sz w:val="18"/>
                                      <w:szCs w:val="18"/>
                                      <w:rtl/>
                                    </w:rPr>
                                    <w:t>صفر مستدر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7372226" name="Kotak Teks 10"/>
                            <wps:cNvSpPr txBox="1"/>
                            <wps:spPr>
                              <a:xfrm>
                                <a:off x="0" y="533400"/>
                                <a:ext cx="1531374" cy="2737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2CE96F" w14:textId="4BB12A9A" w:rsidR="008A3C26" w:rsidRPr="00A60514" w:rsidRDefault="008A3C26" w:rsidP="008A3C26">
                                  <w:pPr>
                                    <w:spacing w:after="0"/>
                                    <w:rPr>
                                      <w:rFonts w:cs="Times New Roman"/>
                                      <w:color w:val="595959" w:themeColor="text1" w:themeTint="A6"/>
                                      <w:sz w:val="18"/>
                                      <w:szCs w:val="18"/>
                                    </w:rPr>
                                  </w:pPr>
                                  <w:r>
                                    <w:rPr>
                                      <w:rFonts w:cstheme="minorHAnsi"/>
                                      <w:sz w:val="18"/>
                                      <w:szCs w:val="18"/>
                                    </w:rPr>
                                    <w:t xml:space="preserve">    </w:t>
                                  </w:r>
                                  <w:r w:rsidRPr="00A60514">
                                    <w:rPr>
                                      <w:rFonts w:cstheme="minorHAnsi"/>
                                      <w:color w:val="595959" w:themeColor="text1" w:themeTint="A6"/>
                                      <w:sz w:val="18"/>
                                      <w:szCs w:val="18"/>
                                    </w:rPr>
                                    <w:t xml:space="preserve">• </w:t>
                                  </w:r>
                                  <w:r w:rsidR="00B35629" w:rsidRPr="00A60514">
                                    <w:rPr>
                                      <w:rFonts w:ascii="Cascadia Mono SemiLight" w:hAnsi="Cascadia Mono SemiLight" w:cs="Cascadia Mono SemiLight" w:hint="cs"/>
                                      <w:color w:val="595959" w:themeColor="text1" w:themeTint="A6"/>
                                      <w:sz w:val="18"/>
                                      <w:szCs w:val="18"/>
                                      <w:rtl/>
                                    </w:rPr>
                                    <w:t>ص/س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0785479" name="Kotak Teks 10"/>
                            <wps:cNvSpPr txBox="1"/>
                            <wps:spPr>
                              <a:xfrm>
                                <a:off x="2931" y="665285"/>
                                <a:ext cx="1546122" cy="2736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652658" w14:textId="7F227080" w:rsidR="008A3C26" w:rsidRPr="00A60514" w:rsidRDefault="008A3C26" w:rsidP="008A3C26">
                                  <w:pPr>
                                    <w:spacing w:after="0"/>
                                    <w:rPr>
                                      <w:rFonts w:cs="Times New Roman"/>
                                      <w:color w:val="595959" w:themeColor="text1" w:themeTint="A6"/>
                                      <w:sz w:val="18"/>
                                      <w:szCs w:val="18"/>
                                    </w:rPr>
                                  </w:pPr>
                                  <w:r w:rsidRPr="00D824D9">
                                    <w:rPr>
                                      <w:rFonts w:cstheme="minorHAnsi"/>
                                      <w:color w:val="595959" w:themeColor="text1" w:themeTint="A6"/>
                                      <w:sz w:val="18"/>
                                      <w:szCs w:val="18"/>
                                    </w:rPr>
                                    <w:t xml:space="preserve">    </w:t>
                                  </w:r>
                                  <w:r w:rsidRPr="00A60514">
                                    <w:rPr>
                                      <w:rFonts w:cstheme="minorHAnsi"/>
                                      <w:color w:val="595959" w:themeColor="text1" w:themeTint="A6"/>
                                      <w:sz w:val="18"/>
                                      <w:szCs w:val="18"/>
                                    </w:rPr>
                                    <w:t xml:space="preserve">• </w:t>
                                  </w:r>
                                  <w:r w:rsidR="00B35629" w:rsidRPr="00A60514">
                                    <w:rPr>
                                      <w:rFonts w:ascii="Cascadia Mono SemiLight" w:hAnsi="Cascadia Mono SemiLight" w:cs="Cascadia Mono SemiLight" w:hint="cs"/>
                                      <w:color w:val="595959" w:themeColor="text1" w:themeTint="A6"/>
                                      <w:sz w:val="18"/>
                                      <w:szCs w:val="18"/>
                                      <w:rtl/>
                                    </w:rPr>
                                    <w:t>ضعف/ضعفا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34415640" name="Kotak Teks 10"/>
                          <wps:cNvSpPr txBox="1"/>
                          <wps:spPr>
                            <a:xfrm>
                              <a:off x="21432" y="1459706"/>
                              <a:ext cx="1503085" cy="2735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2E955A" w14:textId="29FF598F" w:rsidR="008A3C26" w:rsidRPr="0013535E" w:rsidRDefault="008A3C26" w:rsidP="008A3C26">
                                <w:pPr>
                                  <w:spacing w:after="0"/>
                                  <w:rPr>
                                    <w:rFonts w:cs="Times New Roman"/>
                                    <w:color w:val="595959" w:themeColor="text1" w:themeTint="A6"/>
                                    <w:sz w:val="18"/>
                                    <w:szCs w:val="18"/>
                                  </w:rPr>
                                </w:pPr>
                                <w:r w:rsidRPr="00D824D9">
                                  <w:rPr>
                                    <w:rFonts w:cstheme="minorHAnsi"/>
                                    <w:color w:val="595959" w:themeColor="text1" w:themeTint="A6"/>
                                    <w:sz w:val="18"/>
                                    <w:szCs w:val="18"/>
                                  </w:rPr>
                                  <w:t xml:space="preserve">    • </w:t>
                                </w:r>
                                <w:r w:rsidR="00B35629">
                                  <w:rPr>
                                    <w:rFonts w:ascii="Cascadia Mono SemiLight" w:hAnsi="Cascadia Mono SemiLight" w:cs="Cascadia Mono SemiLight" w:hint="cs"/>
                                    <w:color w:val="595959" w:themeColor="text1" w:themeTint="A6"/>
                                    <w:sz w:val="18"/>
                                    <w:szCs w:val="18"/>
                                    <w:rtl/>
                                  </w:rPr>
                                  <w:t>السجدة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3218271D" id="Grup 1960790102" o:spid="_x0000_s1133" style="position:absolute;margin-left:151.05pt;margin-top:120.1pt;width:271.5pt;height:297.4pt;z-index:251647015" coordsize="34478,377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">
                <v:group id="Grup 36" o:spid="_x0000_s1134" style="position:absolute;width:34478;height:21040" coordsize="34478,2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">
                  <v:group id="Grup 15" o:spid="_x0000_s1135" style="position:absolute;width:21297;height:5549" coordsize="21300,5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">
                    <v:shape id="Kotak Teks 6" o:spid="_x0000_s1136" type="#_x0000_t202" style="position:absolute;top:40;width:6037;height:5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" filled="f" stroked="f">
                      <v:textbox>
                        <w:txbxContent>
                          <w:p w14:paraId="214DEE26" w14:textId="13597459" w:rsidR="00AD378F" w:rsidRPr="00852FC3" w:rsidRDefault="00AD378F" w:rsidP="00AD378F">
                            <w:pPr>
                              <w:rPr>
                                <w:rFonts w:ascii="13/5Atom Sans" w:hAnsi="13/5Atom Sans"/>
                                <w:color w:val="FFFFFF" w:themeColor="background1"/>
                                <w:sz w:val="120"/>
                                <w:szCs w:val="120"/>
                              </w:rPr>
                            </w:pPr>
                            <w:r w:rsidRPr="00852FC3">
                              <w:rPr>
                                <w:rFonts w:ascii="13/5Atom Sans" w:hAnsi="13/5Atom Sans"/>
                                <w:color w:val="FFFFFF" w:themeColor="background1"/>
                                <w:sz w:val="120"/>
                                <w:szCs w:val="120"/>
                              </w:rPr>
                              <w:t>0</w:t>
                            </w:r>
                            <w:r w:rsidR="00B57241" w:rsidRPr="00852FC3">
                              <w:rPr>
                                <w:rFonts w:ascii="13/5Atom Sans" w:hAnsi="13/5Atom Sans"/>
                                <w:color w:val="FFFFFF" w:themeColor="background1"/>
                                <w:sz w:val="120"/>
                                <w:szCs w:val="120"/>
                              </w:rPr>
                              <w:t>4</w:t>
                            </w:r>
                          </w:p>
                        </w:txbxContent>
                      </v:textbox>
                    </v:shape>
                    <v:group id="Grup 12" o:spid="_x0000_s1137" style="position:absolute;left:5774;width:15526;height:5551" coordorigin="" coordsize="15526,5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">
                      <v:shape id="_x0000_s1138" type="#_x0000_t202" style="position:absolute;width:15525;height:3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" filled="f" stroked="f">
                        <v:textbox>
                          <w:txbxContent>
                            <w:p w14:paraId="7110F821" w14:textId="764C02F5" w:rsidR="00AD378F" w:rsidRPr="00C8495F" w:rsidRDefault="00AD378F" w:rsidP="00AD378F">
                              <w:pPr>
                                <w:rPr>
                                  <w:rFonts w:cstheme="minorHAnsi"/>
                                  <w:b/>
                                  <w:bCs/>
                                  <w:color w:val="595959" w:themeColor="text1" w:themeTint="A6"/>
                                  <w:sz w:val="24"/>
                                  <w:szCs w:val="24"/>
                                </w:rPr>
                              </w:pPr>
                              <w:r>
                                <w:rPr>
                                  <w:rFonts w:cstheme="minorHAnsi"/>
                                  <w:b/>
                                  <w:bCs/>
                                  <w:color w:val="F6B61E" w:themeColor="accent1"/>
                                  <w:sz w:val="24"/>
                                  <w:szCs w:val="24"/>
                                </w:rPr>
                                <w:t>G</w:t>
                              </w:r>
                              <w:r w:rsidRPr="00C8495F">
                                <w:rPr>
                                  <w:rFonts w:cstheme="minorHAnsi"/>
                                  <w:b/>
                                  <w:bCs/>
                                  <w:color w:val="595959" w:themeColor="text1" w:themeTint="A6"/>
                                  <w:sz w:val="24"/>
                                  <w:szCs w:val="24"/>
                                </w:rPr>
                                <w:t>haraibul Quran</w:t>
                              </w:r>
                            </w:p>
                          </w:txbxContent>
                        </v:textbox>
                      </v:shape>
                      <v:shape id="_x0000_s1139" type="#_x0000_t202" style="position:absolute;top:1656;width:8953;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" filled="f" stroked="f">
                        <v:textbox>
                          <w:txbxContent>
                            <w:p w14:paraId="6F3D9390" w14:textId="77777777" w:rsidR="00AD378F" w:rsidRPr="00A60514" w:rsidRDefault="00AD378F" w:rsidP="00AD378F">
                              <w:pPr>
                                <w:rPr>
                                  <w:rFonts w:cstheme="minorHAnsi"/>
                                  <w:color w:val="595959" w:themeColor="text1" w:themeTint="A6"/>
                                  <w:sz w:val="18"/>
                                  <w:szCs w:val="18"/>
                                </w:rPr>
                              </w:pPr>
                              <w:r w:rsidRPr="00A60514">
                                <w:rPr>
                                  <w:rFonts w:cstheme="minorHAnsi"/>
                                  <w:color w:val="595959" w:themeColor="text1" w:themeTint="A6"/>
                                  <w:sz w:val="18"/>
                                  <w:szCs w:val="18"/>
                                </w:rPr>
                                <w:t>Pengertian</w:t>
                              </w:r>
                            </w:p>
                          </w:txbxContent>
                        </v:textbox>
                      </v:shape>
                      <v:shape id="_x0000_s1140" type="#_x0000_t202" style="position:absolute;top:2979;width:11208;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" filled="f" stroked="f">
                        <v:textbox>
                          <w:txbxContent>
                            <w:p w14:paraId="118DB3E1" w14:textId="5275050C" w:rsidR="00AD378F" w:rsidRPr="00A60514" w:rsidRDefault="0013535E" w:rsidP="00AD378F">
                              <w:pPr>
                                <w:rPr>
                                  <w:rFonts w:cstheme="minorHAnsi"/>
                                  <w:color w:val="595959" w:themeColor="text1" w:themeTint="A6"/>
                                  <w:sz w:val="18"/>
                                  <w:szCs w:val="18"/>
                                </w:rPr>
                              </w:pPr>
                              <w:r w:rsidRPr="00A60514">
                                <w:rPr>
                                  <w:rFonts w:cstheme="minorHAnsi"/>
                                  <w:color w:val="595959" w:themeColor="text1" w:themeTint="A6"/>
                                  <w:sz w:val="18"/>
                                  <w:szCs w:val="18"/>
                                </w:rPr>
                                <w:t>Pembagian</w:t>
                              </w:r>
                            </w:p>
                          </w:txbxContent>
                        </v:textbox>
                      </v:shape>
                    </v:group>
                  </v:group>
                  <v:group id="Grup 19" o:spid="_x0000_s1141" style="position:absolute;left:7754;top:4482;width:26724;height:9389" coordsize="27485,9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">
                    <v:shape id="_x0000_s1142" type="#_x0000_t202" style="position:absolute;width:12967;height:2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" filled="f" stroked="f">
                      <v:textbox>
                        <w:txbxContent>
                          <w:p w14:paraId="3E17C89D" w14:textId="32684757" w:rsidR="0013535E" w:rsidRPr="00A60514" w:rsidRDefault="0013535E" w:rsidP="0013535E">
                            <w:pPr>
                              <w:spacing w:after="0"/>
                              <w:rPr>
                                <w:rFonts w:eastAsia="MS Mincho"/>
                                <w:color w:val="595959" w:themeColor="text1" w:themeTint="A6"/>
                                <w:sz w:val="18"/>
                                <w:szCs w:val="18"/>
                                <w:rtl/>
                              </w:rPr>
                            </w:pPr>
                            <w:r w:rsidRPr="00A60514">
                              <w:rPr>
                                <w:rFonts w:cstheme="minorHAnsi"/>
                                <w:color w:val="595959" w:themeColor="text1" w:themeTint="A6"/>
                                <w:sz w:val="18"/>
                                <w:szCs w:val="18"/>
                              </w:rPr>
                              <w:t>A</w:t>
                            </w:r>
                            <w:r w:rsidR="002378DE">
                              <w:rPr>
                                <w:rFonts w:cstheme="minorHAnsi"/>
                                <w:color w:val="595959" w:themeColor="text1" w:themeTint="A6"/>
                                <w:sz w:val="18"/>
                                <w:szCs w:val="18"/>
                              </w:rPr>
                              <w:t xml:space="preserve"> </w:t>
                            </w:r>
                            <w:r w:rsidRPr="00A60514">
                              <w:rPr>
                                <w:rFonts w:cstheme="minorHAnsi"/>
                                <w:color w:val="595959" w:themeColor="text1" w:themeTint="A6"/>
                                <w:sz w:val="18"/>
                                <w:szCs w:val="18"/>
                              </w:rPr>
                              <w:t>. Ghorib Tulisan</w:t>
                            </w:r>
                          </w:p>
                        </w:txbxContent>
                      </v:textbox>
                    </v:shape>
                    <v:shape id="_x0000_s1143" type="#_x0000_t202" style="position:absolute;left:29;top:1289;width:14060;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" filled="f" stroked="f">
                      <v:textbox>
                        <w:txbxContent>
                          <w:p w14:paraId="633E9EF6" w14:textId="753B6F58" w:rsidR="0013535E" w:rsidRPr="00A60514" w:rsidRDefault="0013535E" w:rsidP="0013535E">
                            <w:pPr>
                              <w:spacing w:after="0"/>
                              <w:rPr>
                                <w:rFonts w:eastAsia="MS Mincho"/>
                                <w:color w:val="595959" w:themeColor="text1" w:themeTint="A6"/>
                                <w:sz w:val="18"/>
                                <w:szCs w:val="18"/>
                                <w:rtl/>
                              </w:rPr>
                            </w:pPr>
                            <w:r>
                              <w:rPr>
                                <w:rFonts w:cstheme="minorHAnsi"/>
                                <w:sz w:val="18"/>
                                <w:szCs w:val="18"/>
                              </w:rPr>
                              <w:t xml:space="preserve">    </w:t>
                            </w:r>
                            <w:r w:rsidRPr="00A60514">
                              <w:rPr>
                                <w:rFonts w:cstheme="minorHAnsi"/>
                                <w:color w:val="595959" w:themeColor="text1" w:themeTint="A6"/>
                                <w:sz w:val="18"/>
                                <w:szCs w:val="18"/>
                              </w:rPr>
                              <w:t xml:space="preserve">• </w:t>
                            </w:r>
                            <w:r w:rsidRPr="00A60514">
                              <w:rPr>
                                <w:rFonts w:ascii="Cascadia Mono SemiLight" w:eastAsia="MS Mincho" w:hAnsi="Cascadia Mono SemiLight" w:cs="Cascadia Mono SemiLight"/>
                                <w:color w:val="595959" w:themeColor="text1" w:themeTint="A6"/>
                                <w:sz w:val="18"/>
                                <w:szCs w:val="18"/>
                                <w:rtl/>
                              </w:rPr>
                              <w:t>انا</w:t>
                            </w:r>
                          </w:p>
                        </w:txbxContent>
                      </v:textbox>
                    </v:shape>
                    <v:shape id="_x0000_s1144" type="#_x0000_t202" style="position:absolute;left:29;top:3985;width:16764;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" filled="f" stroked="f">
                      <v:textbox>
                        <w:txbxContent>
                          <w:p w14:paraId="692C28BF" w14:textId="3F43F739" w:rsidR="0013535E" w:rsidRPr="00A60514" w:rsidRDefault="0013535E" w:rsidP="0013535E">
                            <w:pPr>
                              <w:spacing w:after="0"/>
                              <w:rPr>
                                <w:rFonts w:cs="Times New Roman"/>
                                <w:color w:val="595959" w:themeColor="text1" w:themeTint="A6"/>
                                <w:sz w:val="18"/>
                                <w:szCs w:val="18"/>
                              </w:rPr>
                            </w:pPr>
                            <w:r w:rsidRPr="00A60514">
                              <w:rPr>
                                <w:rFonts w:cstheme="minorHAnsi"/>
                                <w:color w:val="595959" w:themeColor="text1" w:themeTint="A6"/>
                                <w:sz w:val="18"/>
                                <w:szCs w:val="18"/>
                              </w:rPr>
                              <w:t xml:space="preserve">    • </w:t>
                            </w:r>
                            <w:r w:rsidRPr="00A60514">
                              <w:rPr>
                                <w:rFonts w:ascii="Cascadia Mono SemiLight" w:hAnsi="Cascadia Mono SemiLight" w:cs="Cascadia Mono SemiLight"/>
                                <w:color w:val="595959" w:themeColor="text1" w:themeTint="A6"/>
                                <w:sz w:val="18"/>
                                <w:szCs w:val="18"/>
                                <w:rtl/>
                              </w:rPr>
                              <w:t>من نباى</w:t>
                            </w:r>
                          </w:p>
                        </w:txbxContent>
                      </v:textbox>
                    </v:shape>
                    <v:shape id="_x0000_s1145" type="#_x0000_t202" style="position:absolute;left:29;top:2520;width:27456;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" filled="f" stroked="f">
                      <v:textbox>
                        <w:txbxContent>
                          <w:p w14:paraId="2AC22C88" w14:textId="729E9D3E" w:rsidR="0013535E" w:rsidRPr="00A60514" w:rsidRDefault="0013535E" w:rsidP="0013535E">
                            <w:pPr>
                              <w:spacing w:after="0"/>
                              <w:rPr>
                                <w:rFonts w:cs="Times New Roman"/>
                                <w:color w:val="595959" w:themeColor="text1" w:themeTint="A6"/>
                                <w:sz w:val="18"/>
                                <w:szCs w:val="18"/>
                              </w:rPr>
                            </w:pPr>
                            <w:r>
                              <w:rPr>
                                <w:rFonts w:cstheme="minorHAnsi"/>
                                <w:sz w:val="18"/>
                                <w:szCs w:val="18"/>
                              </w:rPr>
                              <w:t xml:space="preserve">    </w:t>
                            </w:r>
                            <w:r w:rsidRPr="00A60514">
                              <w:rPr>
                                <w:rFonts w:cstheme="minorHAnsi"/>
                                <w:color w:val="595959" w:themeColor="text1" w:themeTint="A6"/>
                                <w:sz w:val="18"/>
                                <w:szCs w:val="18"/>
                              </w:rPr>
                              <w:t xml:space="preserve">• </w:t>
                            </w:r>
                            <w:r w:rsidRPr="00A60514">
                              <w:rPr>
                                <w:rFonts w:ascii="Cascadia Mono SemiLight" w:hAnsi="Cascadia Mono SemiLight" w:cs="Cascadia Mono SemiLight"/>
                                <w:color w:val="595959" w:themeColor="text1" w:themeTint="A6"/>
                                <w:sz w:val="18"/>
                                <w:szCs w:val="18"/>
                                <w:rtl/>
                              </w:rPr>
                              <w:t>افاىن</w:t>
                            </w:r>
                          </w:p>
                        </w:txbxContent>
                      </v:textbox>
                    </v:shape>
                    <v:shape id="_x0000_s1146" type="#_x0000_t202" style="position:absolute;top:5334;width:15313;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" filled="f" stroked="f">
                      <v:textbox>
                        <w:txbxContent>
                          <w:p w14:paraId="22B0A208" w14:textId="58F86FF6" w:rsidR="0013535E" w:rsidRPr="00A60514" w:rsidRDefault="0013535E" w:rsidP="0013535E">
                            <w:pPr>
                              <w:spacing w:after="0"/>
                              <w:rPr>
                                <w:rFonts w:cs="Times New Roman"/>
                                <w:color w:val="595959" w:themeColor="text1" w:themeTint="A6"/>
                                <w:sz w:val="18"/>
                                <w:szCs w:val="18"/>
                              </w:rPr>
                            </w:pPr>
                            <w:r w:rsidRPr="00A60514">
                              <w:rPr>
                                <w:rFonts w:cstheme="minorHAnsi"/>
                                <w:color w:val="595959" w:themeColor="text1" w:themeTint="A6"/>
                                <w:sz w:val="18"/>
                                <w:szCs w:val="18"/>
                              </w:rPr>
                              <w:t xml:space="preserve">    • </w:t>
                            </w:r>
                            <w:r w:rsidRPr="00A60514">
                              <w:rPr>
                                <w:rFonts w:ascii="Cascadia Mono SemiLight" w:hAnsi="Cascadia Mono SemiLight" w:cs="Cascadia Mono SemiLight"/>
                                <w:color w:val="595959" w:themeColor="text1" w:themeTint="A6"/>
                                <w:sz w:val="18"/>
                                <w:szCs w:val="18"/>
                                <w:rtl/>
                              </w:rPr>
                              <w:t>ملاىهم &amp; ملاىه</w:t>
                            </w:r>
                          </w:p>
                        </w:txbxContent>
                      </v:textbox>
                    </v:shape>
                    <v:shape id="_x0000_s1147" type="#_x0000_t202" style="position:absolute;left:29;top:6652;width:15461;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" filled="f" stroked="f">
                      <v:textbox>
                        <w:txbxContent>
                          <w:p w14:paraId="03332EA8" w14:textId="54ECC74E" w:rsidR="0013535E" w:rsidRPr="0013535E" w:rsidRDefault="0013535E" w:rsidP="0013535E">
                            <w:pPr>
                              <w:spacing w:after="0"/>
                              <w:rPr>
                                <w:rFonts w:cs="Times New Roman"/>
                                <w:color w:val="595959" w:themeColor="text1" w:themeTint="A6"/>
                                <w:sz w:val="18"/>
                                <w:szCs w:val="18"/>
                              </w:rPr>
                            </w:pPr>
                            <w:r w:rsidRPr="00D824D9">
                              <w:rPr>
                                <w:rFonts w:cstheme="minorHAnsi"/>
                                <w:color w:val="595959" w:themeColor="text1" w:themeTint="A6"/>
                                <w:sz w:val="18"/>
                                <w:szCs w:val="18"/>
                              </w:rPr>
                              <w:t xml:space="preserve">    • </w:t>
                            </w:r>
                            <w:r w:rsidRPr="0013535E">
                              <w:rPr>
                                <w:rFonts w:ascii="Cascadia Mono SemiLight" w:hAnsi="Cascadia Mono SemiLight" w:cs="Cascadia Mono SemiLight"/>
                                <w:color w:val="595959" w:themeColor="text1" w:themeTint="A6"/>
                                <w:sz w:val="18"/>
                                <w:szCs w:val="18"/>
                                <w:rtl/>
                              </w:rPr>
                              <w:t>مائتين &amp; مائة</w:t>
                            </w:r>
                          </w:p>
                        </w:txbxContent>
                      </v:textbox>
                    </v:shape>
                  </v:group>
                  <v:group id="Grup 35" o:spid="_x0000_s1148" style="position:absolute;left:6185;top:12236;width:18137;height:8804" coordorigin="-385" coordsize="16499,8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">
                    <v:shape id="_x0000_s1149" type="#_x0000_t202" style="position:absolute;left:1083;top:2483;width:15030;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" filled="f" stroked="f">
                      <v:textbox>
                        <w:txbxContent>
                          <w:p w14:paraId="72B3F6EB" w14:textId="0E939C45" w:rsidR="008A3C26" w:rsidRPr="0013535E" w:rsidRDefault="008A3C26" w:rsidP="008A3C26">
                            <w:pPr>
                              <w:spacing w:after="0"/>
                              <w:rPr>
                                <w:rFonts w:cs="Times New Roman"/>
                                <w:color w:val="595959" w:themeColor="text1" w:themeTint="A6"/>
                                <w:sz w:val="18"/>
                                <w:szCs w:val="18"/>
                              </w:rPr>
                            </w:pPr>
                            <w:r w:rsidRPr="00D824D9">
                              <w:rPr>
                                <w:rFonts w:cstheme="minorHAnsi"/>
                                <w:color w:val="595959" w:themeColor="text1" w:themeTint="A6"/>
                                <w:sz w:val="18"/>
                                <w:szCs w:val="18"/>
                              </w:rPr>
                              <w:t xml:space="preserve">    • </w:t>
                            </w:r>
                            <w:r>
                              <w:rPr>
                                <w:rFonts w:ascii="Cascadia Mono SemiLight" w:hAnsi="Cascadia Mono SemiLight" w:cs="Cascadia Mono SemiLight" w:hint="cs"/>
                                <w:color w:val="595959" w:themeColor="text1" w:themeTint="A6"/>
                                <w:sz w:val="18"/>
                                <w:szCs w:val="18"/>
                                <w:rtl/>
                              </w:rPr>
                              <w:t>الظنون واخواته</w:t>
                            </w:r>
                          </w:p>
                        </w:txbxContent>
                      </v:textbox>
                    </v:shape>
                    <v:group id="Grup 34" o:spid="_x0000_s1150" style="position:absolute;left:-385;width:11786;height:8803" coordorigin="-562" coordsize="17201,8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">
                      <v:shape id="_x0000_s1151" type="#_x0000_t202" style="position:absolute;left:1580;width:15031;height:2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" filled="f" stroked="f">
                        <v:textbox>
                          <w:txbxContent>
                            <w:p w14:paraId="09E88969" w14:textId="542B01E0" w:rsidR="0013535E" w:rsidRPr="0013535E" w:rsidRDefault="0013535E" w:rsidP="0013535E">
                              <w:pPr>
                                <w:spacing w:after="0"/>
                                <w:rPr>
                                  <w:rFonts w:cs="Times New Roman"/>
                                  <w:color w:val="595959" w:themeColor="text1" w:themeTint="A6"/>
                                  <w:sz w:val="18"/>
                                  <w:szCs w:val="18"/>
                                </w:rPr>
                              </w:pPr>
                              <w:r w:rsidRPr="00D824D9">
                                <w:rPr>
                                  <w:rFonts w:cstheme="minorHAnsi"/>
                                  <w:color w:val="595959" w:themeColor="text1" w:themeTint="A6"/>
                                  <w:sz w:val="18"/>
                                  <w:szCs w:val="18"/>
                                </w:rPr>
                                <w:t xml:space="preserve">    • </w:t>
                              </w:r>
                              <w:r w:rsidRPr="0013535E">
                                <w:rPr>
                                  <w:rFonts w:ascii="Cascadia Mono SemiLight" w:hAnsi="Cascadia Mono SemiLight" w:cs="Cascadia Mono SemiLight"/>
                                  <w:color w:val="595959" w:themeColor="text1" w:themeTint="A6"/>
                                  <w:sz w:val="18"/>
                                  <w:szCs w:val="18"/>
                                  <w:rtl/>
                                </w:rPr>
                                <w:t>وا</w:t>
                              </w:r>
                            </w:p>
                          </w:txbxContent>
                        </v:textbox>
                      </v:shape>
                      <v:shape id="_x0000_s1152" type="#_x0000_t202" style="position:absolute;left:1608;top:1270;width:15031;height:2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" filled="f" stroked="f">
                        <v:textbox>
                          <w:txbxContent>
                            <w:p w14:paraId="684FB80E" w14:textId="7A15C212" w:rsidR="008A3C26" w:rsidRPr="008A3C26" w:rsidRDefault="008A3C26" w:rsidP="008A3C26">
                              <w:pPr>
                                <w:spacing w:after="0"/>
                                <w:rPr>
                                  <w:rFonts w:eastAsia="MS Mincho" w:cs="Times New Roman"/>
                                  <w:color w:val="595959" w:themeColor="text1" w:themeTint="A6"/>
                                  <w:sz w:val="18"/>
                                  <w:szCs w:val="18"/>
                                  <w:rtl/>
                                </w:rPr>
                              </w:pPr>
                              <w:r w:rsidRPr="00D824D9">
                                <w:rPr>
                                  <w:rFonts w:cstheme="minorHAnsi"/>
                                  <w:color w:val="595959" w:themeColor="text1" w:themeTint="A6"/>
                                  <w:sz w:val="18"/>
                                  <w:szCs w:val="18"/>
                                </w:rPr>
                                <w:t xml:space="preserve">    • </w:t>
                              </w:r>
                              <w:r>
                                <w:rPr>
                                  <w:rFonts w:ascii="Cascadia Mono SemiLight" w:hAnsi="Cascadia Mono SemiLight" w:cs="Cascadia Mono SemiLight" w:hint="cs"/>
                                  <w:color w:val="595959" w:themeColor="text1" w:themeTint="A6"/>
                                  <w:sz w:val="18"/>
                                  <w:szCs w:val="18"/>
                                  <w:rtl/>
                                </w:rPr>
                                <w:t>لكنا&amp; ولكنا</w:t>
                              </w:r>
                            </w:p>
                          </w:txbxContent>
                        </v:textbox>
                      </v:shape>
                      <v:shape id="_x0000_s1153" type="#_x0000_t202" style="position:absolute;left:1580;top:3697;width:15031;height:2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" filled="f" stroked="f">
                        <v:textbox>
                          <w:txbxContent>
                            <w:p w14:paraId="08CE00B8" w14:textId="79D3DA18" w:rsidR="008A3C26" w:rsidRPr="0013535E" w:rsidRDefault="008A3C26" w:rsidP="008A3C26">
                              <w:pPr>
                                <w:spacing w:after="0"/>
                                <w:rPr>
                                  <w:rFonts w:cs="Times New Roman"/>
                                  <w:color w:val="595959" w:themeColor="text1" w:themeTint="A6"/>
                                  <w:sz w:val="18"/>
                                  <w:szCs w:val="18"/>
                                </w:rPr>
                              </w:pPr>
                              <w:r w:rsidRPr="00D824D9">
                                <w:rPr>
                                  <w:rFonts w:cstheme="minorHAnsi"/>
                                  <w:color w:val="595959" w:themeColor="text1" w:themeTint="A6"/>
                                  <w:sz w:val="18"/>
                                  <w:szCs w:val="18"/>
                                </w:rPr>
                                <w:t xml:space="preserve">    • </w:t>
                              </w:r>
                              <w:r>
                                <w:rPr>
                                  <w:rFonts w:ascii="Cascadia Mono SemiLight" w:hAnsi="Cascadia Mono SemiLight" w:cs="Cascadia Mono SemiLight" w:hint="cs"/>
                                  <w:color w:val="595959" w:themeColor="text1" w:themeTint="A6"/>
                                  <w:sz w:val="18"/>
                                  <w:szCs w:val="18"/>
                                  <w:rtl/>
                                </w:rPr>
                                <w:t>ثمودا</w:t>
                              </w:r>
                            </w:p>
                          </w:txbxContent>
                        </v:textbox>
                      </v:shape>
                      <v:shape id="_x0000_s1154" type="#_x0000_t202" style="position:absolute;left:-562;top:5051;width:15030;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" filled="f" stroked="f">
                        <v:textbox>
                          <w:txbxContent>
                            <w:p w14:paraId="496F9B5E" w14:textId="380BCEE0" w:rsidR="008A3C26" w:rsidRPr="008A3C26" w:rsidRDefault="008A3C26" w:rsidP="008A3C26">
                              <w:pPr>
                                <w:spacing w:after="0"/>
                                <w:rPr>
                                  <w:rFonts w:ascii="Cascadia Mono SemiLight" w:hAnsi="Cascadia Mono SemiLight" w:cs="Cascadia Mono SemiLight"/>
                                  <w:color w:val="595959" w:themeColor="text1" w:themeTint="A6"/>
                                  <w:sz w:val="18"/>
                                  <w:szCs w:val="18"/>
                                  <w:rtl/>
                                </w:rPr>
                              </w:pPr>
                              <w:r w:rsidRPr="008A3C26">
                                <w:rPr>
                                  <w:rFonts w:ascii="Cascadia Mono SemiLight" w:hAnsi="Cascadia Mono SemiLight" w:cs="Cascadia Mono SemiLight"/>
                                  <w:color w:val="595959" w:themeColor="text1" w:themeTint="A6"/>
                                  <w:sz w:val="18"/>
                                  <w:szCs w:val="18"/>
                                </w:rPr>
                                <w:t xml:space="preserve">    • </w:t>
                              </w:r>
                              <w:r w:rsidRPr="008A3C26">
                                <w:rPr>
                                  <w:rFonts w:ascii="Cascadia Mono SemiLight" w:hAnsi="Cascadia Mono SemiLight" w:cs="Cascadia Mono SemiLight"/>
                                  <w:color w:val="595959" w:themeColor="text1" w:themeTint="A6"/>
                                  <w:sz w:val="18"/>
                                  <w:szCs w:val="18"/>
                                  <w:rtl/>
                                </w:rPr>
                                <w:t>سلسلا</w:t>
                              </w:r>
                            </w:p>
                          </w:txbxContent>
                        </v:textbox>
                      </v:shape>
                      <v:shape id="_x0000_s1155" type="#_x0000_t202" style="position:absolute;left:-561;top:6067;width:15029;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" filled="f" stroked="f">
                        <v:textbox>
                          <w:txbxContent>
                            <w:p w14:paraId="29918C93" w14:textId="397D750A" w:rsidR="008A3C26" w:rsidRPr="008A3C26" w:rsidRDefault="008A3C26" w:rsidP="008A3C26">
                              <w:pPr>
                                <w:spacing w:after="0"/>
                                <w:rPr>
                                  <w:rFonts w:ascii="Cascadia Mono SemiLight" w:hAnsi="Cascadia Mono SemiLight" w:cs="Cascadia Mono SemiLight"/>
                                  <w:color w:val="595959" w:themeColor="text1" w:themeTint="A6"/>
                                  <w:sz w:val="18"/>
                                  <w:szCs w:val="18"/>
                                </w:rPr>
                              </w:pPr>
                              <w:r w:rsidRPr="008A3C26">
                                <w:rPr>
                                  <w:rFonts w:ascii="Cascadia Mono SemiLight" w:hAnsi="Cascadia Mono SemiLight" w:cs="Cascadia Mono SemiLight"/>
                                  <w:color w:val="595959" w:themeColor="text1" w:themeTint="A6"/>
                                  <w:sz w:val="18"/>
                                  <w:szCs w:val="18"/>
                                </w:rPr>
                                <w:t xml:space="preserve">    • </w:t>
                              </w:r>
                              <w:r>
                                <w:rPr>
                                  <w:rFonts w:ascii="Cascadia Mono SemiLight" w:hAnsi="Cascadia Mono SemiLight" w:cs="Cascadia Mono SemiLight" w:hint="cs"/>
                                  <w:color w:val="595959" w:themeColor="text1" w:themeTint="A6"/>
                                  <w:sz w:val="18"/>
                                  <w:szCs w:val="18"/>
                                  <w:rtl/>
                                </w:rPr>
                                <w:t>قواريرا</w:t>
                              </w:r>
                            </w:p>
                          </w:txbxContent>
                        </v:textbox>
                      </v:shape>
                    </v:group>
                  </v:group>
                </v:group>
                <v:group id="Grup 33" o:spid="_x0000_s1156" style="position:absolute;left:7485;top:20439;width:26949;height:17329" coordsize="26949,17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">
                  <v:group id="Grup 19" o:spid="_x0000_s1157" style="position:absolute;width:26949;height:9385" coordorigin="-238" coordsize="27724,9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">
                    <v:shape id="_x0000_s1158" type="#_x0000_t202" style="position:absolute;width:12967;height:2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" filled="f" stroked="f">
                      <v:textbox>
                        <w:txbxContent>
                          <w:p w14:paraId="55552190" w14:textId="6585A60D" w:rsidR="008A3C26" w:rsidRPr="00A60514" w:rsidRDefault="008A3C26" w:rsidP="008A3C26">
                            <w:pPr>
                              <w:spacing w:after="0"/>
                              <w:rPr>
                                <w:rFonts w:eastAsia="MS Mincho"/>
                                <w:color w:val="595959" w:themeColor="text1" w:themeTint="A6"/>
                                <w:sz w:val="18"/>
                                <w:szCs w:val="18"/>
                                <w:rtl/>
                              </w:rPr>
                            </w:pPr>
                            <w:r w:rsidRPr="00A60514">
                              <w:rPr>
                                <w:rFonts w:cstheme="minorHAnsi"/>
                                <w:color w:val="595959" w:themeColor="text1" w:themeTint="A6"/>
                                <w:sz w:val="18"/>
                                <w:szCs w:val="18"/>
                              </w:rPr>
                              <w:t>B</w:t>
                            </w:r>
                            <w:r w:rsidR="002378DE">
                              <w:rPr>
                                <w:rFonts w:cstheme="minorHAnsi"/>
                                <w:color w:val="595959" w:themeColor="text1" w:themeTint="A6"/>
                                <w:sz w:val="18"/>
                                <w:szCs w:val="18"/>
                              </w:rPr>
                              <w:t xml:space="preserve"> </w:t>
                            </w:r>
                            <w:r w:rsidRPr="00A60514">
                              <w:rPr>
                                <w:rFonts w:cstheme="minorHAnsi"/>
                                <w:color w:val="595959" w:themeColor="text1" w:themeTint="A6"/>
                                <w:sz w:val="18"/>
                                <w:szCs w:val="18"/>
                              </w:rPr>
                              <w:t>. Ghorib Bacaan</w:t>
                            </w:r>
                          </w:p>
                        </w:txbxContent>
                      </v:textbox>
                    </v:shape>
                    <v:shape id="_x0000_s1159" type="#_x0000_t202" style="position:absolute;left:-238;top:1408;width:12704;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" filled="f" stroked="f">
                      <v:textbox>
                        <w:txbxContent>
                          <w:p w14:paraId="0ADD4BB0" w14:textId="175DCD3D" w:rsidR="008A3C26" w:rsidRPr="00B35629" w:rsidRDefault="00852FC3" w:rsidP="00852FC3">
                            <w:pPr>
                              <w:spacing w:after="0"/>
                              <w:rPr>
                                <w:rFonts w:ascii="Cascadia Mono SemiLight" w:eastAsia="MS Mincho" w:hAnsi="Cascadia Mono SemiLight" w:cs="Cascadia Mono SemiLight"/>
                                <w:color w:val="595959" w:themeColor="text1" w:themeTint="A6"/>
                                <w:sz w:val="18"/>
                                <w:szCs w:val="18"/>
                              </w:rPr>
                            </w:pPr>
                            <w:r>
                              <w:rPr>
                                <w:rFonts w:ascii="Cascadia Mono SemiLight" w:hAnsi="Cascadia Mono SemiLight" w:cs="Cascadia Mono SemiLight"/>
                                <w:color w:val="595959" w:themeColor="text1" w:themeTint="A6"/>
                                <w:sz w:val="18"/>
                                <w:szCs w:val="18"/>
                              </w:rPr>
                              <w:t xml:space="preserve">  </w:t>
                            </w:r>
                            <w:r w:rsidR="008A3C26" w:rsidRPr="00B35629">
                              <w:rPr>
                                <w:rFonts w:ascii="Cascadia Mono SemiLight" w:hAnsi="Cascadia Mono SemiLight" w:cs="Cascadia Mono SemiLight"/>
                                <w:color w:val="595959" w:themeColor="text1" w:themeTint="A6"/>
                                <w:sz w:val="18"/>
                                <w:szCs w:val="18"/>
                              </w:rPr>
                              <w:t xml:space="preserve">• </w:t>
                            </w:r>
                            <w:r w:rsidR="00B35629" w:rsidRPr="00B35629">
                              <w:rPr>
                                <w:rFonts w:ascii="Cascadia Mono SemiLight" w:hAnsi="Cascadia Mono SemiLight" w:cs="Cascadia Mono SemiLight"/>
                                <w:color w:val="595959" w:themeColor="text1" w:themeTint="A6"/>
                                <w:sz w:val="18"/>
                                <w:szCs w:val="18"/>
                                <w:rtl/>
                              </w:rPr>
                              <w:t>سكتة</w:t>
                            </w:r>
                          </w:p>
                        </w:txbxContent>
                      </v:textbox>
                    </v:shape>
                    <v:shape id="_x0000_s1160" type="#_x0000_t202" style="position:absolute;left:29;top:3985;width:16764;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" filled="f" stroked="f">
                      <v:textbox>
                        <w:txbxContent>
                          <w:p w14:paraId="2444E6E7" w14:textId="7C5A7BB6" w:rsidR="008A3C26" w:rsidRPr="00A60514" w:rsidRDefault="008A3C26" w:rsidP="008A3C26">
                            <w:pPr>
                              <w:spacing w:after="0"/>
                              <w:rPr>
                                <w:rFonts w:cs="Times New Roman"/>
                                <w:color w:val="595959" w:themeColor="text1" w:themeTint="A6"/>
                                <w:sz w:val="18"/>
                                <w:szCs w:val="18"/>
                              </w:rPr>
                            </w:pPr>
                            <w:r>
                              <w:rPr>
                                <w:rFonts w:cstheme="minorHAnsi"/>
                                <w:sz w:val="18"/>
                                <w:szCs w:val="18"/>
                              </w:rPr>
                              <w:t xml:space="preserve">    </w:t>
                            </w:r>
                            <w:r w:rsidRPr="00A60514">
                              <w:rPr>
                                <w:rFonts w:cstheme="minorHAnsi"/>
                                <w:color w:val="595959" w:themeColor="text1" w:themeTint="A6"/>
                                <w:sz w:val="18"/>
                                <w:szCs w:val="18"/>
                              </w:rPr>
                              <w:t xml:space="preserve">• </w:t>
                            </w:r>
                            <w:r w:rsidR="00B35629" w:rsidRPr="00A60514">
                              <w:rPr>
                                <w:rFonts w:ascii="Cascadia Mono SemiLight" w:hAnsi="Cascadia Mono SemiLight" w:cs="Cascadia Mono SemiLight" w:hint="cs"/>
                                <w:color w:val="595959" w:themeColor="text1" w:themeTint="A6"/>
                                <w:sz w:val="18"/>
                                <w:szCs w:val="18"/>
                                <w:rtl/>
                              </w:rPr>
                              <w:t>اشمام</w:t>
                            </w:r>
                          </w:p>
                        </w:txbxContent>
                      </v:textbox>
                    </v:shape>
                    <v:shape id="_x0000_s1161" type="#_x0000_t202" style="position:absolute;left:29;top:2520;width:27456;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" filled="f" stroked="f">
                      <v:textbox>
                        <w:txbxContent>
                          <w:p w14:paraId="76F90C2A" w14:textId="2F47C9E9" w:rsidR="008A3C26" w:rsidRPr="00A60514" w:rsidRDefault="008A3C26" w:rsidP="008A3C26">
                            <w:pPr>
                              <w:spacing w:after="0"/>
                              <w:rPr>
                                <w:rFonts w:cs="Times New Roman"/>
                                <w:color w:val="595959" w:themeColor="text1" w:themeTint="A6"/>
                                <w:sz w:val="18"/>
                                <w:szCs w:val="18"/>
                              </w:rPr>
                            </w:pPr>
                            <w:r w:rsidRPr="00A60514">
                              <w:rPr>
                                <w:rFonts w:cstheme="minorHAnsi"/>
                                <w:color w:val="595959" w:themeColor="text1" w:themeTint="A6"/>
                                <w:sz w:val="18"/>
                                <w:szCs w:val="18"/>
                              </w:rPr>
                              <w:t xml:space="preserve">    • </w:t>
                            </w:r>
                            <w:r w:rsidR="00B35629" w:rsidRPr="00A60514">
                              <w:rPr>
                                <w:rFonts w:ascii="Cascadia Mono SemiLight" w:hAnsi="Cascadia Mono SemiLight" w:cs="Cascadia Mono SemiLight" w:hint="cs"/>
                                <w:color w:val="595959" w:themeColor="text1" w:themeTint="A6"/>
                                <w:sz w:val="18"/>
                                <w:szCs w:val="18"/>
                                <w:rtl/>
                              </w:rPr>
                              <w:t>امالة</w:t>
                            </w:r>
                          </w:p>
                        </w:txbxContent>
                      </v:textbox>
                    </v:shape>
                    <v:shape id="_x0000_s1162" type="#_x0000_t202" style="position:absolute;top:5334;width:15313;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" filled="f" stroked="f">
                      <v:textbox>
                        <w:txbxContent>
                          <w:p w14:paraId="0A4A3B4E" w14:textId="709B6EB4" w:rsidR="008A3C26" w:rsidRPr="00A60514" w:rsidRDefault="008A3C26" w:rsidP="008A3C26">
                            <w:pPr>
                              <w:spacing w:after="0"/>
                              <w:rPr>
                                <w:rFonts w:cs="Times New Roman"/>
                                <w:color w:val="595959" w:themeColor="text1" w:themeTint="A6"/>
                                <w:sz w:val="18"/>
                                <w:szCs w:val="18"/>
                              </w:rPr>
                            </w:pPr>
                            <w:r>
                              <w:rPr>
                                <w:rFonts w:cstheme="minorHAnsi"/>
                                <w:sz w:val="18"/>
                                <w:szCs w:val="18"/>
                              </w:rPr>
                              <w:t xml:space="preserve">    </w:t>
                            </w:r>
                            <w:r w:rsidRPr="00A60514">
                              <w:rPr>
                                <w:rFonts w:cstheme="minorHAnsi"/>
                                <w:color w:val="595959" w:themeColor="text1" w:themeTint="A6"/>
                                <w:sz w:val="18"/>
                                <w:szCs w:val="18"/>
                              </w:rPr>
                              <w:t xml:space="preserve">• </w:t>
                            </w:r>
                            <w:r w:rsidR="00B35629" w:rsidRPr="00A60514">
                              <w:rPr>
                                <w:rFonts w:ascii="Cascadia Mono SemiLight" w:hAnsi="Cascadia Mono SemiLight" w:cs="Cascadia Mono SemiLight" w:hint="cs"/>
                                <w:color w:val="595959" w:themeColor="text1" w:themeTint="A6"/>
                                <w:sz w:val="18"/>
                                <w:szCs w:val="18"/>
                                <w:rtl/>
                              </w:rPr>
                              <w:t>تسهيل</w:t>
                            </w:r>
                          </w:p>
                        </w:txbxContent>
                      </v:textbox>
                    </v:shape>
                    <v:shape id="_x0000_s1163" type="#_x0000_t202" style="position:absolute;left:29;top:6652;width:15461;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" filled="f" stroked="f">
                      <v:textbox>
                        <w:txbxContent>
                          <w:p w14:paraId="770D38B1" w14:textId="5331EFC6" w:rsidR="008A3C26" w:rsidRPr="0013535E" w:rsidRDefault="008A3C26" w:rsidP="008A3C26">
                            <w:pPr>
                              <w:spacing w:after="0"/>
                              <w:rPr>
                                <w:rFonts w:cs="Times New Roman"/>
                                <w:color w:val="595959" w:themeColor="text1" w:themeTint="A6"/>
                                <w:sz w:val="18"/>
                                <w:szCs w:val="18"/>
                              </w:rPr>
                            </w:pPr>
                            <w:r w:rsidRPr="00D824D9">
                              <w:rPr>
                                <w:rFonts w:cstheme="minorHAnsi"/>
                                <w:color w:val="595959" w:themeColor="text1" w:themeTint="A6"/>
                                <w:sz w:val="18"/>
                                <w:szCs w:val="18"/>
                              </w:rPr>
                              <w:t xml:space="preserve">    • </w:t>
                            </w:r>
                            <w:r w:rsidR="00B35629">
                              <w:rPr>
                                <w:rFonts w:ascii="Cascadia Mono SemiLight" w:hAnsi="Cascadia Mono SemiLight" w:cs="Cascadia Mono SemiLight" w:hint="cs"/>
                                <w:color w:val="595959" w:themeColor="text1" w:themeTint="A6"/>
                                <w:sz w:val="18"/>
                                <w:szCs w:val="18"/>
                                <w:rtl/>
                              </w:rPr>
                              <w:t>نقل</w:t>
                            </w:r>
                          </w:p>
                        </w:txbxContent>
                      </v:textbox>
                    </v:shape>
                  </v:group>
                  <v:group id="Grup 19" o:spid="_x0000_s1164" style="position:absolute;left:214;top:8048;width:26721;height:8096" coordorigin=",1289" coordsize="27485,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">
                    <v:shape id="_x0000_s1165" type="#_x0000_t202" style="position:absolute;left:29;top:1289;width:14060;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" filled="f" stroked="f">
                      <v:textbox>
                        <w:txbxContent>
                          <w:p w14:paraId="47F33592" w14:textId="52E753DE" w:rsidR="008A3C26" w:rsidRPr="00A60514" w:rsidRDefault="008A3C26" w:rsidP="008A3C26">
                            <w:pPr>
                              <w:spacing w:after="0"/>
                              <w:rPr>
                                <w:rFonts w:eastAsia="MS Mincho" w:cs="Times New Roman"/>
                                <w:color w:val="595959" w:themeColor="text1" w:themeTint="A6"/>
                                <w:sz w:val="18"/>
                                <w:szCs w:val="18"/>
                                <w:rtl/>
                              </w:rPr>
                            </w:pPr>
                            <w:r>
                              <w:rPr>
                                <w:rFonts w:cstheme="minorHAnsi"/>
                                <w:sz w:val="18"/>
                                <w:szCs w:val="18"/>
                              </w:rPr>
                              <w:t xml:space="preserve">    </w:t>
                            </w:r>
                            <w:r w:rsidRPr="00A60514">
                              <w:rPr>
                                <w:rFonts w:cstheme="minorHAnsi"/>
                                <w:color w:val="595959" w:themeColor="text1" w:themeTint="A6"/>
                                <w:sz w:val="18"/>
                                <w:szCs w:val="18"/>
                              </w:rPr>
                              <w:t xml:space="preserve">• </w:t>
                            </w:r>
                            <w:r w:rsidR="00B35629" w:rsidRPr="00A60514">
                              <w:rPr>
                                <w:rFonts w:ascii="Cascadia Mono SemiLight" w:hAnsi="Cascadia Mono SemiLight" w:cs="Cascadia Mono SemiLight"/>
                                <w:color w:val="595959" w:themeColor="text1" w:themeTint="A6"/>
                                <w:sz w:val="18"/>
                                <w:szCs w:val="18"/>
                                <w:rtl/>
                              </w:rPr>
                              <w:t>ن</w:t>
                            </w:r>
                            <w:r w:rsidR="00B35629" w:rsidRPr="00A60514">
                              <w:rPr>
                                <w:rFonts w:ascii="Cascadia Mono SemiLight" w:hAnsi="Cascadia Mono SemiLight" w:cs="Cascadia Mono SemiLight" w:hint="cs"/>
                                <w:color w:val="595959" w:themeColor="text1" w:themeTint="A6"/>
                                <w:sz w:val="18"/>
                                <w:szCs w:val="18"/>
                                <w:rtl/>
                              </w:rPr>
                              <w:t>ون</w:t>
                            </w:r>
                            <w:r w:rsidR="00B35629" w:rsidRPr="00A60514">
                              <w:rPr>
                                <w:rFonts w:ascii="Cascadia Mono SemiLight" w:hAnsi="Cascadia Mono SemiLight" w:cs="Cascadia Mono SemiLight"/>
                                <w:color w:val="595959" w:themeColor="text1" w:themeTint="A6"/>
                                <w:sz w:val="18"/>
                                <w:szCs w:val="18"/>
                                <w:rtl/>
                              </w:rPr>
                              <w:t xml:space="preserve"> وقاية</w:t>
                            </w:r>
                          </w:p>
                        </w:txbxContent>
                      </v:textbox>
                    </v:shape>
                    <v:shape id="_x0000_s1166" type="#_x0000_t202" style="position:absolute;left:29;top:3985;width:16764;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" filled="f" stroked="f">
                      <v:textbox>
                        <w:txbxContent>
                          <w:p w14:paraId="33CBABF0" w14:textId="45E9EE88" w:rsidR="008A3C26" w:rsidRPr="00A60514" w:rsidRDefault="008A3C26" w:rsidP="008A3C26">
                            <w:pPr>
                              <w:spacing w:after="0"/>
                              <w:rPr>
                                <w:rFonts w:cs="Times New Roman"/>
                                <w:color w:val="595959" w:themeColor="text1" w:themeTint="A6"/>
                                <w:sz w:val="18"/>
                                <w:szCs w:val="18"/>
                              </w:rPr>
                            </w:pPr>
                            <w:r>
                              <w:rPr>
                                <w:rFonts w:cstheme="minorHAnsi"/>
                                <w:sz w:val="18"/>
                                <w:szCs w:val="18"/>
                              </w:rPr>
                              <w:t xml:space="preserve">    </w:t>
                            </w:r>
                            <w:r w:rsidRPr="00A60514">
                              <w:rPr>
                                <w:rFonts w:cstheme="minorHAnsi"/>
                                <w:color w:val="595959" w:themeColor="text1" w:themeTint="A6"/>
                                <w:sz w:val="18"/>
                                <w:szCs w:val="18"/>
                              </w:rPr>
                              <w:t xml:space="preserve">• </w:t>
                            </w:r>
                            <w:r w:rsidR="00B35629" w:rsidRPr="00A60514">
                              <w:rPr>
                                <w:rFonts w:ascii="Cascadia Mono SemiLight" w:hAnsi="Cascadia Mono SemiLight" w:cs="Cascadia Mono SemiLight" w:hint="cs"/>
                                <w:color w:val="595959" w:themeColor="text1" w:themeTint="A6"/>
                                <w:sz w:val="18"/>
                                <w:szCs w:val="18"/>
                                <w:rtl/>
                              </w:rPr>
                              <w:t>صفر مستطل قاىم</w:t>
                            </w:r>
                          </w:p>
                        </w:txbxContent>
                      </v:textbox>
                    </v:shape>
                    <v:shape id="_x0000_s1167" type="#_x0000_t202" style="position:absolute;left:29;top:2520;width:27456;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" filled="f" stroked="f">
                      <v:textbox>
                        <w:txbxContent>
                          <w:p w14:paraId="592BA060" w14:textId="341AD5EB" w:rsidR="008A3C26" w:rsidRPr="00A60514" w:rsidRDefault="008A3C26" w:rsidP="008A3C26">
                            <w:pPr>
                              <w:spacing w:after="0"/>
                              <w:rPr>
                                <w:rFonts w:cs="Times New Roman"/>
                                <w:color w:val="595959" w:themeColor="text1" w:themeTint="A6"/>
                                <w:sz w:val="18"/>
                                <w:szCs w:val="18"/>
                              </w:rPr>
                            </w:pPr>
                            <w:r w:rsidRPr="00A60514">
                              <w:rPr>
                                <w:rFonts w:cstheme="minorHAnsi"/>
                                <w:color w:val="595959" w:themeColor="text1" w:themeTint="A6"/>
                                <w:sz w:val="18"/>
                                <w:szCs w:val="18"/>
                              </w:rPr>
                              <w:t xml:space="preserve">    • </w:t>
                            </w:r>
                            <w:r w:rsidR="00B35629" w:rsidRPr="00A60514">
                              <w:rPr>
                                <w:rFonts w:ascii="Cascadia Mono SemiLight" w:hAnsi="Cascadia Mono SemiLight" w:cs="Cascadia Mono SemiLight" w:hint="cs"/>
                                <w:color w:val="595959" w:themeColor="text1" w:themeTint="A6"/>
                                <w:sz w:val="18"/>
                                <w:szCs w:val="18"/>
                                <w:rtl/>
                              </w:rPr>
                              <w:t>صفر مستدر</w:t>
                            </w:r>
                          </w:p>
                        </w:txbxContent>
                      </v:textbox>
                    </v:shape>
                    <v:shape id="_x0000_s1168" type="#_x0000_t202" style="position:absolute;top:5334;width:15313;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" filled="f" stroked="f">
                      <v:textbox>
                        <w:txbxContent>
                          <w:p w14:paraId="1A2CE96F" w14:textId="4BB12A9A" w:rsidR="008A3C26" w:rsidRPr="00A60514" w:rsidRDefault="008A3C26" w:rsidP="008A3C26">
                            <w:pPr>
                              <w:spacing w:after="0"/>
                              <w:rPr>
                                <w:rFonts w:cs="Times New Roman"/>
                                <w:color w:val="595959" w:themeColor="text1" w:themeTint="A6"/>
                                <w:sz w:val="18"/>
                                <w:szCs w:val="18"/>
                              </w:rPr>
                            </w:pPr>
                            <w:r>
                              <w:rPr>
                                <w:rFonts w:cstheme="minorHAnsi"/>
                                <w:sz w:val="18"/>
                                <w:szCs w:val="18"/>
                              </w:rPr>
                              <w:t xml:space="preserve">    </w:t>
                            </w:r>
                            <w:r w:rsidRPr="00A60514">
                              <w:rPr>
                                <w:rFonts w:cstheme="minorHAnsi"/>
                                <w:color w:val="595959" w:themeColor="text1" w:themeTint="A6"/>
                                <w:sz w:val="18"/>
                                <w:szCs w:val="18"/>
                              </w:rPr>
                              <w:t xml:space="preserve">• </w:t>
                            </w:r>
                            <w:r w:rsidR="00B35629" w:rsidRPr="00A60514">
                              <w:rPr>
                                <w:rFonts w:ascii="Cascadia Mono SemiLight" w:hAnsi="Cascadia Mono SemiLight" w:cs="Cascadia Mono SemiLight" w:hint="cs"/>
                                <w:color w:val="595959" w:themeColor="text1" w:themeTint="A6"/>
                                <w:sz w:val="18"/>
                                <w:szCs w:val="18"/>
                                <w:rtl/>
                              </w:rPr>
                              <w:t>ص/س</w:t>
                            </w:r>
                          </w:p>
                        </w:txbxContent>
                      </v:textbox>
                    </v:shape>
                    <v:shape id="_x0000_s1169" type="#_x0000_t202" style="position:absolute;left:29;top:6652;width:15461;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" filled="f" stroked="f">
                      <v:textbox>
                        <w:txbxContent>
                          <w:p w14:paraId="60652658" w14:textId="7F227080" w:rsidR="008A3C26" w:rsidRPr="00A60514" w:rsidRDefault="008A3C26" w:rsidP="008A3C26">
                            <w:pPr>
                              <w:spacing w:after="0"/>
                              <w:rPr>
                                <w:rFonts w:cs="Times New Roman"/>
                                <w:color w:val="595959" w:themeColor="text1" w:themeTint="A6"/>
                                <w:sz w:val="18"/>
                                <w:szCs w:val="18"/>
                              </w:rPr>
                            </w:pPr>
                            <w:r w:rsidRPr="00D824D9">
                              <w:rPr>
                                <w:rFonts w:cstheme="minorHAnsi"/>
                                <w:color w:val="595959" w:themeColor="text1" w:themeTint="A6"/>
                                <w:sz w:val="18"/>
                                <w:szCs w:val="18"/>
                              </w:rPr>
                              <w:t xml:space="preserve">    </w:t>
                            </w:r>
                            <w:r w:rsidRPr="00A60514">
                              <w:rPr>
                                <w:rFonts w:cstheme="minorHAnsi"/>
                                <w:color w:val="595959" w:themeColor="text1" w:themeTint="A6"/>
                                <w:sz w:val="18"/>
                                <w:szCs w:val="18"/>
                              </w:rPr>
                              <w:t xml:space="preserve">• </w:t>
                            </w:r>
                            <w:r w:rsidR="00B35629" w:rsidRPr="00A60514">
                              <w:rPr>
                                <w:rFonts w:ascii="Cascadia Mono SemiLight" w:hAnsi="Cascadia Mono SemiLight" w:cs="Cascadia Mono SemiLight" w:hint="cs"/>
                                <w:color w:val="595959" w:themeColor="text1" w:themeTint="A6"/>
                                <w:sz w:val="18"/>
                                <w:szCs w:val="18"/>
                                <w:rtl/>
                              </w:rPr>
                              <w:t>ضعف/ضعفا</w:t>
                            </w:r>
                          </w:p>
                        </w:txbxContent>
                      </v:textbox>
                    </v:shape>
                  </v:group>
                  <v:shape id="_x0000_s1170" type="#_x0000_t202" style="position:absolute;left:214;top:14597;width:15031;height:2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" filled="f" stroked="f">
                    <v:textbox>
                      <w:txbxContent>
                        <w:p w14:paraId="4B2E955A" w14:textId="29FF598F" w:rsidR="008A3C26" w:rsidRPr="0013535E" w:rsidRDefault="008A3C26" w:rsidP="008A3C26">
                          <w:pPr>
                            <w:spacing w:after="0"/>
                            <w:rPr>
                              <w:rFonts w:cs="Times New Roman"/>
                              <w:color w:val="595959" w:themeColor="text1" w:themeTint="A6"/>
                              <w:sz w:val="18"/>
                              <w:szCs w:val="18"/>
                            </w:rPr>
                          </w:pPr>
                          <w:r w:rsidRPr="00D824D9">
                            <w:rPr>
                              <w:rFonts w:cstheme="minorHAnsi"/>
                              <w:color w:val="595959" w:themeColor="text1" w:themeTint="A6"/>
                              <w:sz w:val="18"/>
                              <w:szCs w:val="18"/>
                            </w:rPr>
                            <w:t xml:space="preserve">    • </w:t>
                          </w:r>
                          <w:r w:rsidR="00B35629">
                            <w:rPr>
                              <w:rFonts w:ascii="Cascadia Mono SemiLight" w:hAnsi="Cascadia Mono SemiLight" w:cs="Cascadia Mono SemiLight" w:hint="cs"/>
                              <w:color w:val="595959" w:themeColor="text1" w:themeTint="A6"/>
                              <w:sz w:val="18"/>
                              <w:szCs w:val="18"/>
                              <w:rtl/>
                            </w:rPr>
                            <w:t>السجدة</w:t>
                          </w:r>
                        </w:p>
                      </w:txbxContent>
                    </v:textbox>
                  </v:shape>
                </v:group>
              </v:group>
            </w:pict>
          </mc:Fallback>
        </mc:AlternateContent>
      </w:r>
      <w:r w:rsidR="00490E6C">
        <w:br w:type="page"/>
      </w:r>
    </w:p>
    <w:p w14:paraId="28FEA146" w14:textId="663B7E71" w:rsidR="00997666" w:rsidRDefault="00B75C33" w:rsidP="00517DF5">
      <w:r>
        <w:rPr>
          <w:rFonts w:asciiTheme="majorHAnsi" w:eastAsiaTheme="majorEastAsia" w:hAnsiTheme="majorHAnsi" w:cstheme="majorBidi"/>
          <w:color w:val="C68D08" w:themeColor="accent1" w:themeShade="BF"/>
          <w:sz w:val="48"/>
          <w:szCs w:val="48"/>
        </w:rPr>
        <w:lastRenderedPageBreak/>
        <w:drawing>
          <wp:anchor distT="0" distB="0" distL="114300" distR="114300" simplePos="0" relativeHeight="251633675" behindDoc="1" locked="0" layoutInCell="1" allowOverlap="1" wp14:anchorId="3FBA1EEB" wp14:editId="58B0EAD1">
            <wp:simplePos x="0" y="0"/>
            <wp:positionH relativeFrom="page">
              <wp:posOffset>0</wp:posOffset>
            </wp:positionH>
            <wp:positionV relativeFrom="page">
              <wp:posOffset>10160</wp:posOffset>
            </wp:positionV>
            <wp:extent cx="5328285" cy="7538085"/>
            <wp:effectExtent l="0" t="0" r="5715" b="5715"/>
            <wp:wrapNone/>
            <wp:docPr id="1559354578" name="Gambar 1559354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54578" name="Gambar 4"/>
                    <pic:cNvPicPr/>
                  </pic:nvPicPr>
                  <pic:blipFill>
                    <a:blip r:embed="rId19">
                      <a:extLst>
                        <a:ext uri="{28A0092B-C50C-407E-A947-70E740481C1C}">
                          <a14:useLocalDpi xmlns:a14="http://schemas.microsoft.com/office/drawing/2010/main" val="0"/>
                        </a:ext>
                      </a:extLst>
                    </a:blip>
                    <a:stretch>
                      <a:fillRect/>
                    </a:stretch>
                  </pic:blipFill>
                  <pic:spPr>
                    <a:xfrm>
                      <a:off x="0" y="0"/>
                      <a:ext cx="5328285" cy="7538085"/>
                    </a:xfrm>
                    <a:prstGeom prst="rect">
                      <a:avLst/>
                    </a:prstGeom>
                  </pic:spPr>
                </pic:pic>
              </a:graphicData>
            </a:graphic>
            <wp14:sizeRelH relativeFrom="margin">
              <wp14:pctWidth>0</wp14:pctWidth>
            </wp14:sizeRelH>
            <wp14:sizeRelV relativeFrom="margin">
              <wp14:pctHeight>0</wp14:pctHeight>
            </wp14:sizeRelV>
          </wp:anchor>
        </w:drawing>
      </w:r>
    </w:p>
    <w:p w14:paraId="5C92B0A6" w14:textId="5DAC6BB1" w:rsidR="00796903" w:rsidRPr="003C62F6" w:rsidRDefault="00796903" w:rsidP="009A7487">
      <w:pPr>
        <w:rPr>
          <w:rFonts w:asciiTheme="majorHAnsi" w:eastAsiaTheme="majorEastAsia" w:hAnsiTheme="majorHAnsi" w:cstheme="majorBidi"/>
          <w:color w:val="C68D08" w:themeColor="accent1" w:themeShade="BF"/>
          <w:sz w:val="32"/>
          <w:szCs w:val="32"/>
        </w:rPr>
      </w:pPr>
    </w:p>
    <w:p w14:paraId="60EE8C07" w14:textId="20876230" w:rsidR="00796903" w:rsidRPr="003C62F6" w:rsidRDefault="00796903" w:rsidP="00796903">
      <w:pPr>
        <w:jc w:val="center"/>
        <w:rPr>
          <w:rFonts w:asciiTheme="majorHAnsi" w:eastAsiaTheme="majorEastAsia" w:hAnsiTheme="majorHAnsi" w:cstheme="majorBidi"/>
          <w:color w:val="C68D08" w:themeColor="accent1" w:themeShade="BF"/>
          <w:sz w:val="32"/>
          <w:szCs w:val="32"/>
        </w:rPr>
      </w:pPr>
    </w:p>
    <w:p w14:paraId="3C00E2D1" w14:textId="7F5E7856" w:rsidR="0070648E" w:rsidRDefault="0070648E" w:rsidP="0070648E">
      <w:pPr>
        <w:tabs>
          <w:tab w:val="left" w:pos="2054"/>
          <w:tab w:val="left" w:pos="2082"/>
        </w:tabs>
        <w:rPr>
          <w:color w:val="C68D08" w:themeColor="accent1" w:themeShade="BF"/>
        </w:rPr>
      </w:pPr>
      <w:r>
        <w:rPr>
          <w:color w:val="C68D08" w:themeColor="accent1" w:themeShade="BF"/>
        </w:rPr>
        <w:tab/>
      </w:r>
    </w:p>
    <w:p w14:paraId="36342A3D" w14:textId="21B1C5E0" w:rsidR="00796903" w:rsidRDefault="0070648E" w:rsidP="0070648E">
      <w:pPr>
        <w:tabs>
          <w:tab w:val="left" w:pos="2054"/>
          <w:tab w:val="left" w:pos="2082"/>
        </w:tabs>
        <w:rPr>
          <w:color w:val="C68D08" w:themeColor="accent1" w:themeShade="BF"/>
        </w:rPr>
      </w:pPr>
      <w:r>
        <w:rPr>
          <w:color w:val="C68D08" w:themeColor="accent1" w:themeShade="BF"/>
        </w:rPr>
        <w:tab/>
      </w:r>
    </w:p>
    <w:p w14:paraId="6B645315" w14:textId="77777777" w:rsidR="0070648E" w:rsidRDefault="0070648E" w:rsidP="0070648E">
      <w:pPr>
        <w:tabs>
          <w:tab w:val="left" w:pos="2082"/>
        </w:tabs>
        <w:rPr>
          <w:color w:val="C68D08" w:themeColor="accent1" w:themeShade="BF"/>
        </w:rPr>
      </w:pPr>
    </w:p>
    <w:p w14:paraId="24E3EC4F" w14:textId="77777777" w:rsidR="0070648E" w:rsidRPr="003C62F6" w:rsidRDefault="0070648E" w:rsidP="0070648E">
      <w:pPr>
        <w:tabs>
          <w:tab w:val="left" w:pos="2082"/>
        </w:tabs>
        <w:rPr>
          <w:color w:val="C68D08" w:themeColor="accent1" w:themeShade="BF"/>
        </w:rPr>
      </w:pPr>
    </w:p>
    <w:p w14:paraId="59C82C67" w14:textId="4BB1D26A" w:rsidR="00D50B88" w:rsidRDefault="00D50B88">
      <w:pPr>
        <w:rPr>
          <w:rFonts w:asciiTheme="majorHAnsi" w:eastAsiaTheme="majorEastAsia" w:hAnsiTheme="majorHAnsi" w:cstheme="majorBidi"/>
          <w:color w:val="C68D08" w:themeColor="accent1" w:themeShade="BF"/>
          <w:sz w:val="48"/>
          <w:szCs w:val="48"/>
        </w:rPr>
      </w:pPr>
      <w:r>
        <w:rPr>
          <w:rFonts w:asciiTheme="majorHAnsi" w:eastAsiaTheme="majorEastAsia" w:hAnsiTheme="majorHAnsi" w:cstheme="majorBidi"/>
          <w:color w:val="C68D08" w:themeColor="accent1" w:themeShade="BF"/>
          <w:sz w:val="48"/>
          <w:szCs w:val="48"/>
        </w:rPr>
        <w:br w:type="page"/>
      </w:r>
    </w:p>
    <w:p w14:paraId="52346809" w14:textId="635C9243" w:rsidR="00D50B88" w:rsidRDefault="00306ACA">
      <w:pPr>
        <w:rPr>
          <w:rFonts w:asciiTheme="majorHAnsi" w:eastAsiaTheme="majorEastAsia" w:hAnsiTheme="majorHAnsi" w:cstheme="majorBidi"/>
          <w:color w:val="C68D08" w:themeColor="accent1" w:themeShade="BF"/>
          <w:sz w:val="36"/>
          <w:szCs w:val="36"/>
        </w:rPr>
      </w:pPr>
      <w:r>
        <w:rPr>
          <w:rFonts w:asciiTheme="majorHAnsi" w:eastAsiaTheme="majorEastAsia" w:hAnsiTheme="majorHAnsi" w:cstheme="majorBidi"/>
          <w:color w:val="C68D08" w:themeColor="accent1" w:themeShade="BF"/>
          <w:sz w:val="48"/>
          <w:szCs w:val="48"/>
        </w:rPr>
        <w:lastRenderedPageBreak/>
        <mc:AlternateContent>
          <mc:Choice Requires="wps">
            <w:drawing>
              <wp:anchor distT="0" distB="0" distL="114300" distR="114300" simplePos="0" relativeHeight="251633683" behindDoc="0" locked="0" layoutInCell="1" allowOverlap="1" wp14:anchorId="7F6AA1F0" wp14:editId="3BF3D62F">
                <wp:simplePos x="0" y="0"/>
                <wp:positionH relativeFrom="page">
                  <wp:posOffset>4022</wp:posOffset>
                </wp:positionH>
                <wp:positionV relativeFrom="paragraph">
                  <wp:posOffset>-452755</wp:posOffset>
                </wp:positionV>
                <wp:extent cx="4994910" cy="2209800"/>
                <wp:effectExtent l="0" t="0" r="0" b="0"/>
                <wp:wrapNone/>
                <wp:docPr id="1506782051" name="Persegi Panjang 1506782051"/>
                <wp:cNvGraphicFramePr/>
                <a:graphic xmlns:a="http://schemas.openxmlformats.org/drawingml/2006/main">
                  <a:graphicData uri="http://schemas.microsoft.com/office/word/2010/wordprocessingShape">
                    <wps:wsp>
                      <wps:cNvSpPr/>
                      <wps:spPr>
                        <a:xfrm>
                          <a:off x="0" y="0"/>
                          <a:ext cx="4994910" cy="2209800"/>
                        </a:xfrm>
                        <a:prstGeom prst="rect">
                          <a:avLst/>
                        </a:prstGeom>
                        <a:solidFill>
                          <a:srgbClr val="FDEAB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A0E617" id="Persegi Panjang 1506782051" o:spid="_x0000_s1026" style="position:absolute;margin-left:.3pt;margin-top:-35.65pt;width:393.3pt;height:174pt;z-index:25163368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" fillcolor="#fdeabc" stroked="f" strokeweight="1pt">
                <w10:wrap anchorx="page"/>
              </v:rect>
            </w:pict>
          </mc:Fallback>
        </mc:AlternateContent>
      </w:r>
      <w:r w:rsidR="006104FF">
        <w:rPr>
          <w:rFonts w:asciiTheme="majorHAnsi" w:eastAsiaTheme="majorEastAsia" w:hAnsiTheme="majorHAnsi" w:cstheme="majorBidi"/>
          <w:color w:val="C68D08" w:themeColor="accent1" w:themeShade="BF"/>
          <w:sz w:val="48"/>
          <w:szCs w:val="48"/>
        </w:rPr>
        <mc:AlternateContent>
          <mc:Choice Requires="wps">
            <w:drawing>
              <wp:anchor distT="0" distB="0" distL="114300" distR="114300" simplePos="0" relativeHeight="251633685" behindDoc="0" locked="0" layoutInCell="1" allowOverlap="1" wp14:anchorId="05BE5F6B" wp14:editId="23A1FFFD">
                <wp:simplePos x="0" y="0"/>
                <wp:positionH relativeFrom="margin">
                  <wp:posOffset>-249555</wp:posOffset>
                </wp:positionH>
                <wp:positionV relativeFrom="paragraph">
                  <wp:posOffset>-456988</wp:posOffset>
                </wp:positionV>
                <wp:extent cx="4763982" cy="2384612"/>
                <wp:effectExtent l="0" t="0" r="0" b="0"/>
                <wp:wrapNone/>
                <wp:docPr id="1929659568" name="Kotak Teks 1929659568"/>
                <wp:cNvGraphicFramePr/>
                <a:graphic xmlns:a="http://schemas.openxmlformats.org/drawingml/2006/main">
                  <a:graphicData uri="http://schemas.microsoft.com/office/word/2010/wordprocessingShape">
                    <wps:wsp>
                      <wps:cNvSpPr txBox="1"/>
                      <wps:spPr>
                        <a:xfrm>
                          <a:off x="0" y="0"/>
                          <a:ext cx="4763982" cy="23846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6C79A2" w14:textId="4B638590" w:rsidR="00FD79B7" w:rsidRPr="008B0BAA" w:rsidRDefault="00FD79B7" w:rsidP="008B0BAA">
                            <w:pPr>
                              <w:spacing w:after="0"/>
                              <w:rPr>
                                <w:color w:val="C68D08" w:themeColor="accent1" w:themeShade="BF"/>
                                <w:sz w:val="36"/>
                                <w:szCs w:val="36"/>
                              </w:rPr>
                            </w:pPr>
                            <w:r w:rsidRPr="008B0BAA">
                              <w:rPr>
                                <w:color w:val="C68D08" w:themeColor="accent1" w:themeShade="BF"/>
                                <w:sz w:val="36"/>
                                <w:szCs w:val="36"/>
                              </w:rPr>
                              <w:t>Pengertian</w:t>
                            </w:r>
                          </w:p>
                          <w:p w14:paraId="360E5177" w14:textId="79670BA9" w:rsidR="000477E4" w:rsidRPr="008B0BAA" w:rsidRDefault="00FD79B7" w:rsidP="00E41285">
                            <w:pPr>
                              <w:spacing w:after="0"/>
                              <w:ind w:firstLine="720"/>
                              <w:rPr>
                                <w:color w:val="595959" w:themeColor="text1" w:themeTint="A6"/>
                              </w:rPr>
                            </w:pPr>
                            <w:r w:rsidRPr="008B0BAA">
                              <w:rPr>
                                <w:color w:val="595959" w:themeColor="text1" w:themeTint="A6"/>
                              </w:rPr>
                              <w:t>Secara bahasa m</w:t>
                            </w:r>
                            <w:r w:rsidR="000477E4" w:rsidRPr="008B0BAA">
                              <w:rPr>
                                <w:color w:val="595959" w:themeColor="text1" w:themeTint="A6"/>
                              </w:rPr>
                              <w:t xml:space="preserve">akhorij </w:t>
                            </w:r>
                            <w:r w:rsidR="000477E4" w:rsidRPr="008B0BAA">
                              <w:rPr>
                                <w:rFonts w:ascii="Cascadia Code" w:eastAsia="MS Mincho" w:hAnsi="Cascadia Code" w:cs="Cascadia Code"/>
                                <w:color w:val="595959" w:themeColor="text1" w:themeTint="A6"/>
                                <w:rtl/>
                              </w:rPr>
                              <w:t>(م</w:t>
                            </w:r>
                            <w:r w:rsidR="00C8495F" w:rsidRPr="008B0BAA">
                              <w:rPr>
                                <w:rFonts w:ascii="Cascadia Code" w:eastAsia="MS Mincho" w:hAnsi="Cascadia Code" w:cs="Cascadia Code" w:hint="cs"/>
                                <w:color w:val="595959" w:themeColor="text1" w:themeTint="A6"/>
                                <w:rtl/>
                              </w:rPr>
                              <w:t>َ</w:t>
                            </w:r>
                            <w:r w:rsidR="000477E4" w:rsidRPr="008B0BAA">
                              <w:rPr>
                                <w:rFonts w:ascii="Cascadia Code" w:eastAsia="MS Mincho" w:hAnsi="Cascadia Code" w:cs="Cascadia Code"/>
                                <w:color w:val="595959" w:themeColor="text1" w:themeTint="A6"/>
                                <w:rtl/>
                              </w:rPr>
                              <w:t>خ</w:t>
                            </w:r>
                            <w:r w:rsidR="00C8495F" w:rsidRPr="008B0BAA">
                              <w:rPr>
                                <w:rFonts w:ascii="Cascadia Code" w:eastAsia="MS Mincho" w:hAnsi="Cascadia Code" w:cs="Cascadia Code" w:hint="cs"/>
                                <w:color w:val="595959" w:themeColor="text1" w:themeTint="A6"/>
                                <w:rtl/>
                              </w:rPr>
                              <w:t>َ</w:t>
                            </w:r>
                            <w:r w:rsidR="000477E4" w:rsidRPr="008B0BAA">
                              <w:rPr>
                                <w:rFonts w:ascii="Cascadia Code" w:eastAsia="MS Mincho" w:hAnsi="Cascadia Code" w:cs="Cascadia Code"/>
                                <w:color w:val="595959" w:themeColor="text1" w:themeTint="A6"/>
                                <w:rtl/>
                              </w:rPr>
                              <w:t>ار</w:t>
                            </w:r>
                            <w:r w:rsidR="00C8495F" w:rsidRPr="008B0BAA">
                              <w:rPr>
                                <w:rFonts w:ascii="Cascadia Code" w:eastAsia="MS Mincho" w:hAnsi="Cascadia Code" w:cs="Cascadia Code" w:hint="cs"/>
                                <w:color w:val="595959" w:themeColor="text1" w:themeTint="A6"/>
                                <w:rtl/>
                              </w:rPr>
                              <w:t>ِ</w:t>
                            </w:r>
                            <w:r w:rsidR="000477E4" w:rsidRPr="008B0BAA">
                              <w:rPr>
                                <w:rFonts w:ascii="Cascadia Code" w:eastAsia="MS Mincho" w:hAnsi="Cascadia Code" w:cs="Cascadia Code"/>
                                <w:color w:val="595959" w:themeColor="text1" w:themeTint="A6"/>
                                <w:rtl/>
                              </w:rPr>
                              <w:t>ج)</w:t>
                            </w:r>
                            <w:r w:rsidR="000477E4" w:rsidRPr="008B0BAA">
                              <w:rPr>
                                <w:color w:val="595959" w:themeColor="text1" w:themeTint="A6"/>
                              </w:rPr>
                              <w:t xml:space="preserve">adalah bentuk jama’ dari </w:t>
                            </w:r>
                            <w:r w:rsidRPr="008B0BAA">
                              <w:rPr>
                                <w:color w:val="595959" w:themeColor="text1" w:themeTint="A6"/>
                              </w:rPr>
                              <w:t>kata</w:t>
                            </w:r>
                            <w:r w:rsidR="000477E4" w:rsidRPr="008B0BAA">
                              <w:rPr>
                                <w:color w:val="595959" w:themeColor="text1" w:themeTint="A6"/>
                              </w:rPr>
                              <w:t xml:space="preserve"> </w:t>
                            </w:r>
                            <w:r w:rsidR="000477E4" w:rsidRPr="008B0BAA">
                              <w:rPr>
                                <w:rFonts w:ascii="Cascadia Code" w:hAnsi="Cascadia Code" w:cs="Cascadia Code"/>
                                <w:color w:val="595959" w:themeColor="text1" w:themeTint="A6"/>
                                <w:rtl/>
                              </w:rPr>
                              <w:t>م</w:t>
                            </w:r>
                            <w:r w:rsidR="00C8495F" w:rsidRPr="008B0BAA">
                              <w:rPr>
                                <w:rFonts w:ascii="Cascadia Code" w:hAnsi="Cascadia Code" w:cs="Cascadia Code" w:hint="cs"/>
                                <w:color w:val="595959" w:themeColor="text1" w:themeTint="A6"/>
                                <w:rtl/>
                              </w:rPr>
                              <w:t>َ</w:t>
                            </w:r>
                            <w:r w:rsidR="000477E4" w:rsidRPr="008B0BAA">
                              <w:rPr>
                                <w:rFonts w:ascii="Cascadia Code" w:hAnsi="Cascadia Code" w:cs="Cascadia Code"/>
                                <w:color w:val="595959" w:themeColor="text1" w:themeTint="A6"/>
                                <w:rtl/>
                              </w:rPr>
                              <w:t>خ</w:t>
                            </w:r>
                            <w:r w:rsidR="00C8495F" w:rsidRPr="008B0BAA">
                              <w:rPr>
                                <w:rFonts w:ascii="Cascadia Code" w:hAnsi="Cascadia Code" w:cs="Cascadia Code" w:hint="cs"/>
                                <w:color w:val="595959" w:themeColor="text1" w:themeTint="A6"/>
                                <w:rtl/>
                              </w:rPr>
                              <w:t>ْ</w:t>
                            </w:r>
                            <w:r w:rsidR="000477E4" w:rsidRPr="008B0BAA">
                              <w:rPr>
                                <w:rFonts w:ascii="Cascadia Code" w:hAnsi="Cascadia Code" w:cs="Cascadia Code"/>
                                <w:color w:val="595959" w:themeColor="text1" w:themeTint="A6"/>
                                <w:rtl/>
                              </w:rPr>
                              <w:t>ر</w:t>
                            </w:r>
                            <w:r w:rsidR="00C8495F" w:rsidRPr="008B0BAA">
                              <w:rPr>
                                <w:rFonts w:ascii="Cascadia Code" w:hAnsi="Cascadia Code" w:cs="Cascadia Code" w:hint="cs"/>
                                <w:color w:val="595959" w:themeColor="text1" w:themeTint="A6"/>
                                <w:rtl/>
                              </w:rPr>
                              <w:t>َ</w:t>
                            </w:r>
                            <w:r w:rsidR="000477E4" w:rsidRPr="008B0BAA">
                              <w:rPr>
                                <w:rFonts w:ascii="Cascadia Code" w:hAnsi="Cascadia Code" w:cs="Cascadia Code"/>
                                <w:color w:val="595959" w:themeColor="text1" w:themeTint="A6"/>
                                <w:rtl/>
                              </w:rPr>
                              <w:t>ج</w:t>
                            </w:r>
                            <w:r w:rsidR="00C8495F" w:rsidRPr="008B0BAA">
                              <w:rPr>
                                <w:rFonts w:ascii="Cascadia Code" w:hAnsi="Cascadia Code" w:cs="Cascadia Code" w:hint="cs"/>
                                <w:color w:val="595959" w:themeColor="text1" w:themeTint="A6"/>
                                <w:rtl/>
                              </w:rPr>
                              <w:t>ٌ</w:t>
                            </w:r>
                            <w:r w:rsidR="000477E4" w:rsidRPr="008B0BAA">
                              <w:rPr>
                                <w:color w:val="595959" w:themeColor="text1" w:themeTint="A6"/>
                              </w:rPr>
                              <w:t xml:space="preserve"> yang berarti tempat keluar</w:t>
                            </w:r>
                            <w:r w:rsidRPr="008B0BAA">
                              <w:rPr>
                                <w:color w:val="595959" w:themeColor="text1" w:themeTint="A6"/>
                              </w:rPr>
                              <w:t>,</w:t>
                            </w:r>
                            <w:r w:rsidR="000477E4" w:rsidRPr="008B0BAA">
                              <w:rPr>
                                <w:color w:val="595959" w:themeColor="text1" w:themeTint="A6"/>
                              </w:rPr>
                              <w:t xml:space="preserve"> jadi Makhorijul Huruf adalah tempat tempat keluarnya Huruf</w:t>
                            </w:r>
                            <w:r w:rsidRPr="008B0BAA">
                              <w:rPr>
                                <w:color w:val="595959" w:themeColor="text1" w:themeTint="A6"/>
                              </w:rPr>
                              <w:t>.</w:t>
                            </w:r>
                          </w:p>
                          <w:p w14:paraId="68EB7F5C" w14:textId="1EB0B4A1" w:rsidR="00FD79B7" w:rsidRPr="008B0BAA" w:rsidRDefault="00FD79B7" w:rsidP="00E41285">
                            <w:pPr>
                              <w:spacing w:after="0" w:line="240" w:lineRule="auto"/>
                              <w:jc w:val="right"/>
                              <w:rPr>
                                <w:color w:val="595959" w:themeColor="text1" w:themeTint="A6"/>
                              </w:rPr>
                            </w:pPr>
                            <w:r w:rsidRPr="008B0BAA">
                              <w:rPr>
                                <w:color w:val="595959" w:themeColor="text1" w:themeTint="A6"/>
                              </w:rPr>
                              <w:t>Secara Istilah menurut imam Jazari</w:t>
                            </w:r>
                            <w:r w:rsidR="00EF2F43" w:rsidRPr="008B0BAA">
                              <w:rPr>
                                <w:color w:val="595959" w:themeColor="text1" w:themeTint="A6"/>
                              </w:rPr>
                              <w:t xml:space="preserve"> adala</w:t>
                            </w:r>
                            <w:r w:rsidR="00E41285" w:rsidRPr="008B0BAA">
                              <w:rPr>
                                <w:color w:val="595959" w:themeColor="text1" w:themeTint="A6"/>
                              </w:rPr>
                              <w:t>h :</w:t>
                            </w:r>
                          </w:p>
                          <w:p w14:paraId="4F216BA4" w14:textId="4FB64501" w:rsidR="00EF2F43" w:rsidRPr="008B0BAA" w:rsidRDefault="00EF2F43" w:rsidP="004F15A5">
                            <w:pPr>
                              <w:spacing w:after="0" w:line="276" w:lineRule="auto"/>
                              <w:jc w:val="right"/>
                              <w:rPr>
                                <w:rFonts w:ascii="Cascadia Mono SemiLight" w:eastAsia="MS Mincho" w:hAnsi="Cascadia Mono SemiLight" w:cs="Cascadia Mono SemiLight"/>
                                <w:color w:val="595959" w:themeColor="text1" w:themeTint="A6"/>
                              </w:rPr>
                            </w:pPr>
                            <w:r w:rsidRPr="008B0BAA">
                              <w:rPr>
                                <w:rFonts w:ascii="Cascadia Mono SemiLight" w:eastAsia="MS Mincho" w:hAnsi="Cascadia Mono SemiLight" w:cs="Cascadia Mono SemiLight"/>
                                <w:color w:val="595959" w:themeColor="text1" w:themeTint="A6"/>
                                <w:rtl/>
                              </w:rPr>
                              <w:t>م</w:t>
                            </w:r>
                            <w:r w:rsidR="0070255D"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ح</w:t>
                            </w:r>
                            <w:r w:rsidR="0070255D"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ل</w:t>
                            </w:r>
                            <w:r w:rsidR="0070255D"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 xml:space="preserve"> </w:t>
                            </w:r>
                            <w:r w:rsidR="0070255D" w:rsidRPr="008B0BAA">
                              <w:rPr>
                                <w:rFonts w:ascii="Cascadia Mono SemiLight" w:eastAsia="MS Mincho" w:hAnsi="Cascadia Mono SemiLight" w:cs="Cascadia Mono SemiLight" w:hint="cs"/>
                                <w:color w:val="595959" w:themeColor="text1" w:themeTint="A6"/>
                                <w:rtl/>
                              </w:rPr>
                              <w:t>خُ</w:t>
                            </w:r>
                            <w:r w:rsidRPr="008B0BAA">
                              <w:rPr>
                                <w:rFonts w:ascii="Cascadia Mono SemiLight" w:eastAsia="MS Mincho" w:hAnsi="Cascadia Mono SemiLight" w:cs="Cascadia Mono SemiLight"/>
                                <w:color w:val="595959" w:themeColor="text1" w:themeTint="A6"/>
                                <w:rtl/>
                              </w:rPr>
                              <w:t>ر</w:t>
                            </w:r>
                            <w:r w:rsidR="0070255D"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وج</w:t>
                            </w:r>
                            <w:r w:rsidR="0070255D"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 xml:space="preserve"> الح</w:t>
                            </w:r>
                            <w:r w:rsidR="0070255D"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ر</w:t>
                            </w:r>
                            <w:r w:rsidR="0070255D"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ف</w:t>
                            </w:r>
                            <w:r w:rsidR="0070255D"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 xml:space="preserve"> ا</w:t>
                            </w:r>
                            <w:r w:rsidR="0070255D"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ي ظ</w:t>
                            </w:r>
                            <w:r w:rsidR="0070255D"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ه</w:t>
                            </w:r>
                            <w:r w:rsidR="0070255D"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ور</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ه</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 xml:space="preserve"> الذى ي</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نق</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ط</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ع</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 xml:space="preserve"> ع</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ن</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د</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ه</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 xml:space="preserve"> ص</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وت</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 xml:space="preserve"> الن</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ط</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ق</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 xml:space="preserve"> ب</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ه</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 xml:space="preserve"> ف</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ت</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م</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ي</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ز</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به</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 xml:space="preserve"> ع</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ن</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 xml:space="preserve"> غ</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ي</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ر</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ه</w:t>
                            </w:r>
                            <w:r w:rsidR="00C8495F" w:rsidRPr="008B0BAA">
                              <w:rPr>
                                <w:rFonts w:ascii="Cascadia Mono SemiLight" w:eastAsia="MS Mincho" w:hAnsi="Cascadia Mono SemiLight" w:cs="Cascadia Mono SemiLight" w:hint="cs"/>
                                <w:color w:val="595959" w:themeColor="text1" w:themeTint="A6"/>
                                <w:rtl/>
                              </w:rPr>
                              <w:t>ِ</w:t>
                            </w:r>
                          </w:p>
                          <w:p w14:paraId="73998185" w14:textId="70136497" w:rsidR="00E41285" w:rsidRPr="008B0BAA" w:rsidRDefault="00E41285" w:rsidP="00E41285">
                            <w:pPr>
                              <w:spacing w:after="0" w:line="240" w:lineRule="auto"/>
                              <w:jc w:val="right"/>
                              <w:rPr>
                                <w:rFonts w:eastAsia="MS Mincho" w:cstheme="minorHAnsi"/>
                                <w:color w:val="595959" w:themeColor="text1" w:themeTint="A6"/>
                                <w:sz w:val="18"/>
                                <w:szCs w:val="18"/>
                                <w:rtl/>
                              </w:rPr>
                            </w:pPr>
                            <w:r w:rsidRPr="008B0BAA">
                              <w:rPr>
                                <w:rFonts w:eastAsia="MS Mincho" w:cstheme="minorHAnsi"/>
                                <w:color w:val="595959" w:themeColor="text1" w:themeTint="A6"/>
                              </w:rPr>
                              <w:t>“tempat keluarnya huruf yang merupakan tempat berhentinya suara dari sebuah lafadz ketika lafadz tersebut diucapkan untuk membedakan huruf satu dengan huruf yang lain</w:t>
                            </w:r>
                            <w:r w:rsidRPr="008B0BAA">
                              <w:rPr>
                                <w:rFonts w:eastAsia="MS Mincho" w:cstheme="minorHAnsi"/>
                                <w:color w:val="595959" w:themeColor="text1" w:themeTint="A6"/>
                                <w:sz w:val="18"/>
                                <w:szCs w:val="18"/>
                              </w:rPr>
                              <w:t>”</w:t>
                            </w:r>
                          </w:p>
                          <w:p w14:paraId="4BF2E803" w14:textId="77777777" w:rsidR="00EF2F43" w:rsidRPr="008B0BAA" w:rsidRDefault="00EF2F43" w:rsidP="00FD79B7">
                            <w:pPr>
                              <w:jc w:val="right"/>
                              <w:rPr>
                                <w:color w:val="595959" w:themeColor="text1" w:themeTint="A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E5F6B" id="Kotak Teks 1929659568" o:spid="_x0000_s1171" type="#_x0000_t202" style="position:absolute;margin-left:-19.65pt;margin-top:-36pt;width:375.1pt;height:187.75pt;z-index:2516336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" filled="f" stroked="f">
                <v:textbox>
                  <w:txbxContent>
                    <w:p w14:paraId="046C79A2" w14:textId="4B638590" w:rsidR="00FD79B7" w:rsidRPr="008B0BAA" w:rsidRDefault="00FD79B7" w:rsidP="008B0BAA">
                      <w:pPr>
                        <w:spacing w:after="0"/>
                        <w:rPr>
                          <w:color w:val="C68D08" w:themeColor="accent1" w:themeShade="BF"/>
                          <w:sz w:val="36"/>
                          <w:szCs w:val="36"/>
                        </w:rPr>
                      </w:pPr>
                      <w:r w:rsidRPr="008B0BAA">
                        <w:rPr>
                          <w:color w:val="C68D08" w:themeColor="accent1" w:themeShade="BF"/>
                          <w:sz w:val="36"/>
                          <w:szCs w:val="36"/>
                        </w:rPr>
                        <w:t>Pengertian</w:t>
                      </w:r>
                    </w:p>
                    <w:p w14:paraId="360E5177" w14:textId="79670BA9" w:rsidR="000477E4" w:rsidRPr="008B0BAA" w:rsidRDefault="00FD79B7" w:rsidP="00E41285">
                      <w:pPr>
                        <w:spacing w:after="0"/>
                        <w:ind w:firstLine="720"/>
                        <w:rPr>
                          <w:color w:val="595959" w:themeColor="text1" w:themeTint="A6"/>
                        </w:rPr>
                      </w:pPr>
                      <w:r w:rsidRPr="008B0BAA">
                        <w:rPr>
                          <w:color w:val="595959" w:themeColor="text1" w:themeTint="A6"/>
                        </w:rPr>
                        <w:t>Secara bahasa m</w:t>
                      </w:r>
                      <w:r w:rsidR="000477E4" w:rsidRPr="008B0BAA">
                        <w:rPr>
                          <w:color w:val="595959" w:themeColor="text1" w:themeTint="A6"/>
                        </w:rPr>
                        <w:t xml:space="preserve">akhorij </w:t>
                      </w:r>
                      <w:r w:rsidR="000477E4" w:rsidRPr="008B0BAA">
                        <w:rPr>
                          <w:rFonts w:ascii="Cascadia Code" w:eastAsia="MS Mincho" w:hAnsi="Cascadia Code" w:cs="Cascadia Code"/>
                          <w:color w:val="595959" w:themeColor="text1" w:themeTint="A6"/>
                          <w:rtl/>
                        </w:rPr>
                        <w:t>(م</w:t>
                      </w:r>
                      <w:r w:rsidR="00C8495F" w:rsidRPr="008B0BAA">
                        <w:rPr>
                          <w:rFonts w:ascii="Cascadia Code" w:eastAsia="MS Mincho" w:hAnsi="Cascadia Code" w:cs="Cascadia Code" w:hint="cs"/>
                          <w:color w:val="595959" w:themeColor="text1" w:themeTint="A6"/>
                          <w:rtl/>
                        </w:rPr>
                        <w:t>َ</w:t>
                      </w:r>
                      <w:r w:rsidR="000477E4" w:rsidRPr="008B0BAA">
                        <w:rPr>
                          <w:rFonts w:ascii="Cascadia Code" w:eastAsia="MS Mincho" w:hAnsi="Cascadia Code" w:cs="Cascadia Code"/>
                          <w:color w:val="595959" w:themeColor="text1" w:themeTint="A6"/>
                          <w:rtl/>
                        </w:rPr>
                        <w:t>خ</w:t>
                      </w:r>
                      <w:r w:rsidR="00C8495F" w:rsidRPr="008B0BAA">
                        <w:rPr>
                          <w:rFonts w:ascii="Cascadia Code" w:eastAsia="MS Mincho" w:hAnsi="Cascadia Code" w:cs="Cascadia Code" w:hint="cs"/>
                          <w:color w:val="595959" w:themeColor="text1" w:themeTint="A6"/>
                          <w:rtl/>
                        </w:rPr>
                        <w:t>َ</w:t>
                      </w:r>
                      <w:r w:rsidR="000477E4" w:rsidRPr="008B0BAA">
                        <w:rPr>
                          <w:rFonts w:ascii="Cascadia Code" w:eastAsia="MS Mincho" w:hAnsi="Cascadia Code" w:cs="Cascadia Code"/>
                          <w:color w:val="595959" w:themeColor="text1" w:themeTint="A6"/>
                          <w:rtl/>
                        </w:rPr>
                        <w:t>ار</w:t>
                      </w:r>
                      <w:r w:rsidR="00C8495F" w:rsidRPr="008B0BAA">
                        <w:rPr>
                          <w:rFonts w:ascii="Cascadia Code" w:eastAsia="MS Mincho" w:hAnsi="Cascadia Code" w:cs="Cascadia Code" w:hint="cs"/>
                          <w:color w:val="595959" w:themeColor="text1" w:themeTint="A6"/>
                          <w:rtl/>
                        </w:rPr>
                        <w:t>ِ</w:t>
                      </w:r>
                      <w:r w:rsidR="000477E4" w:rsidRPr="008B0BAA">
                        <w:rPr>
                          <w:rFonts w:ascii="Cascadia Code" w:eastAsia="MS Mincho" w:hAnsi="Cascadia Code" w:cs="Cascadia Code"/>
                          <w:color w:val="595959" w:themeColor="text1" w:themeTint="A6"/>
                          <w:rtl/>
                        </w:rPr>
                        <w:t>ج)</w:t>
                      </w:r>
                      <w:r w:rsidR="000477E4" w:rsidRPr="008B0BAA">
                        <w:rPr>
                          <w:color w:val="595959" w:themeColor="text1" w:themeTint="A6"/>
                        </w:rPr>
                        <w:t xml:space="preserve">adalah bentuk jama’ dari </w:t>
                      </w:r>
                      <w:r w:rsidRPr="008B0BAA">
                        <w:rPr>
                          <w:color w:val="595959" w:themeColor="text1" w:themeTint="A6"/>
                        </w:rPr>
                        <w:t>kata</w:t>
                      </w:r>
                      <w:r w:rsidR="000477E4" w:rsidRPr="008B0BAA">
                        <w:rPr>
                          <w:color w:val="595959" w:themeColor="text1" w:themeTint="A6"/>
                        </w:rPr>
                        <w:t xml:space="preserve"> </w:t>
                      </w:r>
                      <w:r w:rsidR="000477E4" w:rsidRPr="008B0BAA">
                        <w:rPr>
                          <w:rFonts w:ascii="Cascadia Code" w:hAnsi="Cascadia Code" w:cs="Cascadia Code"/>
                          <w:color w:val="595959" w:themeColor="text1" w:themeTint="A6"/>
                          <w:rtl/>
                        </w:rPr>
                        <w:t>م</w:t>
                      </w:r>
                      <w:r w:rsidR="00C8495F" w:rsidRPr="008B0BAA">
                        <w:rPr>
                          <w:rFonts w:ascii="Cascadia Code" w:hAnsi="Cascadia Code" w:cs="Cascadia Code" w:hint="cs"/>
                          <w:color w:val="595959" w:themeColor="text1" w:themeTint="A6"/>
                          <w:rtl/>
                        </w:rPr>
                        <w:t>َ</w:t>
                      </w:r>
                      <w:r w:rsidR="000477E4" w:rsidRPr="008B0BAA">
                        <w:rPr>
                          <w:rFonts w:ascii="Cascadia Code" w:hAnsi="Cascadia Code" w:cs="Cascadia Code"/>
                          <w:color w:val="595959" w:themeColor="text1" w:themeTint="A6"/>
                          <w:rtl/>
                        </w:rPr>
                        <w:t>خ</w:t>
                      </w:r>
                      <w:r w:rsidR="00C8495F" w:rsidRPr="008B0BAA">
                        <w:rPr>
                          <w:rFonts w:ascii="Cascadia Code" w:hAnsi="Cascadia Code" w:cs="Cascadia Code" w:hint="cs"/>
                          <w:color w:val="595959" w:themeColor="text1" w:themeTint="A6"/>
                          <w:rtl/>
                        </w:rPr>
                        <w:t>ْ</w:t>
                      </w:r>
                      <w:r w:rsidR="000477E4" w:rsidRPr="008B0BAA">
                        <w:rPr>
                          <w:rFonts w:ascii="Cascadia Code" w:hAnsi="Cascadia Code" w:cs="Cascadia Code"/>
                          <w:color w:val="595959" w:themeColor="text1" w:themeTint="A6"/>
                          <w:rtl/>
                        </w:rPr>
                        <w:t>ر</w:t>
                      </w:r>
                      <w:r w:rsidR="00C8495F" w:rsidRPr="008B0BAA">
                        <w:rPr>
                          <w:rFonts w:ascii="Cascadia Code" w:hAnsi="Cascadia Code" w:cs="Cascadia Code" w:hint="cs"/>
                          <w:color w:val="595959" w:themeColor="text1" w:themeTint="A6"/>
                          <w:rtl/>
                        </w:rPr>
                        <w:t>َ</w:t>
                      </w:r>
                      <w:r w:rsidR="000477E4" w:rsidRPr="008B0BAA">
                        <w:rPr>
                          <w:rFonts w:ascii="Cascadia Code" w:hAnsi="Cascadia Code" w:cs="Cascadia Code"/>
                          <w:color w:val="595959" w:themeColor="text1" w:themeTint="A6"/>
                          <w:rtl/>
                        </w:rPr>
                        <w:t>ج</w:t>
                      </w:r>
                      <w:r w:rsidR="00C8495F" w:rsidRPr="008B0BAA">
                        <w:rPr>
                          <w:rFonts w:ascii="Cascadia Code" w:hAnsi="Cascadia Code" w:cs="Cascadia Code" w:hint="cs"/>
                          <w:color w:val="595959" w:themeColor="text1" w:themeTint="A6"/>
                          <w:rtl/>
                        </w:rPr>
                        <w:t>ٌ</w:t>
                      </w:r>
                      <w:r w:rsidR="000477E4" w:rsidRPr="008B0BAA">
                        <w:rPr>
                          <w:color w:val="595959" w:themeColor="text1" w:themeTint="A6"/>
                        </w:rPr>
                        <w:t xml:space="preserve"> yang berarti tempat keluar</w:t>
                      </w:r>
                      <w:r w:rsidRPr="008B0BAA">
                        <w:rPr>
                          <w:color w:val="595959" w:themeColor="text1" w:themeTint="A6"/>
                        </w:rPr>
                        <w:t>,</w:t>
                      </w:r>
                      <w:r w:rsidR="000477E4" w:rsidRPr="008B0BAA">
                        <w:rPr>
                          <w:color w:val="595959" w:themeColor="text1" w:themeTint="A6"/>
                        </w:rPr>
                        <w:t xml:space="preserve"> jadi Makhorijul Huruf adalah tempat tempat keluarnya Huruf</w:t>
                      </w:r>
                      <w:r w:rsidRPr="008B0BAA">
                        <w:rPr>
                          <w:color w:val="595959" w:themeColor="text1" w:themeTint="A6"/>
                        </w:rPr>
                        <w:t>.</w:t>
                      </w:r>
                    </w:p>
                    <w:p w14:paraId="68EB7F5C" w14:textId="1EB0B4A1" w:rsidR="00FD79B7" w:rsidRPr="008B0BAA" w:rsidRDefault="00FD79B7" w:rsidP="00E41285">
                      <w:pPr>
                        <w:spacing w:after="0" w:line="240" w:lineRule="auto"/>
                        <w:jc w:val="right"/>
                        <w:rPr>
                          <w:color w:val="595959" w:themeColor="text1" w:themeTint="A6"/>
                        </w:rPr>
                      </w:pPr>
                      <w:r w:rsidRPr="008B0BAA">
                        <w:rPr>
                          <w:color w:val="595959" w:themeColor="text1" w:themeTint="A6"/>
                        </w:rPr>
                        <w:t>Secara Istilah menurut imam Jazari</w:t>
                      </w:r>
                      <w:r w:rsidR="00EF2F43" w:rsidRPr="008B0BAA">
                        <w:rPr>
                          <w:color w:val="595959" w:themeColor="text1" w:themeTint="A6"/>
                        </w:rPr>
                        <w:t xml:space="preserve"> adala</w:t>
                      </w:r>
                      <w:r w:rsidR="00E41285" w:rsidRPr="008B0BAA">
                        <w:rPr>
                          <w:color w:val="595959" w:themeColor="text1" w:themeTint="A6"/>
                        </w:rPr>
                        <w:t>h :</w:t>
                      </w:r>
                    </w:p>
                    <w:p w14:paraId="4F216BA4" w14:textId="4FB64501" w:rsidR="00EF2F43" w:rsidRPr="008B0BAA" w:rsidRDefault="00EF2F43" w:rsidP="004F15A5">
                      <w:pPr>
                        <w:spacing w:after="0" w:line="276" w:lineRule="auto"/>
                        <w:jc w:val="right"/>
                        <w:rPr>
                          <w:rFonts w:ascii="Cascadia Mono SemiLight" w:eastAsia="MS Mincho" w:hAnsi="Cascadia Mono SemiLight" w:cs="Cascadia Mono SemiLight"/>
                          <w:color w:val="595959" w:themeColor="text1" w:themeTint="A6"/>
                        </w:rPr>
                      </w:pPr>
                      <w:r w:rsidRPr="008B0BAA">
                        <w:rPr>
                          <w:rFonts w:ascii="Cascadia Mono SemiLight" w:eastAsia="MS Mincho" w:hAnsi="Cascadia Mono SemiLight" w:cs="Cascadia Mono SemiLight"/>
                          <w:color w:val="595959" w:themeColor="text1" w:themeTint="A6"/>
                          <w:rtl/>
                        </w:rPr>
                        <w:t>م</w:t>
                      </w:r>
                      <w:r w:rsidR="0070255D"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ح</w:t>
                      </w:r>
                      <w:r w:rsidR="0070255D"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ل</w:t>
                      </w:r>
                      <w:r w:rsidR="0070255D"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 xml:space="preserve"> </w:t>
                      </w:r>
                      <w:r w:rsidR="0070255D" w:rsidRPr="008B0BAA">
                        <w:rPr>
                          <w:rFonts w:ascii="Cascadia Mono SemiLight" w:eastAsia="MS Mincho" w:hAnsi="Cascadia Mono SemiLight" w:cs="Cascadia Mono SemiLight" w:hint="cs"/>
                          <w:color w:val="595959" w:themeColor="text1" w:themeTint="A6"/>
                          <w:rtl/>
                        </w:rPr>
                        <w:t>خُ</w:t>
                      </w:r>
                      <w:r w:rsidRPr="008B0BAA">
                        <w:rPr>
                          <w:rFonts w:ascii="Cascadia Mono SemiLight" w:eastAsia="MS Mincho" w:hAnsi="Cascadia Mono SemiLight" w:cs="Cascadia Mono SemiLight"/>
                          <w:color w:val="595959" w:themeColor="text1" w:themeTint="A6"/>
                          <w:rtl/>
                        </w:rPr>
                        <w:t>ر</w:t>
                      </w:r>
                      <w:r w:rsidR="0070255D"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وج</w:t>
                      </w:r>
                      <w:r w:rsidR="0070255D"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 xml:space="preserve"> الح</w:t>
                      </w:r>
                      <w:r w:rsidR="0070255D"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ر</w:t>
                      </w:r>
                      <w:r w:rsidR="0070255D"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ف</w:t>
                      </w:r>
                      <w:r w:rsidR="0070255D"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 xml:space="preserve"> ا</w:t>
                      </w:r>
                      <w:r w:rsidR="0070255D"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ي ظ</w:t>
                      </w:r>
                      <w:r w:rsidR="0070255D"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ه</w:t>
                      </w:r>
                      <w:r w:rsidR="0070255D"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ور</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ه</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 xml:space="preserve"> الذى ي</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نق</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ط</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ع</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 xml:space="preserve"> ع</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ن</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د</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ه</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 xml:space="preserve"> ص</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وت</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 xml:space="preserve"> الن</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ط</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ق</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 xml:space="preserve"> ب</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ه</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 xml:space="preserve"> ف</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ت</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م</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ي</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ز</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به</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 xml:space="preserve"> ع</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ن</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 xml:space="preserve"> غ</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ي</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ر</w:t>
                      </w:r>
                      <w:r w:rsidR="00C8495F" w:rsidRPr="008B0BAA">
                        <w:rPr>
                          <w:rFonts w:ascii="Cascadia Mono SemiLight" w:eastAsia="MS Mincho" w:hAnsi="Cascadia Mono SemiLight" w:cs="Cascadia Mono SemiLight" w:hint="cs"/>
                          <w:color w:val="595959" w:themeColor="text1" w:themeTint="A6"/>
                          <w:rtl/>
                        </w:rPr>
                        <w:t>ِ</w:t>
                      </w:r>
                      <w:r w:rsidRPr="008B0BAA">
                        <w:rPr>
                          <w:rFonts w:ascii="Cascadia Mono SemiLight" w:eastAsia="MS Mincho" w:hAnsi="Cascadia Mono SemiLight" w:cs="Cascadia Mono SemiLight"/>
                          <w:color w:val="595959" w:themeColor="text1" w:themeTint="A6"/>
                          <w:rtl/>
                        </w:rPr>
                        <w:t>ه</w:t>
                      </w:r>
                      <w:r w:rsidR="00C8495F" w:rsidRPr="008B0BAA">
                        <w:rPr>
                          <w:rFonts w:ascii="Cascadia Mono SemiLight" w:eastAsia="MS Mincho" w:hAnsi="Cascadia Mono SemiLight" w:cs="Cascadia Mono SemiLight" w:hint="cs"/>
                          <w:color w:val="595959" w:themeColor="text1" w:themeTint="A6"/>
                          <w:rtl/>
                        </w:rPr>
                        <w:t>ِ</w:t>
                      </w:r>
                    </w:p>
                    <w:p w14:paraId="73998185" w14:textId="70136497" w:rsidR="00E41285" w:rsidRPr="008B0BAA" w:rsidRDefault="00E41285" w:rsidP="00E41285">
                      <w:pPr>
                        <w:spacing w:after="0" w:line="240" w:lineRule="auto"/>
                        <w:jc w:val="right"/>
                        <w:rPr>
                          <w:rFonts w:eastAsia="MS Mincho" w:cstheme="minorHAnsi"/>
                          <w:color w:val="595959" w:themeColor="text1" w:themeTint="A6"/>
                          <w:sz w:val="18"/>
                          <w:szCs w:val="18"/>
                          <w:rtl/>
                        </w:rPr>
                      </w:pPr>
                      <w:r w:rsidRPr="008B0BAA">
                        <w:rPr>
                          <w:rFonts w:eastAsia="MS Mincho" w:cstheme="minorHAnsi"/>
                          <w:color w:val="595959" w:themeColor="text1" w:themeTint="A6"/>
                        </w:rPr>
                        <w:t>“tempat keluarnya huruf yang merupakan tempat berhentinya suara dari sebuah lafadz ketika lafadz tersebut diucapkan untuk membedakan huruf satu dengan huruf yang lain</w:t>
                      </w:r>
                      <w:r w:rsidRPr="008B0BAA">
                        <w:rPr>
                          <w:rFonts w:eastAsia="MS Mincho" w:cstheme="minorHAnsi"/>
                          <w:color w:val="595959" w:themeColor="text1" w:themeTint="A6"/>
                          <w:sz w:val="18"/>
                          <w:szCs w:val="18"/>
                        </w:rPr>
                        <w:t>”</w:t>
                      </w:r>
                    </w:p>
                    <w:p w14:paraId="4BF2E803" w14:textId="77777777" w:rsidR="00EF2F43" w:rsidRPr="008B0BAA" w:rsidRDefault="00EF2F43" w:rsidP="00FD79B7">
                      <w:pPr>
                        <w:jc w:val="right"/>
                        <w:rPr>
                          <w:color w:val="595959" w:themeColor="text1" w:themeTint="A6"/>
                        </w:rPr>
                      </w:pPr>
                    </w:p>
                  </w:txbxContent>
                </v:textbox>
                <w10:wrap anchorx="margin"/>
              </v:shape>
            </w:pict>
          </mc:Fallback>
        </mc:AlternateContent>
      </w:r>
      <w:r w:rsidR="00601178">
        <w:rPr>
          <w:rFonts w:asciiTheme="majorHAnsi" w:eastAsiaTheme="majorEastAsia" w:hAnsiTheme="majorHAnsi" w:cstheme="majorBidi"/>
          <w:color w:val="C68D08" w:themeColor="accent1" w:themeShade="BF"/>
          <w:sz w:val="36"/>
          <w:szCs w:val="36"/>
        </w:rPr>
        <mc:AlternateContent>
          <mc:Choice Requires="wps">
            <w:drawing>
              <wp:anchor distT="0" distB="0" distL="114300" distR="114300" simplePos="0" relativeHeight="251633677" behindDoc="0" locked="0" layoutInCell="1" allowOverlap="1" wp14:anchorId="23A78924" wp14:editId="607D9023">
                <wp:simplePos x="0" y="0"/>
                <wp:positionH relativeFrom="page">
                  <wp:align>left</wp:align>
                </wp:positionH>
                <wp:positionV relativeFrom="paragraph">
                  <wp:posOffset>-457200</wp:posOffset>
                </wp:positionV>
                <wp:extent cx="3200400" cy="3094111"/>
                <wp:effectExtent l="0" t="0" r="0" b="0"/>
                <wp:wrapNone/>
                <wp:docPr id="13160951" name="Bentuk Bebas: Bentuk 13160951"/>
                <wp:cNvGraphicFramePr/>
                <a:graphic xmlns:a="http://schemas.openxmlformats.org/drawingml/2006/main">
                  <a:graphicData uri="http://schemas.microsoft.com/office/word/2010/wordprocessingShape">
                    <wps:wsp>
                      <wps:cNvSpPr/>
                      <wps:spPr>
                        <a:xfrm>
                          <a:off x="0" y="0"/>
                          <a:ext cx="3200400" cy="3094111"/>
                        </a:xfrm>
                        <a:custGeom>
                          <a:avLst/>
                          <a:gdLst>
                            <a:gd name="connsiteX0" fmla="*/ 0 w 3200400"/>
                            <a:gd name="connsiteY0" fmla="*/ 0 h 3053080"/>
                            <a:gd name="connsiteX1" fmla="*/ 3200400 w 3200400"/>
                            <a:gd name="connsiteY1" fmla="*/ 0 h 3053080"/>
                            <a:gd name="connsiteX2" fmla="*/ 3200400 w 3200400"/>
                            <a:gd name="connsiteY2" fmla="*/ 3053080 h 3053080"/>
                            <a:gd name="connsiteX3" fmla="*/ 0 w 3200400"/>
                            <a:gd name="connsiteY3" fmla="*/ 3053080 h 3053080"/>
                            <a:gd name="connsiteX4" fmla="*/ 0 w 3200400"/>
                            <a:gd name="connsiteY4" fmla="*/ 0 h 3053080"/>
                            <a:gd name="connsiteX0" fmla="*/ 0 w 3200400"/>
                            <a:gd name="connsiteY0" fmla="*/ 0 h 3053080"/>
                            <a:gd name="connsiteX1" fmla="*/ 3200400 w 3200400"/>
                            <a:gd name="connsiteY1" fmla="*/ 0 h 3053080"/>
                            <a:gd name="connsiteX2" fmla="*/ 3200400 w 3200400"/>
                            <a:gd name="connsiteY2" fmla="*/ 0 h 3053080"/>
                            <a:gd name="connsiteX3" fmla="*/ 0 w 3200400"/>
                            <a:gd name="connsiteY3" fmla="*/ 3053080 h 3053080"/>
                            <a:gd name="connsiteX4" fmla="*/ 0 w 3200400"/>
                            <a:gd name="connsiteY4" fmla="*/ 0 h 30530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200400" h="3053080">
                              <a:moveTo>
                                <a:pt x="0" y="0"/>
                              </a:moveTo>
                              <a:lnTo>
                                <a:pt x="3200400" y="0"/>
                              </a:lnTo>
                              <a:lnTo>
                                <a:pt x="3200400" y="0"/>
                              </a:lnTo>
                              <a:lnTo>
                                <a:pt x="0" y="3053080"/>
                              </a:lnTo>
                              <a:lnTo>
                                <a:pt x="0" y="0"/>
                              </a:lnTo>
                              <a:close/>
                            </a:path>
                          </a:pathLst>
                        </a:custGeom>
                        <a:solidFill>
                          <a:srgbClr val="F6B61E">
                            <a:alpha val="69804"/>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CAD68" id="Bentuk Bebas: Bentuk 13160951" o:spid="_x0000_s1026" style="position:absolute;margin-left:0;margin-top:-36pt;width:252pt;height:243.65pt;z-index:251633677;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3200400,3053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" path="m,l3200400,r,l,3053080,,xe" fillcolor="#f6b61e" stroked="f" strokeweight="1pt">
                <v:fill opacity="45746f"/>
                <v:stroke joinstyle="miter"/>
                <v:path arrowok="t" o:connecttype="custom" o:connectlocs="0,0;3200400,0;3200400,0;0,3094111;0,0" o:connectangles="0,0,0,0,0"/>
                <w10:wrap anchorx="page"/>
              </v:shape>
            </w:pict>
          </mc:Fallback>
        </mc:AlternateContent>
      </w:r>
    </w:p>
    <w:p w14:paraId="5D466386" w14:textId="4C7A6723" w:rsidR="00A64BBF" w:rsidRDefault="003955DA" w:rsidP="00616E9E">
      <w:pPr>
        <w:pBdr>
          <w:bottom w:val="single" w:sz="4" w:space="1" w:color="auto"/>
        </w:pBdr>
        <w:jc w:val="center"/>
        <w:rPr>
          <w:rFonts w:asciiTheme="majorHAnsi" w:eastAsiaTheme="majorEastAsia" w:hAnsiTheme="majorHAnsi" w:cstheme="majorBidi"/>
          <w:color w:val="C68D08" w:themeColor="accent1" w:themeShade="BF"/>
          <w:sz w:val="36"/>
          <w:szCs w:val="36"/>
          <w:lang w:val="id-ID"/>
        </w:rPr>
      </w:pPr>
      <w:r>
        <mc:AlternateContent>
          <mc:Choice Requires="wps">
            <w:drawing>
              <wp:anchor distT="0" distB="0" distL="114300" distR="114300" simplePos="0" relativeHeight="251654247" behindDoc="0" locked="0" layoutInCell="1" allowOverlap="1" wp14:anchorId="393E0917" wp14:editId="20D0E66D">
                <wp:simplePos x="0" y="0"/>
                <wp:positionH relativeFrom="page">
                  <wp:align>right</wp:align>
                </wp:positionH>
                <wp:positionV relativeFrom="paragraph">
                  <wp:posOffset>6188075</wp:posOffset>
                </wp:positionV>
                <wp:extent cx="517071" cy="478155"/>
                <wp:effectExtent l="0" t="0" r="0" b="0"/>
                <wp:wrapNone/>
                <wp:docPr id="1550994892" name="Kotak Teks 1550994892"/>
                <wp:cNvGraphicFramePr/>
                <a:graphic xmlns:a="http://schemas.openxmlformats.org/drawingml/2006/main">
                  <a:graphicData uri="http://schemas.microsoft.com/office/word/2010/wordprocessingShape">
                    <wps:wsp>
                      <wps:cNvSpPr txBox="1"/>
                      <wps:spPr>
                        <a:xfrm>
                          <a:off x="0" y="0"/>
                          <a:ext cx="517071" cy="4781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576E97" w14:textId="4CD87027" w:rsidR="00823A2E" w:rsidRPr="00E41285" w:rsidRDefault="00823A2E" w:rsidP="00823A2E">
                            <w:pPr>
                              <w:rPr>
                                <w:rFonts w:ascii="13/5Atom Sans" w:hAnsi="13/5Atom Sans"/>
                                <w:sz w:val="40"/>
                                <w:szCs w:val="40"/>
                              </w:rPr>
                            </w:pPr>
                            <w:r w:rsidRPr="00823A2E">
                              <w:rPr>
                                <w:rFonts w:ascii="13/5Atom Sans" w:hAnsi="13/5Atom Sans"/>
                                <w:color w:val="FFFFFF" w:themeColor="background1"/>
                                <w:sz w:val="96"/>
                                <w:szCs w:val="96"/>
                              </w:rPr>
                              <w:t>0</w:t>
                            </w:r>
                            <w:r>
                              <w:rPr>
                                <w:rFonts w:ascii="13/5Atom Sans" w:hAnsi="13/5Atom Sans"/>
                                <w:color w:val="FFFFFF" w:themeColor="background1"/>
                                <w:sz w:val="96"/>
                                <w:szCs w:val="96"/>
                              </w:rPr>
                              <w:t>2</w:t>
                            </w:r>
                            <w:r>
                              <w:rPr>
                                <w:rFonts w:ascii="13/5Atom Sans" w:hAnsi="13/5Atom Sans"/>
                                <w:sz w:val="120"/>
                                <w:szCs w:val="1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E0917" id="Kotak Teks 1550994892" o:spid="_x0000_s1172" type="#_x0000_t202" style="position:absolute;left:0;text-align:left;margin-left:-10.5pt;margin-top:487.25pt;width:40.7pt;height:37.65pt;z-index:251654247;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" filled="f" stroked="f">
                <v:textbox>
                  <w:txbxContent>
                    <w:p w14:paraId="58576E97" w14:textId="4CD87027" w:rsidR="00823A2E" w:rsidRPr="00E41285" w:rsidRDefault="00823A2E" w:rsidP="00823A2E">
                      <w:pPr>
                        <w:rPr>
                          <w:rFonts w:ascii="13/5Atom Sans" w:hAnsi="13/5Atom Sans"/>
                          <w:sz w:val="40"/>
                          <w:szCs w:val="40"/>
                        </w:rPr>
                      </w:pPr>
                      <w:r w:rsidRPr="00823A2E">
                        <w:rPr>
                          <w:rFonts w:ascii="13/5Atom Sans" w:hAnsi="13/5Atom Sans"/>
                          <w:color w:val="FFFFFF" w:themeColor="background1"/>
                          <w:sz w:val="96"/>
                          <w:szCs w:val="96"/>
                        </w:rPr>
                        <w:t>0</w:t>
                      </w:r>
                      <w:r>
                        <w:rPr>
                          <w:rFonts w:ascii="13/5Atom Sans" w:hAnsi="13/5Atom Sans"/>
                          <w:color w:val="FFFFFF" w:themeColor="background1"/>
                          <w:sz w:val="96"/>
                          <w:szCs w:val="96"/>
                        </w:rPr>
                        <w:t>2</w:t>
                      </w:r>
                      <w:r>
                        <w:rPr>
                          <w:rFonts w:ascii="13/5Atom Sans" w:hAnsi="13/5Atom Sans"/>
                          <w:sz w:val="120"/>
                          <w:szCs w:val="120"/>
                        </w:rPr>
                        <w:t xml:space="preserve"> </w:t>
                      </w:r>
                    </w:p>
                  </w:txbxContent>
                </v:textbox>
                <w10:wrap anchorx="page"/>
              </v:shape>
            </w:pict>
          </mc:Fallback>
        </mc:AlternateContent>
      </w:r>
      <w:r>
        <w:rPr>
          <w:sz w:val="48"/>
          <w:szCs w:val="48"/>
        </w:rPr>
        <mc:AlternateContent>
          <mc:Choice Requires="wpg">
            <w:drawing>
              <wp:anchor distT="0" distB="0" distL="114300" distR="114300" simplePos="0" relativeHeight="251647018" behindDoc="1" locked="0" layoutInCell="1" allowOverlap="1" wp14:anchorId="54E45443" wp14:editId="5CF5962C">
                <wp:simplePos x="0" y="0"/>
                <wp:positionH relativeFrom="page">
                  <wp:align>right</wp:align>
                </wp:positionH>
                <wp:positionV relativeFrom="paragraph">
                  <wp:posOffset>2792458</wp:posOffset>
                </wp:positionV>
                <wp:extent cx="3959860" cy="3851910"/>
                <wp:effectExtent l="0" t="0" r="2540" b="0"/>
                <wp:wrapNone/>
                <wp:docPr id="1116666398" name="Grup 1116666398"/>
                <wp:cNvGraphicFramePr/>
                <a:graphic xmlns:a="http://schemas.openxmlformats.org/drawingml/2006/main">
                  <a:graphicData uri="http://schemas.microsoft.com/office/word/2010/wordprocessingGroup">
                    <wpg:wgp>
                      <wpg:cNvGrpSpPr/>
                      <wpg:grpSpPr>
                        <a:xfrm rot="10800000">
                          <a:off x="0" y="0"/>
                          <a:ext cx="3959860" cy="3851910"/>
                          <a:chOff x="0" y="0"/>
                          <a:chExt cx="3960283" cy="3852121"/>
                        </a:xfrm>
                      </wpg:grpSpPr>
                      <pic:pic xmlns:pic="http://schemas.openxmlformats.org/drawingml/2006/picture">
                        <pic:nvPicPr>
                          <pic:cNvPr id="172287298" name="Gambar 7"/>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51355" cy="1899920"/>
                          </a:xfrm>
                          <a:prstGeom prst="rect">
                            <a:avLst/>
                          </a:prstGeom>
                        </pic:spPr>
                      </pic:pic>
                      <pic:pic xmlns:pic="http://schemas.openxmlformats.org/drawingml/2006/picture">
                        <pic:nvPicPr>
                          <pic:cNvPr id="2029523310" name="Gambar 2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220133" y="211666"/>
                            <a:ext cx="3740150" cy="3640455"/>
                          </a:xfrm>
                          <a:prstGeom prst="rect">
                            <a:avLst/>
                          </a:prstGeom>
                        </pic:spPr>
                      </pic:pic>
                    </wpg:wgp>
                  </a:graphicData>
                </a:graphic>
              </wp:anchor>
            </w:drawing>
          </mc:Choice>
          <mc:Fallback>
            <w:pict>
              <v:group w14:anchorId="3EB5E142" id="Grup 1116666398" o:spid="_x0000_s1026" style="position:absolute;margin-left:260.6pt;margin-top:219.9pt;width:311.8pt;height:303.3pt;rotation:180;z-index:-251669462;mso-position-horizontal:right;mso-position-horizontal-relative:page" coordsize="39602,38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">
                <v:shape id="Gambar 7" o:spid="_x0000_s1027" type="#_x0000_t75" style="position:absolute;width:19513;height:1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">
                  <v:imagedata r:id="rId13" o:title=""/>
                </v:shape>
                <v:shape id="Gambar 22" o:spid="_x0000_s1028" type="#_x0000_t75" style="position:absolute;left:2201;top:2116;width:37401;height:36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">
                  <v:imagedata r:id="rId14" o:title=""/>
                </v:shape>
                <w10:wrap anchorx="page"/>
              </v:group>
            </w:pict>
          </mc:Fallback>
        </mc:AlternateContent>
      </w:r>
      <w:r w:rsidR="00AE292B">
        <w:rPr>
          <w:sz w:val="48"/>
          <w:szCs w:val="48"/>
        </w:rPr>
        <mc:AlternateContent>
          <mc:Choice Requires="wps">
            <w:drawing>
              <wp:anchor distT="0" distB="0" distL="114300" distR="114300" simplePos="0" relativeHeight="251647019" behindDoc="0" locked="0" layoutInCell="1" allowOverlap="1" wp14:anchorId="5FA18E38" wp14:editId="548F088C">
                <wp:simplePos x="0" y="0"/>
                <wp:positionH relativeFrom="margin">
                  <wp:posOffset>27363</wp:posOffset>
                </wp:positionH>
                <wp:positionV relativeFrom="paragraph">
                  <wp:posOffset>2393315</wp:posOffset>
                </wp:positionV>
                <wp:extent cx="4454237" cy="3782786"/>
                <wp:effectExtent l="0" t="0" r="0" b="8255"/>
                <wp:wrapNone/>
                <wp:docPr id="2010173417" name="Kotak Teks 2010173417"/>
                <wp:cNvGraphicFramePr/>
                <a:graphic xmlns:a="http://schemas.openxmlformats.org/drawingml/2006/main">
                  <a:graphicData uri="http://schemas.microsoft.com/office/word/2010/wordprocessingShape">
                    <wps:wsp>
                      <wps:cNvSpPr txBox="1"/>
                      <wps:spPr>
                        <a:xfrm>
                          <a:off x="0" y="0"/>
                          <a:ext cx="4454237" cy="378278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7621A9" w14:textId="549A56F7" w:rsidR="00D10781" w:rsidRPr="008B0BAA" w:rsidRDefault="00D10781" w:rsidP="00D10781">
                            <w:pPr>
                              <w:ind w:firstLine="720"/>
                              <w:rPr>
                                <w:rFonts w:cstheme="minorHAnsi"/>
                                <w:color w:val="595959" w:themeColor="text1" w:themeTint="A6"/>
                                <w:sz w:val="22"/>
                                <w:szCs w:val="22"/>
                              </w:rPr>
                            </w:pPr>
                            <w:r w:rsidRPr="008B0BAA">
                              <w:rPr>
                                <w:rFonts w:cstheme="minorHAnsi"/>
                                <w:color w:val="595959" w:themeColor="text1" w:themeTint="A6"/>
                                <w:sz w:val="22"/>
                                <w:szCs w:val="22"/>
                              </w:rPr>
                              <w:t>Secara bahasa Al Jauf artinya adalah rongga,  rongga yang dimaksud adalah rongga mulut</w:t>
                            </w:r>
                            <w:r w:rsidR="00AE292B">
                              <w:rPr>
                                <w:rFonts w:cstheme="minorHAnsi"/>
                                <w:color w:val="595959" w:themeColor="text1" w:themeTint="A6"/>
                                <w:sz w:val="22"/>
                                <w:szCs w:val="22"/>
                              </w:rPr>
                              <w:t xml:space="preserve"> secara umum</w:t>
                            </w:r>
                            <w:r w:rsidRPr="008B0BAA">
                              <w:rPr>
                                <w:rFonts w:cstheme="minorHAnsi"/>
                                <w:color w:val="595959" w:themeColor="text1" w:themeTint="A6"/>
                                <w:sz w:val="22"/>
                                <w:szCs w:val="22"/>
                              </w:rPr>
                              <w:t>.</w:t>
                            </w:r>
                          </w:p>
                          <w:p w14:paraId="482D29CD" w14:textId="77777777" w:rsidR="00D10781" w:rsidRPr="008B0BAA" w:rsidRDefault="00D10781" w:rsidP="00D10781">
                            <w:pPr>
                              <w:ind w:firstLine="720"/>
                              <w:rPr>
                                <w:rFonts w:cstheme="minorHAnsi"/>
                                <w:color w:val="595959" w:themeColor="text1" w:themeTint="A6"/>
                                <w:sz w:val="22"/>
                                <w:szCs w:val="22"/>
                              </w:rPr>
                            </w:pPr>
                            <w:r w:rsidRPr="008B0BAA">
                              <w:rPr>
                                <w:rFonts w:cstheme="minorHAnsi"/>
                                <w:color w:val="595959" w:themeColor="text1" w:themeTint="A6"/>
                                <w:sz w:val="22"/>
                                <w:szCs w:val="22"/>
                              </w:rPr>
                              <w:t xml:space="preserve">Secara istilah Al </w:t>
                            </w:r>
                            <w:r w:rsidR="003A7F5C" w:rsidRPr="008B0BAA">
                              <w:rPr>
                                <w:rFonts w:cstheme="minorHAnsi"/>
                                <w:color w:val="595959" w:themeColor="text1" w:themeTint="A6"/>
                                <w:sz w:val="22"/>
                                <w:szCs w:val="22"/>
                              </w:rPr>
                              <w:t xml:space="preserve">Jauf adalah </w:t>
                            </w:r>
                            <w:r w:rsidRPr="008B0BAA">
                              <w:rPr>
                                <w:rFonts w:cstheme="minorHAnsi"/>
                                <w:color w:val="595959" w:themeColor="text1" w:themeTint="A6"/>
                                <w:sz w:val="22"/>
                                <w:szCs w:val="22"/>
                              </w:rPr>
                              <w:t>tempat keluarnya huruf</w:t>
                            </w:r>
                            <w:r w:rsidR="003A7F5C" w:rsidRPr="008B0BAA">
                              <w:rPr>
                                <w:rFonts w:cstheme="minorHAnsi"/>
                                <w:color w:val="595959" w:themeColor="text1" w:themeTint="A6"/>
                                <w:sz w:val="22"/>
                                <w:szCs w:val="22"/>
                              </w:rPr>
                              <w:t xml:space="preserve"> yang berada di rongga mulut</w:t>
                            </w:r>
                            <w:r w:rsidRPr="008B0BAA">
                              <w:rPr>
                                <w:rFonts w:cstheme="minorHAnsi"/>
                                <w:color w:val="595959" w:themeColor="text1" w:themeTint="A6"/>
                                <w:sz w:val="22"/>
                                <w:szCs w:val="22"/>
                              </w:rPr>
                              <w:t>. Huruf yang keluar dari makhroj ini adalah :</w:t>
                            </w:r>
                          </w:p>
                          <w:p w14:paraId="0E6C8A02" w14:textId="4F171D1D" w:rsidR="003A7F5C" w:rsidRPr="008B0BAA" w:rsidRDefault="00D10781" w:rsidP="00D10781">
                            <w:pPr>
                              <w:rPr>
                                <w:rFonts w:eastAsia="MS Mincho" w:cstheme="minorHAnsi"/>
                                <w:color w:val="595959" w:themeColor="text1" w:themeTint="A6"/>
                                <w:sz w:val="22"/>
                                <w:szCs w:val="22"/>
                              </w:rPr>
                            </w:pPr>
                            <w:r w:rsidRPr="008B0BAA">
                              <w:rPr>
                                <w:rFonts w:cstheme="minorHAnsi"/>
                                <w:color w:val="595959" w:themeColor="text1" w:themeTint="A6"/>
                                <w:sz w:val="22"/>
                                <w:szCs w:val="22"/>
                              </w:rPr>
                              <w:tab/>
                              <w:t>•</w:t>
                            </w:r>
                            <w:r w:rsidRPr="008B0BAA">
                              <w:rPr>
                                <w:rFonts w:ascii="Segoe UI Semibold" w:hAnsi="Segoe UI Semibold" w:cs="Segoe UI Semibold"/>
                                <w:color w:val="595959" w:themeColor="text1" w:themeTint="A6"/>
                                <w:sz w:val="22"/>
                                <w:szCs w:val="22"/>
                                <w:rtl/>
                              </w:rPr>
                              <w:t>ا</w:t>
                            </w:r>
                            <w:r w:rsidRPr="008B0BAA">
                              <w:rPr>
                                <w:rFonts w:cs="Times New Roman"/>
                                <w:color w:val="595959" w:themeColor="text1" w:themeTint="A6"/>
                                <w:sz w:val="22"/>
                                <w:szCs w:val="22"/>
                              </w:rPr>
                              <w:t xml:space="preserve"> (Alif) yang diikuti </w:t>
                            </w:r>
                            <w:r w:rsidRPr="008B0BAA">
                              <w:rPr>
                                <w:rFonts w:cstheme="minorHAnsi"/>
                                <w:color w:val="595959" w:themeColor="text1" w:themeTint="A6"/>
                                <w:sz w:val="22"/>
                                <w:szCs w:val="22"/>
                              </w:rPr>
                              <w:t xml:space="preserve"> </w:t>
                            </w:r>
                            <w:r w:rsidRPr="008B0BAA">
                              <w:rPr>
                                <w:rFonts w:ascii="Cascadia Mono SemiLight" w:eastAsia="MS Mincho" w:hAnsi="Cascadia Mono SemiLight" w:cs="Cascadia Mono SemiLight"/>
                                <w:color w:val="595959" w:themeColor="text1" w:themeTint="A6"/>
                                <w:sz w:val="22"/>
                                <w:szCs w:val="22"/>
                                <w:rtl/>
                              </w:rPr>
                              <w:t>َ</w:t>
                            </w:r>
                            <w:r w:rsidRPr="008B0BAA">
                              <w:rPr>
                                <w:rFonts w:ascii="Cascadia Mono SemiLight" w:eastAsia="MS Mincho" w:hAnsi="Cascadia Mono SemiLight" w:cs="Cascadia Mono SemiLight"/>
                                <w:color w:val="595959" w:themeColor="text1" w:themeTint="A6"/>
                                <w:sz w:val="22"/>
                                <w:szCs w:val="22"/>
                              </w:rPr>
                              <w:t xml:space="preserve"> </w:t>
                            </w:r>
                            <w:r w:rsidRPr="008B0BAA">
                              <w:rPr>
                                <w:rFonts w:eastAsia="MS Mincho" w:cstheme="minorHAnsi"/>
                                <w:color w:val="595959" w:themeColor="text1" w:themeTint="A6"/>
                                <w:sz w:val="22"/>
                                <w:szCs w:val="22"/>
                              </w:rPr>
                              <w:t>(Fathah)</w:t>
                            </w:r>
                          </w:p>
                          <w:p w14:paraId="54533EB4" w14:textId="7FC633E6" w:rsidR="00D10781" w:rsidRPr="008B0BAA" w:rsidRDefault="00D10781" w:rsidP="00D10781">
                            <w:pPr>
                              <w:ind w:firstLine="720"/>
                              <w:rPr>
                                <w:rFonts w:eastAsia="MS Mincho" w:cstheme="minorHAnsi"/>
                                <w:color w:val="595959" w:themeColor="text1" w:themeTint="A6"/>
                                <w:sz w:val="22"/>
                                <w:szCs w:val="22"/>
                              </w:rPr>
                            </w:pPr>
                            <w:r w:rsidRPr="008B0BAA">
                              <w:rPr>
                                <w:rFonts w:cstheme="minorHAnsi"/>
                                <w:color w:val="595959" w:themeColor="text1" w:themeTint="A6"/>
                                <w:sz w:val="22"/>
                                <w:szCs w:val="22"/>
                              </w:rPr>
                              <w:t>•</w:t>
                            </w:r>
                            <w:r w:rsidRPr="008B0BAA">
                              <w:rPr>
                                <w:rFonts w:ascii="Segoe UI Semibold" w:hAnsi="Segoe UI Semibold" w:cs="Segoe UI Semibold" w:hint="cs"/>
                                <w:color w:val="595959" w:themeColor="text1" w:themeTint="A6"/>
                                <w:sz w:val="22"/>
                                <w:szCs w:val="22"/>
                                <w:rtl/>
                              </w:rPr>
                              <w:t>يْ</w:t>
                            </w:r>
                            <w:r w:rsidRPr="008B0BAA">
                              <w:rPr>
                                <w:rFonts w:cs="Times New Roman"/>
                                <w:color w:val="595959" w:themeColor="text1" w:themeTint="A6"/>
                                <w:sz w:val="22"/>
                                <w:szCs w:val="22"/>
                              </w:rPr>
                              <w:t>(</w:t>
                            </w:r>
                            <w:r w:rsidR="009229C3" w:rsidRPr="008B0BAA">
                              <w:rPr>
                                <w:rFonts w:cs="Times New Roman"/>
                                <w:color w:val="595959" w:themeColor="text1" w:themeTint="A6"/>
                                <w:sz w:val="22"/>
                                <w:szCs w:val="22"/>
                              </w:rPr>
                              <w:t>Ya’ Sukun</w:t>
                            </w:r>
                            <w:r w:rsidRPr="008B0BAA">
                              <w:rPr>
                                <w:rFonts w:cs="Times New Roman"/>
                                <w:color w:val="595959" w:themeColor="text1" w:themeTint="A6"/>
                                <w:sz w:val="22"/>
                                <w:szCs w:val="22"/>
                              </w:rPr>
                              <w:t xml:space="preserve">) yang diikuti </w:t>
                            </w:r>
                            <w:r w:rsidRPr="008B0BAA">
                              <w:rPr>
                                <w:rFonts w:cstheme="minorHAnsi"/>
                                <w:color w:val="595959" w:themeColor="text1" w:themeTint="A6"/>
                                <w:sz w:val="22"/>
                                <w:szCs w:val="22"/>
                              </w:rPr>
                              <w:t xml:space="preserve"> </w:t>
                            </w:r>
                            <w:r w:rsidRPr="008B0BAA">
                              <w:rPr>
                                <w:rFonts w:ascii="Cascadia Mono SemiLight" w:eastAsia="MS Mincho" w:hAnsi="Cascadia Mono SemiLight" w:cs="Cascadia Mono SemiLight" w:hint="cs"/>
                                <w:color w:val="595959" w:themeColor="text1" w:themeTint="A6"/>
                                <w:sz w:val="22"/>
                                <w:szCs w:val="22"/>
                                <w:rtl/>
                              </w:rPr>
                              <w:t>ِ</w:t>
                            </w:r>
                            <w:r w:rsidRPr="008B0BAA">
                              <w:rPr>
                                <w:rFonts w:ascii="Cascadia Mono SemiLight" w:eastAsia="MS Mincho" w:hAnsi="Cascadia Mono SemiLight" w:cs="Cascadia Mono SemiLight"/>
                                <w:color w:val="595959" w:themeColor="text1" w:themeTint="A6"/>
                                <w:sz w:val="22"/>
                                <w:szCs w:val="22"/>
                              </w:rPr>
                              <w:t xml:space="preserve"> </w:t>
                            </w:r>
                            <w:r w:rsidRPr="008B0BAA">
                              <w:rPr>
                                <w:rFonts w:eastAsia="MS Mincho" w:cstheme="minorHAnsi"/>
                                <w:color w:val="595959" w:themeColor="text1" w:themeTint="A6"/>
                                <w:sz w:val="22"/>
                                <w:szCs w:val="22"/>
                              </w:rPr>
                              <w:t>(</w:t>
                            </w:r>
                            <w:r w:rsidR="009229C3" w:rsidRPr="008B0BAA">
                              <w:rPr>
                                <w:rFonts w:eastAsia="MS Mincho" w:cstheme="minorHAnsi"/>
                                <w:color w:val="595959" w:themeColor="text1" w:themeTint="A6"/>
                                <w:sz w:val="22"/>
                                <w:szCs w:val="22"/>
                              </w:rPr>
                              <w:t>Kasroh</w:t>
                            </w:r>
                            <w:r w:rsidRPr="008B0BAA">
                              <w:rPr>
                                <w:rFonts w:eastAsia="MS Mincho" w:cstheme="minorHAnsi"/>
                                <w:color w:val="595959" w:themeColor="text1" w:themeTint="A6"/>
                                <w:sz w:val="22"/>
                                <w:szCs w:val="22"/>
                              </w:rPr>
                              <w:t>)</w:t>
                            </w:r>
                          </w:p>
                          <w:p w14:paraId="79C0027D" w14:textId="1AAF8412" w:rsidR="00D10781" w:rsidRPr="008B0BAA" w:rsidRDefault="00D10781" w:rsidP="00D10781">
                            <w:pPr>
                              <w:ind w:firstLine="720"/>
                              <w:rPr>
                                <w:rFonts w:eastAsia="MS Mincho" w:cstheme="minorHAnsi"/>
                                <w:color w:val="595959" w:themeColor="text1" w:themeTint="A6"/>
                                <w:sz w:val="22"/>
                                <w:szCs w:val="22"/>
                              </w:rPr>
                            </w:pPr>
                            <w:r w:rsidRPr="008B0BAA">
                              <w:rPr>
                                <w:rFonts w:cstheme="minorHAnsi"/>
                                <w:color w:val="595959" w:themeColor="text1" w:themeTint="A6"/>
                                <w:sz w:val="22"/>
                                <w:szCs w:val="22"/>
                              </w:rPr>
                              <w:t>•</w:t>
                            </w:r>
                            <w:r w:rsidRPr="008B0BAA">
                              <w:rPr>
                                <w:rFonts w:ascii="Segoe UI Semibold" w:hAnsi="Segoe UI Semibold" w:cs="Segoe UI Semibold" w:hint="cs"/>
                                <w:color w:val="595959" w:themeColor="text1" w:themeTint="A6"/>
                                <w:sz w:val="22"/>
                                <w:szCs w:val="22"/>
                                <w:rtl/>
                              </w:rPr>
                              <w:t>وْ</w:t>
                            </w:r>
                            <w:r w:rsidRPr="008B0BAA">
                              <w:rPr>
                                <w:rFonts w:cs="Times New Roman"/>
                                <w:color w:val="595959" w:themeColor="text1" w:themeTint="A6"/>
                                <w:sz w:val="22"/>
                                <w:szCs w:val="22"/>
                              </w:rPr>
                              <w:t xml:space="preserve"> (</w:t>
                            </w:r>
                            <w:r w:rsidR="009229C3" w:rsidRPr="008B0BAA">
                              <w:rPr>
                                <w:rFonts w:cs="Times New Roman"/>
                                <w:color w:val="595959" w:themeColor="text1" w:themeTint="A6"/>
                                <w:sz w:val="22"/>
                                <w:szCs w:val="22"/>
                              </w:rPr>
                              <w:t>Waw Sukun</w:t>
                            </w:r>
                            <w:r w:rsidRPr="008B0BAA">
                              <w:rPr>
                                <w:rFonts w:cs="Times New Roman"/>
                                <w:color w:val="595959" w:themeColor="text1" w:themeTint="A6"/>
                                <w:sz w:val="22"/>
                                <w:szCs w:val="22"/>
                              </w:rPr>
                              <w:t xml:space="preserve">) yang diikuti </w:t>
                            </w:r>
                            <w:r w:rsidRPr="008B0BAA">
                              <w:rPr>
                                <w:rFonts w:ascii="Cascadia Mono SemiLight" w:eastAsia="MS Mincho" w:hAnsi="Cascadia Mono SemiLight" w:cs="Cascadia Mono SemiLight" w:hint="cs"/>
                                <w:color w:val="595959" w:themeColor="text1" w:themeTint="A6"/>
                                <w:sz w:val="22"/>
                                <w:szCs w:val="22"/>
                                <w:rtl/>
                              </w:rPr>
                              <w:t xml:space="preserve">ُ </w:t>
                            </w:r>
                            <w:r w:rsidRPr="008B0BAA">
                              <w:rPr>
                                <w:rFonts w:ascii="Cascadia Mono SemiLight" w:eastAsia="MS Mincho" w:hAnsi="Cascadia Mono SemiLight" w:cs="Cascadia Mono SemiLight"/>
                                <w:color w:val="595959" w:themeColor="text1" w:themeTint="A6"/>
                                <w:sz w:val="22"/>
                                <w:szCs w:val="22"/>
                              </w:rPr>
                              <w:t xml:space="preserve"> </w:t>
                            </w:r>
                            <w:r w:rsidRPr="008B0BAA">
                              <w:rPr>
                                <w:rFonts w:eastAsia="MS Mincho" w:cstheme="minorHAnsi"/>
                                <w:color w:val="595959" w:themeColor="text1" w:themeTint="A6"/>
                                <w:sz w:val="22"/>
                                <w:szCs w:val="22"/>
                              </w:rPr>
                              <w:t>(</w:t>
                            </w:r>
                            <w:r w:rsidR="009229C3" w:rsidRPr="008B0BAA">
                              <w:rPr>
                                <w:rFonts w:eastAsia="MS Mincho" w:cstheme="minorHAnsi"/>
                                <w:color w:val="595959" w:themeColor="text1" w:themeTint="A6"/>
                                <w:sz w:val="22"/>
                                <w:szCs w:val="22"/>
                              </w:rPr>
                              <w:t>Dhommah</w:t>
                            </w:r>
                            <w:r w:rsidRPr="008B0BAA">
                              <w:rPr>
                                <w:rFonts w:eastAsia="MS Mincho" w:cstheme="minorHAnsi"/>
                                <w:color w:val="595959" w:themeColor="text1" w:themeTint="A6"/>
                                <w:sz w:val="22"/>
                                <w:szCs w:val="22"/>
                              </w:rPr>
                              <w:t>)</w:t>
                            </w:r>
                          </w:p>
                          <w:p w14:paraId="6114CFA6" w14:textId="46EDF03C" w:rsidR="00781D3F" w:rsidRPr="008B0BAA" w:rsidRDefault="00781D3F" w:rsidP="00781D3F">
                            <w:pPr>
                              <w:rPr>
                                <w:rFonts w:eastAsia="MS Mincho" w:cstheme="minorHAnsi"/>
                                <w:color w:val="595959" w:themeColor="text1" w:themeTint="A6"/>
                                <w:sz w:val="22"/>
                                <w:szCs w:val="22"/>
                              </w:rPr>
                            </w:pPr>
                            <w:r w:rsidRPr="008B0BAA">
                              <w:rPr>
                                <w:rFonts w:eastAsia="MS Mincho" w:cstheme="minorHAnsi"/>
                                <w:color w:val="595959" w:themeColor="text1" w:themeTint="A6"/>
                                <w:sz w:val="22"/>
                                <w:szCs w:val="22"/>
                              </w:rPr>
                              <w:t>Imam Jazari berkata dalam kitabnya</w:t>
                            </w:r>
                            <w:r w:rsidR="008D74FE" w:rsidRPr="008B0BAA">
                              <w:rPr>
                                <w:rFonts w:eastAsia="MS Mincho" w:cstheme="minorHAnsi" w:hint="cs"/>
                                <w:color w:val="595959" w:themeColor="text1" w:themeTint="A6"/>
                                <w:sz w:val="22"/>
                                <w:szCs w:val="22"/>
                                <w:rtl/>
                              </w:rPr>
                              <w:t xml:space="preserve"> </w:t>
                            </w:r>
                            <w:r w:rsidR="008D74FE" w:rsidRPr="008B0BAA">
                              <w:rPr>
                                <w:rFonts w:eastAsia="MS Mincho" w:cstheme="minorHAnsi"/>
                                <w:color w:val="595959" w:themeColor="text1" w:themeTint="A6"/>
                                <w:sz w:val="22"/>
                                <w:szCs w:val="22"/>
                              </w:rPr>
                              <w:t xml:space="preserve"> :</w:t>
                            </w:r>
                          </w:p>
                          <w:p w14:paraId="176AF983" w14:textId="70AD40F2" w:rsidR="00781D3F" w:rsidRPr="008B0BAA" w:rsidRDefault="00622F32" w:rsidP="00676B11">
                            <w:pPr>
                              <w:ind w:right="118"/>
                              <w:jc w:val="center"/>
                              <w:rPr>
                                <w:rFonts w:ascii="Dubai" w:hAnsi="Dubai" w:cs="Dubai"/>
                                <w:color w:val="595959" w:themeColor="text1" w:themeTint="A6"/>
                                <w:sz w:val="22"/>
                                <w:szCs w:val="22"/>
                              </w:rPr>
                            </w:pPr>
                            <w:r w:rsidRPr="008B0BAA">
                              <w:rPr>
                                <w:rFonts w:ascii="Dubai" w:eastAsia="MS Mincho" w:hAnsi="Dubai" w:cs="Dubai"/>
                                <w:color w:val="595959" w:themeColor="text1" w:themeTint="A6"/>
                                <w:sz w:val="22"/>
                                <w:szCs w:val="22"/>
                              </w:rPr>
                              <w:t>“</w:t>
                            </w:r>
                            <w:r w:rsidR="008D74FE" w:rsidRPr="008B0BAA">
                              <w:rPr>
                                <w:rFonts w:ascii="Dubai" w:eastAsia="MS Mincho" w:hAnsi="Dubai" w:cs="Dubai"/>
                                <w:color w:val="595959" w:themeColor="text1" w:themeTint="A6"/>
                                <w:sz w:val="22"/>
                                <w:szCs w:val="22"/>
                                <w:rtl/>
                              </w:rPr>
                              <w:t>حُرُوفُ مَدٍّ لِلْهَوَاءِ تَنْتَهِي</w:t>
                            </w:r>
                            <w:r w:rsidR="008D74FE" w:rsidRPr="008B0BAA">
                              <w:rPr>
                                <w:rFonts w:ascii="Dubai" w:hAnsi="Dubai" w:cs="Dubai"/>
                                <w:color w:val="595959" w:themeColor="text1" w:themeTint="A6"/>
                                <w:sz w:val="22"/>
                                <w:szCs w:val="22"/>
                              </w:rPr>
                              <w:t xml:space="preserve"> </w:t>
                            </w:r>
                            <w:r w:rsidR="008D74FE" w:rsidRPr="008B0BAA">
                              <w:rPr>
                                <w:rFonts w:ascii="Dubai" w:eastAsia="MS Mincho" w:hAnsi="Dubai" w:cs="Dubai"/>
                                <w:color w:val="595959" w:themeColor="text1" w:themeTint="A6"/>
                                <w:sz w:val="22"/>
                                <w:szCs w:val="22"/>
                                <w:rtl/>
                              </w:rPr>
                              <w:t>لِلْجَوفِ : اَلِفٌ وَ اُخْتَهَا وَهِيَ</w:t>
                            </w:r>
                            <w:r w:rsidRPr="008B0BAA">
                              <w:rPr>
                                <w:rFonts w:ascii="Dubai" w:eastAsia="MS Mincho" w:hAnsi="Dubai" w:cs="Dubai"/>
                                <w:color w:val="595959" w:themeColor="text1" w:themeTint="A6"/>
                                <w:sz w:val="22"/>
                                <w:szCs w:val="22"/>
                              </w:rPr>
                              <w:t xml:space="preserve"> “</w:t>
                            </w:r>
                          </w:p>
                          <w:p w14:paraId="180D91CB" w14:textId="71E40744" w:rsidR="003A7F5C" w:rsidRPr="008B0BAA" w:rsidRDefault="00CA224A" w:rsidP="003A7F5C">
                            <w:pPr>
                              <w:rPr>
                                <w:rFonts w:cstheme="minorHAnsi"/>
                                <w:color w:val="595959" w:themeColor="text1" w:themeTint="A6"/>
                                <w:sz w:val="18"/>
                                <w:szCs w:val="18"/>
                              </w:rPr>
                            </w:pPr>
                            <w:r w:rsidRPr="008B0BAA">
                              <w:rPr>
                                <w:rFonts w:cstheme="minorHAnsi"/>
                                <w:color w:val="595959" w:themeColor="text1" w:themeTint="A6"/>
                                <w:sz w:val="22"/>
                                <w:szCs w:val="22"/>
                              </w:rPr>
                              <w:t>Huruf yang keluar dari Makhroj Al Jauf adalah alif dan saudar</w:t>
                            </w:r>
                            <w:r w:rsidR="00676B11" w:rsidRPr="008B0BAA">
                              <w:rPr>
                                <w:rFonts w:cstheme="minorHAnsi"/>
                                <w:color w:val="595959" w:themeColor="text1" w:themeTint="A6"/>
                                <w:sz w:val="22"/>
                                <w:szCs w:val="22"/>
                              </w:rPr>
                              <w:t>i</w:t>
                            </w:r>
                            <w:r w:rsidRPr="008B0BAA">
                              <w:rPr>
                                <w:rFonts w:cstheme="minorHAnsi"/>
                                <w:color w:val="595959" w:themeColor="text1" w:themeTint="A6"/>
                                <w:sz w:val="22"/>
                                <w:szCs w:val="22"/>
                              </w:rPr>
                              <w:t xml:space="preserve">nya (Ya’ </w:t>
                            </w:r>
                            <w:r w:rsidR="00A316EE" w:rsidRPr="008B0BAA">
                              <w:rPr>
                                <w:rFonts w:cstheme="minorHAnsi"/>
                                <w:color w:val="595959" w:themeColor="text1" w:themeTint="A6"/>
                                <w:sz w:val="22"/>
                                <w:szCs w:val="22"/>
                              </w:rPr>
                              <w:t>mad</w:t>
                            </w:r>
                            <w:r w:rsidRPr="008B0BAA">
                              <w:rPr>
                                <w:rFonts w:cstheme="minorHAnsi"/>
                                <w:color w:val="595959" w:themeColor="text1" w:themeTint="A6"/>
                                <w:sz w:val="22"/>
                                <w:szCs w:val="22"/>
                              </w:rPr>
                              <w:t xml:space="preserve"> dan Waw </w:t>
                            </w:r>
                            <w:r w:rsidR="00A316EE" w:rsidRPr="008B0BAA">
                              <w:rPr>
                                <w:rFonts w:cstheme="minorHAnsi"/>
                                <w:color w:val="595959" w:themeColor="text1" w:themeTint="A6"/>
                                <w:sz w:val="22"/>
                                <w:szCs w:val="22"/>
                              </w:rPr>
                              <w:t>mad</w:t>
                            </w:r>
                            <w:r w:rsidRPr="008B0BAA">
                              <w:rPr>
                                <w:rFonts w:cstheme="minorHAnsi"/>
                                <w:color w:val="595959" w:themeColor="text1" w:themeTint="A6"/>
                                <w:sz w:val="22"/>
                                <w:szCs w:val="22"/>
                              </w:rPr>
                              <w:t xml:space="preserve">) </w:t>
                            </w:r>
                            <w:r w:rsidR="00A316EE" w:rsidRPr="008B0BAA">
                              <w:rPr>
                                <w:rFonts w:cstheme="minorHAnsi"/>
                                <w:color w:val="595959" w:themeColor="text1" w:themeTint="A6"/>
                                <w:sz w:val="22"/>
                                <w:szCs w:val="22"/>
                              </w:rPr>
                              <w:t>yang berhenti seiring dengan berhentinya nafas.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A18E38" id="Kotak Teks 2010173417" o:spid="_x0000_s1173" type="#_x0000_t202" style="position:absolute;left:0;text-align:left;margin-left:2.15pt;margin-top:188.45pt;width:350.75pt;height:297.85pt;z-index:2516470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" filled="f" stroked="f">
                <v:textbox>
                  <w:txbxContent>
                    <w:p w14:paraId="1B7621A9" w14:textId="549A56F7" w:rsidR="00D10781" w:rsidRPr="008B0BAA" w:rsidRDefault="00D10781" w:rsidP="00D10781">
                      <w:pPr>
                        <w:ind w:firstLine="720"/>
                        <w:rPr>
                          <w:rFonts w:cstheme="minorHAnsi"/>
                          <w:color w:val="595959" w:themeColor="text1" w:themeTint="A6"/>
                          <w:sz w:val="22"/>
                          <w:szCs w:val="22"/>
                        </w:rPr>
                      </w:pPr>
                      <w:r w:rsidRPr="008B0BAA">
                        <w:rPr>
                          <w:rFonts w:cstheme="minorHAnsi"/>
                          <w:color w:val="595959" w:themeColor="text1" w:themeTint="A6"/>
                          <w:sz w:val="22"/>
                          <w:szCs w:val="22"/>
                        </w:rPr>
                        <w:t>Secara bahasa Al Jauf artinya adalah rongga,  rongga yang dimaksud adalah rongga mulut</w:t>
                      </w:r>
                      <w:r w:rsidR="00AE292B">
                        <w:rPr>
                          <w:rFonts w:cstheme="minorHAnsi"/>
                          <w:color w:val="595959" w:themeColor="text1" w:themeTint="A6"/>
                          <w:sz w:val="22"/>
                          <w:szCs w:val="22"/>
                        </w:rPr>
                        <w:t xml:space="preserve"> secara umum</w:t>
                      </w:r>
                      <w:r w:rsidRPr="008B0BAA">
                        <w:rPr>
                          <w:rFonts w:cstheme="minorHAnsi"/>
                          <w:color w:val="595959" w:themeColor="text1" w:themeTint="A6"/>
                          <w:sz w:val="22"/>
                          <w:szCs w:val="22"/>
                        </w:rPr>
                        <w:t>.</w:t>
                      </w:r>
                    </w:p>
                    <w:p w14:paraId="482D29CD" w14:textId="77777777" w:rsidR="00D10781" w:rsidRPr="008B0BAA" w:rsidRDefault="00D10781" w:rsidP="00D10781">
                      <w:pPr>
                        <w:ind w:firstLine="720"/>
                        <w:rPr>
                          <w:rFonts w:cstheme="minorHAnsi"/>
                          <w:color w:val="595959" w:themeColor="text1" w:themeTint="A6"/>
                          <w:sz w:val="22"/>
                          <w:szCs w:val="22"/>
                        </w:rPr>
                      </w:pPr>
                      <w:r w:rsidRPr="008B0BAA">
                        <w:rPr>
                          <w:rFonts w:cstheme="minorHAnsi"/>
                          <w:color w:val="595959" w:themeColor="text1" w:themeTint="A6"/>
                          <w:sz w:val="22"/>
                          <w:szCs w:val="22"/>
                        </w:rPr>
                        <w:t xml:space="preserve">Secara istilah Al </w:t>
                      </w:r>
                      <w:r w:rsidR="003A7F5C" w:rsidRPr="008B0BAA">
                        <w:rPr>
                          <w:rFonts w:cstheme="minorHAnsi"/>
                          <w:color w:val="595959" w:themeColor="text1" w:themeTint="A6"/>
                          <w:sz w:val="22"/>
                          <w:szCs w:val="22"/>
                        </w:rPr>
                        <w:t xml:space="preserve">Jauf adalah </w:t>
                      </w:r>
                      <w:r w:rsidRPr="008B0BAA">
                        <w:rPr>
                          <w:rFonts w:cstheme="minorHAnsi"/>
                          <w:color w:val="595959" w:themeColor="text1" w:themeTint="A6"/>
                          <w:sz w:val="22"/>
                          <w:szCs w:val="22"/>
                        </w:rPr>
                        <w:t>tempat keluarnya huruf</w:t>
                      </w:r>
                      <w:r w:rsidR="003A7F5C" w:rsidRPr="008B0BAA">
                        <w:rPr>
                          <w:rFonts w:cstheme="minorHAnsi"/>
                          <w:color w:val="595959" w:themeColor="text1" w:themeTint="A6"/>
                          <w:sz w:val="22"/>
                          <w:szCs w:val="22"/>
                        </w:rPr>
                        <w:t xml:space="preserve"> yang berada di rongga mulut</w:t>
                      </w:r>
                      <w:r w:rsidRPr="008B0BAA">
                        <w:rPr>
                          <w:rFonts w:cstheme="minorHAnsi"/>
                          <w:color w:val="595959" w:themeColor="text1" w:themeTint="A6"/>
                          <w:sz w:val="22"/>
                          <w:szCs w:val="22"/>
                        </w:rPr>
                        <w:t>. Huruf yang keluar dari makhroj ini adalah :</w:t>
                      </w:r>
                    </w:p>
                    <w:p w14:paraId="0E6C8A02" w14:textId="4F171D1D" w:rsidR="003A7F5C" w:rsidRPr="008B0BAA" w:rsidRDefault="00D10781" w:rsidP="00D10781">
                      <w:pPr>
                        <w:rPr>
                          <w:rFonts w:eastAsia="MS Mincho" w:cstheme="minorHAnsi"/>
                          <w:color w:val="595959" w:themeColor="text1" w:themeTint="A6"/>
                          <w:sz w:val="22"/>
                          <w:szCs w:val="22"/>
                        </w:rPr>
                      </w:pPr>
                      <w:r w:rsidRPr="008B0BAA">
                        <w:rPr>
                          <w:rFonts w:cstheme="minorHAnsi"/>
                          <w:color w:val="595959" w:themeColor="text1" w:themeTint="A6"/>
                          <w:sz w:val="22"/>
                          <w:szCs w:val="22"/>
                        </w:rPr>
                        <w:tab/>
                        <w:t>•</w:t>
                      </w:r>
                      <w:r w:rsidRPr="008B0BAA">
                        <w:rPr>
                          <w:rFonts w:ascii="Segoe UI Semibold" w:hAnsi="Segoe UI Semibold" w:cs="Segoe UI Semibold"/>
                          <w:color w:val="595959" w:themeColor="text1" w:themeTint="A6"/>
                          <w:sz w:val="22"/>
                          <w:szCs w:val="22"/>
                          <w:rtl/>
                        </w:rPr>
                        <w:t>ا</w:t>
                      </w:r>
                      <w:r w:rsidRPr="008B0BAA">
                        <w:rPr>
                          <w:rFonts w:cs="Times New Roman"/>
                          <w:color w:val="595959" w:themeColor="text1" w:themeTint="A6"/>
                          <w:sz w:val="22"/>
                          <w:szCs w:val="22"/>
                        </w:rPr>
                        <w:t xml:space="preserve"> (Alif) yang diikuti </w:t>
                      </w:r>
                      <w:r w:rsidRPr="008B0BAA">
                        <w:rPr>
                          <w:rFonts w:cstheme="minorHAnsi"/>
                          <w:color w:val="595959" w:themeColor="text1" w:themeTint="A6"/>
                          <w:sz w:val="22"/>
                          <w:szCs w:val="22"/>
                        </w:rPr>
                        <w:t xml:space="preserve"> </w:t>
                      </w:r>
                      <w:r w:rsidRPr="008B0BAA">
                        <w:rPr>
                          <w:rFonts w:ascii="Cascadia Mono SemiLight" w:eastAsia="MS Mincho" w:hAnsi="Cascadia Mono SemiLight" w:cs="Cascadia Mono SemiLight"/>
                          <w:color w:val="595959" w:themeColor="text1" w:themeTint="A6"/>
                          <w:sz w:val="22"/>
                          <w:szCs w:val="22"/>
                          <w:rtl/>
                        </w:rPr>
                        <w:t>َ</w:t>
                      </w:r>
                      <w:r w:rsidRPr="008B0BAA">
                        <w:rPr>
                          <w:rFonts w:ascii="Cascadia Mono SemiLight" w:eastAsia="MS Mincho" w:hAnsi="Cascadia Mono SemiLight" w:cs="Cascadia Mono SemiLight"/>
                          <w:color w:val="595959" w:themeColor="text1" w:themeTint="A6"/>
                          <w:sz w:val="22"/>
                          <w:szCs w:val="22"/>
                        </w:rPr>
                        <w:t xml:space="preserve"> </w:t>
                      </w:r>
                      <w:r w:rsidRPr="008B0BAA">
                        <w:rPr>
                          <w:rFonts w:eastAsia="MS Mincho" w:cstheme="minorHAnsi"/>
                          <w:color w:val="595959" w:themeColor="text1" w:themeTint="A6"/>
                          <w:sz w:val="22"/>
                          <w:szCs w:val="22"/>
                        </w:rPr>
                        <w:t>(Fathah)</w:t>
                      </w:r>
                    </w:p>
                    <w:p w14:paraId="54533EB4" w14:textId="7FC633E6" w:rsidR="00D10781" w:rsidRPr="008B0BAA" w:rsidRDefault="00D10781" w:rsidP="00D10781">
                      <w:pPr>
                        <w:ind w:firstLine="720"/>
                        <w:rPr>
                          <w:rFonts w:eastAsia="MS Mincho" w:cstheme="minorHAnsi"/>
                          <w:color w:val="595959" w:themeColor="text1" w:themeTint="A6"/>
                          <w:sz w:val="22"/>
                          <w:szCs w:val="22"/>
                        </w:rPr>
                      </w:pPr>
                      <w:r w:rsidRPr="008B0BAA">
                        <w:rPr>
                          <w:rFonts w:cstheme="minorHAnsi"/>
                          <w:color w:val="595959" w:themeColor="text1" w:themeTint="A6"/>
                          <w:sz w:val="22"/>
                          <w:szCs w:val="22"/>
                        </w:rPr>
                        <w:t>•</w:t>
                      </w:r>
                      <w:r w:rsidRPr="008B0BAA">
                        <w:rPr>
                          <w:rFonts w:ascii="Segoe UI Semibold" w:hAnsi="Segoe UI Semibold" w:cs="Segoe UI Semibold" w:hint="cs"/>
                          <w:color w:val="595959" w:themeColor="text1" w:themeTint="A6"/>
                          <w:sz w:val="22"/>
                          <w:szCs w:val="22"/>
                          <w:rtl/>
                        </w:rPr>
                        <w:t>يْ</w:t>
                      </w:r>
                      <w:r w:rsidRPr="008B0BAA">
                        <w:rPr>
                          <w:rFonts w:cs="Times New Roman"/>
                          <w:color w:val="595959" w:themeColor="text1" w:themeTint="A6"/>
                          <w:sz w:val="22"/>
                          <w:szCs w:val="22"/>
                        </w:rPr>
                        <w:t>(</w:t>
                      </w:r>
                      <w:r w:rsidR="009229C3" w:rsidRPr="008B0BAA">
                        <w:rPr>
                          <w:rFonts w:cs="Times New Roman"/>
                          <w:color w:val="595959" w:themeColor="text1" w:themeTint="A6"/>
                          <w:sz w:val="22"/>
                          <w:szCs w:val="22"/>
                        </w:rPr>
                        <w:t>Ya’ Sukun</w:t>
                      </w:r>
                      <w:r w:rsidRPr="008B0BAA">
                        <w:rPr>
                          <w:rFonts w:cs="Times New Roman"/>
                          <w:color w:val="595959" w:themeColor="text1" w:themeTint="A6"/>
                          <w:sz w:val="22"/>
                          <w:szCs w:val="22"/>
                        </w:rPr>
                        <w:t xml:space="preserve">) yang diikuti </w:t>
                      </w:r>
                      <w:r w:rsidRPr="008B0BAA">
                        <w:rPr>
                          <w:rFonts w:cstheme="minorHAnsi"/>
                          <w:color w:val="595959" w:themeColor="text1" w:themeTint="A6"/>
                          <w:sz w:val="22"/>
                          <w:szCs w:val="22"/>
                        </w:rPr>
                        <w:t xml:space="preserve"> </w:t>
                      </w:r>
                      <w:r w:rsidRPr="008B0BAA">
                        <w:rPr>
                          <w:rFonts w:ascii="Cascadia Mono SemiLight" w:eastAsia="MS Mincho" w:hAnsi="Cascadia Mono SemiLight" w:cs="Cascadia Mono SemiLight" w:hint="cs"/>
                          <w:color w:val="595959" w:themeColor="text1" w:themeTint="A6"/>
                          <w:sz w:val="22"/>
                          <w:szCs w:val="22"/>
                          <w:rtl/>
                        </w:rPr>
                        <w:t>ِ</w:t>
                      </w:r>
                      <w:r w:rsidRPr="008B0BAA">
                        <w:rPr>
                          <w:rFonts w:ascii="Cascadia Mono SemiLight" w:eastAsia="MS Mincho" w:hAnsi="Cascadia Mono SemiLight" w:cs="Cascadia Mono SemiLight"/>
                          <w:color w:val="595959" w:themeColor="text1" w:themeTint="A6"/>
                          <w:sz w:val="22"/>
                          <w:szCs w:val="22"/>
                        </w:rPr>
                        <w:t xml:space="preserve"> </w:t>
                      </w:r>
                      <w:r w:rsidRPr="008B0BAA">
                        <w:rPr>
                          <w:rFonts w:eastAsia="MS Mincho" w:cstheme="minorHAnsi"/>
                          <w:color w:val="595959" w:themeColor="text1" w:themeTint="A6"/>
                          <w:sz w:val="22"/>
                          <w:szCs w:val="22"/>
                        </w:rPr>
                        <w:t>(</w:t>
                      </w:r>
                      <w:r w:rsidR="009229C3" w:rsidRPr="008B0BAA">
                        <w:rPr>
                          <w:rFonts w:eastAsia="MS Mincho" w:cstheme="minorHAnsi"/>
                          <w:color w:val="595959" w:themeColor="text1" w:themeTint="A6"/>
                          <w:sz w:val="22"/>
                          <w:szCs w:val="22"/>
                        </w:rPr>
                        <w:t>Kasroh</w:t>
                      </w:r>
                      <w:r w:rsidRPr="008B0BAA">
                        <w:rPr>
                          <w:rFonts w:eastAsia="MS Mincho" w:cstheme="minorHAnsi"/>
                          <w:color w:val="595959" w:themeColor="text1" w:themeTint="A6"/>
                          <w:sz w:val="22"/>
                          <w:szCs w:val="22"/>
                        </w:rPr>
                        <w:t>)</w:t>
                      </w:r>
                    </w:p>
                    <w:p w14:paraId="79C0027D" w14:textId="1AAF8412" w:rsidR="00D10781" w:rsidRPr="008B0BAA" w:rsidRDefault="00D10781" w:rsidP="00D10781">
                      <w:pPr>
                        <w:ind w:firstLine="720"/>
                        <w:rPr>
                          <w:rFonts w:eastAsia="MS Mincho" w:cstheme="minorHAnsi"/>
                          <w:color w:val="595959" w:themeColor="text1" w:themeTint="A6"/>
                          <w:sz w:val="22"/>
                          <w:szCs w:val="22"/>
                        </w:rPr>
                      </w:pPr>
                      <w:r w:rsidRPr="008B0BAA">
                        <w:rPr>
                          <w:rFonts w:cstheme="minorHAnsi"/>
                          <w:color w:val="595959" w:themeColor="text1" w:themeTint="A6"/>
                          <w:sz w:val="22"/>
                          <w:szCs w:val="22"/>
                        </w:rPr>
                        <w:t>•</w:t>
                      </w:r>
                      <w:r w:rsidRPr="008B0BAA">
                        <w:rPr>
                          <w:rFonts w:ascii="Segoe UI Semibold" w:hAnsi="Segoe UI Semibold" w:cs="Segoe UI Semibold" w:hint="cs"/>
                          <w:color w:val="595959" w:themeColor="text1" w:themeTint="A6"/>
                          <w:sz w:val="22"/>
                          <w:szCs w:val="22"/>
                          <w:rtl/>
                        </w:rPr>
                        <w:t>وْ</w:t>
                      </w:r>
                      <w:r w:rsidRPr="008B0BAA">
                        <w:rPr>
                          <w:rFonts w:cs="Times New Roman"/>
                          <w:color w:val="595959" w:themeColor="text1" w:themeTint="A6"/>
                          <w:sz w:val="22"/>
                          <w:szCs w:val="22"/>
                        </w:rPr>
                        <w:t xml:space="preserve"> (</w:t>
                      </w:r>
                      <w:r w:rsidR="009229C3" w:rsidRPr="008B0BAA">
                        <w:rPr>
                          <w:rFonts w:cs="Times New Roman"/>
                          <w:color w:val="595959" w:themeColor="text1" w:themeTint="A6"/>
                          <w:sz w:val="22"/>
                          <w:szCs w:val="22"/>
                        </w:rPr>
                        <w:t>Waw Sukun</w:t>
                      </w:r>
                      <w:r w:rsidRPr="008B0BAA">
                        <w:rPr>
                          <w:rFonts w:cs="Times New Roman"/>
                          <w:color w:val="595959" w:themeColor="text1" w:themeTint="A6"/>
                          <w:sz w:val="22"/>
                          <w:szCs w:val="22"/>
                        </w:rPr>
                        <w:t xml:space="preserve">) yang diikuti </w:t>
                      </w:r>
                      <w:r w:rsidRPr="008B0BAA">
                        <w:rPr>
                          <w:rFonts w:ascii="Cascadia Mono SemiLight" w:eastAsia="MS Mincho" w:hAnsi="Cascadia Mono SemiLight" w:cs="Cascadia Mono SemiLight" w:hint="cs"/>
                          <w:color w:val="595959" w:themeColor="text1" w:themeTint="A6"/>
                          <w:sz w:val="22"/>
                          <w:szCs w:val="22"/>
                          <w:rtl/>
                        </w:rPr>
                        <w:t xml:space="preserve">ُ </w:t>
                      </w:r>
                      <w:r w:rsidRPr="008B0BAA">
                        <w:rPr>
                          <w:rFonts w:ascii="Cascadia Mono SemiLight" w:eastAsia="MS Mincho" w:hAnsi="Cascadia Mono SemiLight" w:cs="Cascadia Mono SemiLight"/>
                          <w:color w:val="595959" w:themeColor="text1" w:themeTint="A6"/>
                          <w:sz w:val="22"/>
                          <w:szCs w:val="22"/>
                        </w:rPr>
                        <w:t xml:space="preserve"> </w:t>
                      </w:r>
                      <w:r w:rsidRPr="008B0BAA">
                        <w:rPr>
                          <w:rFonts w:eastAsia="MS Mincho" w:cstheme="minorHAnsi"/>
                          <w:color w:val="595959" w:themeColor="text1" w:themeTint="A6"/>
                          <w:sz w:val="22"/>
                          <w:szCs w:val="22"/>
                        </w:rPr>
                        <w:t>(</w:t>
                      </w:r>
                      <w:r w:rsidR="009229C3" w:rsidRPr="008B0BAA">
                        <w:rPr>
                          <w:rFonts w:eastAsia="MS Mincho" w:cstheme="minorHAnsi"/>
                          <w:color w:val="595959" w:themeColor="text1" w:themeTint="A6"/>
                          <w:sz w:val="22"/>
                          <w:szCs w:val="22"/>
                        </w:rPr>
                        <w:t>Dhommah</w:t>
                      </w:r>
                      <w:r w:rsidRPr="008B0BAA">
                        <w:rPr>
                          <w:rFonts w:eastAsia="MS Mincho" w:cstheme="minorHAnsi"/>
                          <w:color w:val="595959" w:themeColor="text1" w:themeTint="A6"/>
                          <w:sz w:val="22"/>
                          <w:szCs w:val="22"/>
                        </w:rPr>
                        <w:t>)</w:t>
                      </w:r>
                    </w:p>
                    <w:p w14:paraId="6114CFA6" w14:textId="46EDF03C" w:rsidR="00781D3F" w:rsidRPr="008B0BAA" w:rsidRDefault="00781D3F" w:rsidP="00781D3F">
                      <w:pPr>
                        <w:rPr>
                          <w:rFonts w:eastAsia="MS Mincho" w:cstheme="minorHAnsi"/>
                          <w:color w:val="595959" w:themeColor="text1" w:themeTint="A6"/>
                          <w:sz w:val="22"/>
                          <w:szCs w:val="22"/>
                        </w:rPr>
                      </w:pPr>
                      <w:r w:rsidRPr="008B0BAA">
                        <w:rPr>
                          <w:rFonts w:eastAsia="MS Mincho" w:cstheme="minorHAnsi"/>
                          <w:color w:val="595959" w:themeColor="text1" w:themeTint="A6"/>
                          <w:sz w:val="22"/>
                          <w:szCs w:val="22"/>
                        </w:rPr>
                        <w:t>Imam Jazari berkata dalam kitabnya</w:t>
                      </w:r>
                      <w:r w:rsidR="008D74FE" w:rsidRPr="008B0BAA">
                        <w:rPr>
                          <w:rFonts w:eastAsia="MS Mincho" w:cstheme="minorHAnsi" w:hint="cs"/>
                          <w:color w:val="595959" w:themeColor="text1" w:themeTint="A6"/>
                          <w:sz w:val="22"/>
                          <w:szCs w:val="22"/>
                          <w:rtl/>
                        </w:rPr>
                        <w:t xml:space="preserve"> </w:t>
                      </w:r>
                      <w:r w:rsidR="008D74FE" w:rsidRPr="008B0BAA">
                        <w:rPr>
                          <w:rFonts w:eastAsia="MS Mincho" w:cstheme="minorHAnsi"/>
                          <w:color w:val="595959" w:themeColor="text1" w:themeTint="A6"/>
                          <w:sz w:val="22"/>
                          <w:szCs w:val="22"/>
                        </w:rPr>
                        <w:t xml:space="preserve"> :</w:t>
                      </w:r>
                    </w:p>
                    <w:p w14:paraId="176AF983" w14:textId="70AD40F2" w:rsidR="00781D3F" w:rsidRPr="008B0BAA" w:rsidRDefault="00622F32" w:rsidP="00676B11">
                      <w:pPr>
                        <w:ind w:right="118"/>
                        <w:jc w:val="center"/>
                        <w:rPr>
                          <w:rFonts w:ascii="Dubai" w:hAnsi="Dubai" w:cs="Dubai"/>
                          <w:color w:val="595959" w:themeColor="text1" w:themeTint="A6"/>
                          <w:sz w:val="22"/>
                          <w:szCs w:val="22"/>
                        </w:rPr>
                      </w:pPr>
                      <w:r w:rsidRPr="008B0BAA">
                        <w:rPr>
                          <w:rFonts w:ascii="Dubai" w:eastAsia="MS Mincho" w:hAnsi="Dubai" w:cs="Dubai"/>
                          <w:color w:val="595959" w:themeColor="text1" w:themeTint="A6"/>
                          <w:sz w:val="22"/>
                          <w:szCs w:val="22"/>
                        </w:rPr>
                        <w:t>“</w:t>
                      </w:r>
                      <w:r w:rsidR="008D74FE" w:rsidRPr="008B0BAA">
                        <w:rPr>
                          <w:rFonts w:ascii="Dubai" w:eastAsia="MS Mincho" w:hAnsi="Dubai" w:cs="Dubai"/>
                          <w:color w:val="595959" w:themeColor="text1" w:themeTint="A6"/>
                          <w:sz w:val="22"/>
                          <w:szCs w:val="22"/>
                          <w:rtl/>
                        </w:rPr>
                        <w:t>حُرُوفُ مَدٍّ لِلْهَوَاءِ تَنْتَهِي</w:t>
                      </w:r>
                      <w:r w:rsidR="008D74FE" w:rsidRPr="008B0BAA">
                        <w:rPr>
                          <w:rFonts w:ascii="Dubai" w:hAnsi="Dubai" w:cs="Dubai"/>
                          <w:color w:val="595959" w:themeColor="text1" w:themeTint="A6"/>
                          <w:sz w:val="22"/>
                          <w:szCs w:val="22"/>
                        </w:rPr>
                        <w:t xml:space="preserve"> </w:t>
                      </w:r>
                      <w:r w:rsidR="008D74FE" w:rsidRPr="008B0BAA">
                        <w:rPr>
                          <w:rFonts w:ascii="Dubai" w:eastAsia="MS Mincho" w:hAnsi="Dubai" w:cs="Dubai"/>
                          <w:color w:val="595959" w:themeColor="text1" w:themeTint="A6"/>
                          <w:sz w:val="22"/>
                          <w:szCs w:val="22"/>
                          <w:rtl/>
                        </w:rPr>
                        <w:t>لِلْجَوفِ : اَلِفٌ وَ اُخْتَهَا وَهِيَ</w:t>
                      </w:r>
                      <w:r w:rsidRPr="008B0BAA">
                        <w:rPr>
                          <w:rFonts w:ascii="Dubai" w:eastAsia="MS Mincho" w:hAnsi="Dubai" w:cs="Dubai"/>
                          <w:color w:val="595959" w:themeColor="text1" w:themeTint="A6"/>
                          <w:sz w:val="22"/>
                          <w:szCs w:val="22"/>
                        </w:rPr>
                        <w:t xml:space="preserve"> “</w:t>
                      </w:r>
                    </w:p>
                    <w:p w14:paraId="180D91CB" w14:textId="71E40744" w:rsidR="003A7F5C" w:rsidRPr="008B0BAA" w:rsidRDefault="00CA224A" w:rsidP="003A7F5C">
                      <w:pPr>
                        <w:rPr>
                          <w:rFonts w:cstheme="minorHAnsi"/>
                          <w:color w:val="595959" w:themeColor="text1" w:themeTint="A6"/>
                          <w:sz w:val="18"/>
                          <w:szCs w:val="18"/>
                        </w:rPr>
                      </w:pPr>
                      <w:r w:rsidRPr="008B0BAA">
                        <w:rPr>
                          <w:rFonts w:cstheme="minorHAnsi"/>
                          <w:color w:val="595959" w:themeColor="text1" w:themeTint="A6"/>
                          <w:sz w:val="22"/>
                          <w:szCs w:val="22"/>
                        </w:rPr>
                        <w:t>Huruf yang keluar dari Makhroj Al Jauf adalah alif dan saudar</w:t>
                      </w:r>
                      <w:r w:rsidR="00676B11" w:rsidRPr="008B0BAA">
                        <w:rPr>
                          <w:rFonts w:cstheme="minorHAnsi"/>
                          <w:color w:val="595959" w:themeColor="text1" w:themeTint="A6"/>
                          <w:sz w:val="22"/>
                          <w:szCs w:val="22"/>
                        </w:rPr>
                        <w:t>i</w:t>
                      </w:r>
                      <w:r w:rsidRPr="008B0BAA">
                        <w:rPr>
                          <w:rFonts w:cstheme="minorHAnsi"/>
                          <w:color w:val="595959" w:themeColor="text1" w:themeTint="A6"/>
                          <w:sz w:val="22"/>
                          <w:szCs w:val="22"/>
                        </w:rPr>
                        <w:t xml:space="preserve">nya (Ya’ </w:t>
                      </w:r>
                      <w:r w:rsidR="00A316EE" w:rsidRPr="008B0BAA">
                        <w:rPr>
                          <w:rFonts w:cstheme="minorHAnsi"/>
                          <w:color w:val="595959" w:themeColor="text1" w:themeTint="A6"/>
                          <w:sz w:val="22"/>
                          <w:szCs w:val="22"/>
                        </w:rPr>
                        <w:t>mad</w:t>
                      </w:r>
                      <w:r w:rsidRPr="008B0BAA">
                        <w:rPr>
                          <w:rFonts w:cstheme="minorHAnsi"/>
                          <w:color w:val="595959" w:themeColor="text1" w:themeTint="A6"/>
                          <w:sz w:val="22"/>
                          <w:szCs w:val="22"/>
                        </w:rPr>
                        <w:t xml:space="preserve"> dan Waw </w:t>
                      </w:r>
                      <w:r w:rsidR="00A316EE" w:rsidRPr="008B0BAA">
                        <w:rPr>
                          <w:rFonts w:cstheme="minorHAnsi"/>
                          <w:color w:val="595959" w:themeColor="text1" w:themeTint="A6"/>
                          <w:sz w:val="22"/>
                          <w:szCs w:val="22"/>
                        </w:rPr>
                        <w:t>mad</w:t>
                      </w:r>
                      <w:r w:rsidRPr="008B0BAA">
                        <w:rPr>
                          <w:rFonts w:cstheme="minorHAnsi"/>
                          <w:color w:val="595959" w:themeColor="text1" w:themeTint="A6"/>
                          <w:sz w:val="22"/>
                          <w:szCs w:val="22"/>
                        </w:rPr>
                        <w:t xml:space="preserve">) </w:t>
                      </w:r>
                      <w:r w:rsidR="00A316EE" w:rsidRPr="008B0BAA">
                        <w:rPr>
                          <w:rFonts w:cstheme="minorHAnsi"/>
                          <w:color w:val="595959" w:themeColor="text1" w:themeTint="A6"/>
                          <w:sz w:val="22"/>
                          <w:szCs w:val="22"/>
                        </w:rPr>
                        <w:t>yang berhenti seiring dengan berhentinya nafas.</w:t>
                      </w:r>
                    </w:p>
                  </w:txbxContent>
                </v:textbox>
                <w10:wrap anchorx="margin"/>
              </v:shape>
            </w:pict>
          </mc:Fallback>
        </mc:AlternateContent>
      </w:r>
      <w:r w:rsidR="00123F5E">
        <w:rPr>
          <w:rFonts w:asciiTheme="majorHAnsi" w:eastAsiaTheme="majorEastAsia" w:hAnsiTheme="majorHAnsi" w:cstheme="majorBidi"/>
          <w:color w:val="C68D08" w:themeColor="accent1" w:themeShade="BF"/>
          <w:sz w:val="48"/>
          <w:szCs w:val="48"/>
        </w:rPr>
        <mc:AlternateContent>
          <mc:Choice Requires="wps">
            <w:drawing>
              <wp:anchor distT="0" distB="0" distL="114300" distR="114300" simplePos="0" relativeHeight="251647016" behindDoc="0" locked="0" layoutInCell="1" allowOverlap="1" wp14:anchorId="5ACDB4B8" wp14:editId="0D8275ED">
                <wp:simplePos x="0" y="0"/>
                <wp:positionH relativeFrom="margin">
                  <wp:align>right</wp:align>
                </wp:positionH>
                <wp:positionV relativeFrom="margin">
                  <wp:posOffset>2238375</wp:posOffset>
                </wp:positionV>
                <wp:extent cx="4413885" cy="4404995"/>
                <wp:effectExtent l="0" t="0" r="5715" b="0"/>
                <wp:wrapNone/>
                <wp:docPr id="1852093995" name="Persegi Panjang 1852093995"/>
                <wp:cNvGraphicFramePr/>
                <a:graphic xmlns:a="http://schemas.openxmlformats.org/drawingml/2006/main">
                  <a:graphicData uri="http://schemas.microsoft.com/office/word/2010/wordprocessingShape">
                    <wps:wsp>
                      <wps:cNvSpPr/>
                      <wps:spPr>
                        <a:xfrm>
                          <a:off x="0" y="0"/>
                          <a:ext cx="4413885" cy="4404995"/>
                        </a:xfrm>
                        <a:prstGeom prst="rect">
                          <a:avLst/>
                        </a:prstGeom>
                        <a:solidFill>
                          <a:srgbClr val="FDEAB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F2010D" w14:textId="571A23DA" w:rsidR="00E71D3B" w:rsidRDefault="00E71D3B" w:rsidP="00E71D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CDB4B8" id="Persegi Panjang 1852093995" o:spid="_x0000_s1174" style="position:absolute;left:0;text-align:left;margin-left:296.35pt;margin-top:176.25pt;width:347.55pt;height:346.85pt;z-index:25164701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" fillcolor="#fdeabc" stroked="f" strokeweight="1pt">
                <v:textbox>
                  <w:txbxContent>
                    <w:p w14:paraId="49F2010D" w14:textId="571A23DA" w:rsidR="00E71D3B" w:rsidRDefault="00E71D3B" w:rsidP="00E71D3B"/>
                  </w:txbxContent>
                </v:textbox>
                <w10:wrap anchorx="margin" anchory="margin"/>
              </v:rect>
            </w:pict>
          </mc:Fallback>
        </mc:AlternateContent>
      </w:r>
      <w:r w:rsidR="00A316EE">
        <w:rPr>
          <w:rFonts w:asciiTheme="majorHAnsi" w:eastAsiaTheme="majorEastAsia" w:hAnsiTheme="majorHAnsi" w:cstheme="majorBidi"/>
          <w:color w:val="C68D08" w:themeColor="accent1" w:themeShade="BF"/>
          <w:sz w:val="48"/>
          <w:szCs w:val="48"/>
        </w:rPr>
        <mc:AlternateContent>
          <mc:Choice Requires="wps">
            <w:drawing>
              <wp:anchor distT="0" distB="0" distL="114300" distR="114300" simplePos="0" relativeHeight="251647020" behindDoc="0" locked="0" layoutInCell="1" allowOverlap="1" wp14:anchorId="008AF4B6" wp14:editId="0E47D8A6">
                <wp:simplePos x="0" y="0"/>
                <wp:positionH relativeFrom="page">
                  <wp:posOffset>1450975</wp:posOffset>
                </wp:positionH>
                <wp:positionV relativeFrom="paragraph">
                  <wp:posOffset>5928868</wp:posOffset>
                </wp:positionV>
                <wp:extent cx="441960" cy="2204720"/>
                <wp:effectExtent l="0" t="5080" r="0" b="0"/>
                <wp:wrapNone/>
                <wp:docPr id="533489117" name="Persegi Panjang 533489117"/>
                <wp:cNvGraphicFramePr/>
                <a:graphic xmlns:a="http://schemas.openxmlformats.org/drawingml/2006/main">
                  <a:graphicData uri="http://schemas.microsoft.com/office/word/2010/wordprocessingShape">
                    <wps:wsp>
                      <wps:cNvSpPr/>
                      <wps:spPr>
                        <a:xfrm rot="5400000">
                          <a:off x="0" y="0"/>
                          <a:ext cx="441960" cy="2204720"/>
                        </a:xfrm>
                        <a:prstGeom prst="rect">
                          <a:avLst/>
                        </a:prstGeom>
                        <a:solidFill>
                          <a:srgbClr val="F9CC6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F08ED" id="Persegi Panjang 533489117" o:spid="_x0000_s1026" style="position:absolute;margin-left:114.25pt;margin-top:466.85pt;width:34.8pt;height:173.6pt;rotation:90;z-index:2516470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" fillcolor="#f9cc62" stroked="f" strokeweight="1pt">
                <w10:wrap anchorx="page"/>
              </v:rect>
            </w:pict>
          </mc:Fallback>
        </mc:AlternateContent>
      </w:r>
      <w:r w:rsidR="00CA224A">
        <w:rPr>
          <w:rFonts w:asciiTheme="majorHAnsi" w:eastAsiaTheme="majorEastAsia" w:hAnsiTheme="majorHAnsi" w:cstheme="majorBidi"/>
          <w:color w:val="C68D08" w:themeColor="accent1" w:themeShade="BF"/>
          <w:sz w:val="48"/>
          <w:szCs w:val="48"/>
        </w:rPr>
        <mc:AlternateContent>
          <mc:Choice Requires="wpg">
            <w:drawing>
              <wp:anchor distT="0" distB="0" distL="114300" distR="114300" simplePos="0" relativeHeight="251647017" behindDoc="0" locked="0" layoutInCell="1" allowOverlap="1" wp14:anchorId="70D932F1" wp14:editId="60F2C828">
                <wp:simplePos x="0" y="0"/>
                <wp:positionH relativeFrom="margin">
                  <wp:posOffset>-14605</wp:posOffset>
                </wp:positionH>
                <wp:positionV relativeFrom="paragraph">
                  <wp:posOffset>1851660</wp:posOffset>
                </wp:positionV>
                <wp:extent cx="1457325" cy="651510"/>
                <wp:effectExtent l="0" t="0" r="0" b="0"/>
                <wp:wrapNone/>
                <wp:docPr id="705442276" name="Grup 705442276"/>
                <wp:cNvGraphicFramePr/>
                <a:graphic xmlns:a="http://schemas.openxmlformats.org/drawingml/2006/main">
                  <a:graphicData uri="http://schemas.microsoft.com/office/word/2010/wordprocessingGroup">
                    <wpg:wgp>
                      <wpg:cNvGrpSpPr/>
                      <wpg:grpSpPr>
                        <a:xfrm>
                          <a:off x="0" y="0"/>
                          <a:ext cx="1457325" cy="651510"/>
                          <a:chOff x="-15256" y="35542"/>
                          <a:chExt cx="1457598" cy="651856"/>
                        </a:xfrm>
                      </wpg:grpSpPr>
                      <wps:wsp>
                        <wps:cNvPr id="1460622393" name="Kotak Teks 1"/>
                        <wps:cNvSpPr txBox="1"/>
                        <wps:spPr>
                          <a:xfrm>
                            <a:off x="-15256" y="35542"/>
                            <a:ext cx="1457598" cy="4097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CA189A" w14:textId="10C2199C" w:rsidR="00E71D3B" w:rsidRPr="00510C49" w:rsidRDefault="00510C49" w:rsidP="00510C49">
                              <w:pPr>
                                <w:jc w:val="right"/>
                                <w:rPr>
                                  <w:rFonts w:ascii="Cascadia Mono SemiLight" w:eastAsia="MS Mincho" w:hAnsi="Cascadia Mono SemiLight" w:cs="Cascadia Mono SemiLight"/>
                                  <w:color w:val="C68D08" w:themeColor="accent1" w:themeShade="BF"/>
                                  <w:sz w:val="48"/>
                                  <w:szCs w:val="48"/>
                                </w:rPr>
                              </w:pPr>
                              <w:r w:rsidRPr="00510C49">
                                <w:rPr>
                                  <w:rFonts w:ascii="Cascadia Mono SemiLight" w:hAnsi="Cascadia Mono SemiLight" w:cs="Cascadia Mono SemiLight"/>
                                  <w:color w:val="C68D08" w:themeColor="accent1" w:themeShade="BF"/>
                                  <w:sz w:val="48"/>
                                  <w:szCs w:val="48"/>
                                </w:rPr>
                                <w:t>AL JAUF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0326736" name="Kotak Teks 1"/>
                        <wps:cNvSpPr txBox="1"/>
                        <wps:spPr>
                          <a:xfrm>
                            <a:off x="-15256" y="334453"/>
                            <a:ext cx="819785" cy="3529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E6F19F" w14:textId="512C058B" w:rsidR="00510C49" w:rsidRPr="00510C49" w:rsidRDefault="00510C49" w:rsidP="00510C49">
                              <w:pPr>
                                <w:jc w:val="right"/>
                                <w:rPr>
                                  <w:rFonts w:ascii="Cascadia Mono SemiLight" w:eastAsia="MS Mincho" w:hAnsi="Cascadia Mono SemiLight" w:cs="Cascadia Mono SemiLight"/>
                                  <w:color w:val="C68D08" w:themeColor="accent1" w:themeShade="BF"/>
                                  <w:sz w:val="32"/>
                                  <w:szCs w:val="32"/>
                                </w:rPr>
                              </w:pPr>
                              <w:r w:rsidRPr="00510C49">
                                <w:rPr>
                                  <w:rFonts w:ascii="Cascadia Mono SemiLight" w:hAnsi="Cascadia Mono SemiLight" w:cs="Cascadia Mono SemiLight"/>
                                  <w:color w:val="743C08" w:themeColor="accent3"/>
                                  <w:sz w:val="32"/>
                                  <w:szCs w:val="32"/>
                                  <w:rtl/>
                                </w:rPr>
                                <w:t>الج</w:t>
                              </w:r>
                              <w:r w:rsidR="003A7F5C">
                                <w:rPr>
                                  <w:rFonts w:ascii="Cascadia Mono SemiLight" w:eastAsia="MS Mincho" w:hAnsi="Cascadia Mono SemiLight" w:cs="Cascadia Mono SemiLight" w:hint="cs"/>
                                  <w:color w:val="743C08" w:themeColor="accent3"/>
                                  <w:sz w:val="32"/>
                                  <w:szCs w:val="32"/>
                                  <w:rtl/>
                                </w:rPr>
                                <w:t>َ</w:t>
                              </w:r>
                              <w:r w:rsidRPr="00510C49">
                                <w:rPr>
                                  <w:rFonts w:ascii="Cascadia Mono SemiLight" w:hAnsi="Cascadia Mono SemiLight" w:cs="Cascadia Mono SemiLight"/>
                                  <w:color w:val="743C08" w:themeColor="accent3"/>
                                  <w:sz w:val="32"/>
                                  <w:szCs w:val="32"/>
                                  <w:rtl/>
                                </w:rPr>
                                <w:t>وف</w:t>
                              </w:r>
                              <w:r w:rsidRPr="00510C49">
                                <w:rPr>
                                  <w:rFonts w:ascii="Cascadia Mono SemiLight" w:hAnsi="Cascadia Mono SemiLight" w:cs="Cascadia Mono SemiLight"/>
                                  <w:color w:val="C68D08" w:themeColor="accent1" w:themeShade="BF"/>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D932F1" id="Grup 705442276" o:spid="_x0000_s1175" style="position:absolute;left:0;text-align:left;margin-left:-1.15pt;margin-top:145.8pt;width:114.75pt;height:51.3pt;z-index:251647017;mso-position-horizontal-relative:margin;mso-width-relative:margin;mso-height-relative:margin" coordorigin="-152,355" coordsize="14575,6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">
                <v:shape id="_x0000_s1176" type="#_x0000_t202" style="position:absolute;left:-152;top:355;width:14575;height:4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" filled="f" stroked="f">
                  <v:textbox>
                    <w:txbxContent>
                      <w:p w14:paraId="40CA189A" w14:textId="10C2199C" w:rsidR="00E71D3B" w:rsidRPr="00510C49" w:rsidRDefault="00510C49" w:rsidP="00510C49">
                        <w:pPr>
                          <w:jc w:val="right"/>
                          <w:rPr>
                            <w:rFonts w:ascii="Cascadia Mono SemiLight" w:eastAsia="MS Mincho" w:hAnsi="Cascadia Mono SemiLight" w:cs="Cascadia Mono SemiLight"/>
                            <w:color w:val="C68D08" w:themeColor="accent1" w:themeShade="BF"/>
                            <w:sz w:val="48"/>
                            <w:szCs w:val="48"/>
                          </w:rPr>
                        </w:pPr>
                        <w:r w:rsidRPr="00510C49">
                          <w:rPr>
                            <w:rFonts w:ascii="Cascadia Mono SemiLight" w:hAnsi="Cascadia Mono SemiLight" w:cs="Cascadia Mono SemiLight"/>
                            <w:color w:val="C68D08" w:themeColor="accent1" w:themeShade="BF"/>
                            <w:sz w:val="48"/>
                            <w:szCs w:val="48"/>
                          </w:rPr>
                          <w:t>AL JAUF</w:t>
                        </w:r>
                      </w:p>
                    </w:txbxContent>
                  </v:textbox>
                </v:shape>
                <v:shape id="_x0000_s1177" type="#_x0000_t202" style="position:absolute;left:-152;top:3344;width:8197;height:3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" filled="f" stroked="f">
                  <v:textbox>
                    <w:txbxContent>
                      <w:p w14:paraId="2BE6F19F" w14:textId="512C058B" w:rsidR="00510C49" w:rsidRPr="00510C49" w:rsidRDefault="00510C49" w:rsidP="00510C49">
                        <w:pPr>
                          <w:jc w:val="right"/>
                          <w:rPr>
                            <w:rFonts w:ascii="Cascadia Mono SemiLight" w:eastAsia="MS Mincho" w:hAnsi="Cascadia Mono SemiLight" w:cs="Cascadia Mono SemiLight"/>
                            <w:color w:val="C68D08" w:themeColor="accent1" w:themeShade="BF"/>
                            <w:sz w:val="32"/>
                            <w:szCs w:val="32"/>
                          </w:rPr>
                        </w:pPr>
                        <w:r w:rsidRPr="00510C49">
                          <w:rPr>
                            <w:rFonts w:ascii="Cascadia Mono SemiLight" w:hAnsi="Cascadia Mono SemiLight" w:cs="Cascadia Mono SemiLight"/>
                            <w:color w:val="743C08" w:themeColor="accent3"/>
                            <w:sz w:val="32"/>
                            <w:szCs w:val="32"/>
                            <w:rtl/>
                          </w:rPr>
                          <w:t>الج</w:t>
                        </w:r>
                        <w:r w:rsidR="003A7F5C">
                          <w:rPr>
                            <w:rFonts w:ascii="Cascadia Mono SemiLight" w:eastAsia="MS Mincho" w:hAnsi="Cascadia Mono SemiLight" w:cs="Cascadia Mono SemiLight" w:hint="cs"/>
                            <w:color w:val="743C08" w:themeColor="accent3"/>
                            <w:sz w:val="32"/>
                            <w:szCs w:val="32"/>
                            <w:rtl/>
                          </w:rPr>
                          <w:t>َ</w:t>
                        </w:r>
                        <w:r w:rsidRPr="00510C49">
                          <w:rPr>
                            <w:rFonts w:ascii="Cascadia Mono SemiLight" w:hAnsi="Cascadia Mono SemiLight" w:cs="Cascadia Mono SemiLight"/>
                            <w:color w:val="743C08" w:themeColor="accent3"/>
                            <w:sz w:val="32"/>
                            <w:szCs w:val="32"/>
                            <w:rtl/>
                          </w:rPr>
                          <w:t>وف</w:t>
                        </w:r>
                        <w:r w:rsidRPr="00510C49">
                          <w:rPr>
                            <w:rFonts w:ascii="Cascadia Mono SemiLight" w:hAnsi="Cascadia Mono SemiLight" w:cs="Cascadia Mono SemiLight"/>
                            <w:color w:val="C68D08" w:themeColor="accent1" w:themeShade="BF"/>
                            <w:sz w:val="32"/>
                            <w:szCs w:val="32"/>
                          </w:rPr>
                          <w:t xml:space="preserve"> </w:t>
                        </w:r>
                      </w:p>
                    </w:txbxContent>
                  </v:textbox>
                </v:shape>
                <w10:wrap anchorx="margin"/>
              </v:group>
            </w:pict>
          </mc:Fallback>
        </mc:AlternateContent>
      </w:r>
      <w:r w:rsidR="003A7F5C">
        <w:rPr>
          <w:rFonts w:asciiTheme="majorHAnsi" w:eastAsiaTheme="majorEastAsia" w:hAnsiTheme="majorHAnsi" w:cstheme="majorBidi"/>
          <w:color w:val="C68D08" w:themeColor="accent1" w:themeShade="BF"/>
          <w:sz w:val="36"/>
          <w:szCs w:val="36"/>
        </w:rPr>
        <w:t>w</w:t>
      </w:r>
      <w:r w:rsidR="00D50B88">
        <w:rPr>
          <w:rFonts w:asciiTheme="majorHAnsi" w:eastAsiaTheme="majorEastAsia" w:hAnsiTheme="majorHAnsi" w:cstheme="majorBidi"/>
          <w:color w:val="C68D08" w:themeColor="accent1" w:themeShade="BF"/>
          <w:sz w:val="36"/>
          <w:szCs w:val="36"/>
          <w:lang w:val="id-ID"/>
        </w:rPr>
        <w:br w:type="page"/>
      </w:r>
      <w:r w:rsidR="007A6E79">
        <w:rPr>
          <w:sz w:val="48"/>
          <w:szCs w:val="48"/>
        </w:rPr>
        <w:lastRenderedPageBreak/>
        <mc:AlternateContent>
          <mc:Choice Requires="wpg">
            <w:drawing>
              <wp:anchor distT="0" distB="0" distL="114300" distR="114300" simplePos="0" relativeHeight="251650108" behindDoc="0" locked="0" layoutInCell="1" allowOverlap="1" wp14:anchorId="4D32CBBD" wp14:editId="4DE6F5F7">
                <wp:simplePos x="0" y="0"/>
                <wp:positionH relativeFrom="column">
                  <wp:posOffset>1273776</wp:posOffset>
                </wp:positionH>
                <wp:positionV relativeFrom="paragraph">
                  <wp:posOffset>3314700</wp:posOffset>
                </wp:positionV>
                <wp:extent cx="1425587" cy="895901"/>
                <wp:effectExtent l="0" t="0" r="22225" b="0"/>
                <wp:wrapSquare wrapText="bothSides"/>
                <wp:docPr id="1517315993" name="Grup 16"/>
                <wp:cNvGraphicFramePr/>
                <a:graphic xmlns:a="http://schemas.openxmlformats.org/drawingml/2006/main">
                  <a:graphicData uri="http://schemas.microsoft.com/office/word/2010/wordprocessingGroup">
                    <wpg:wgp>
                      <wpg:cNvGrpSpPr/>
                      <wpg:grpSpPr>
                        <a:xfrm>
                          <a:off x="0" y="0"/>
                          <a:ext cx="1425587" cy="895901"/>
                          <a:chOff x="0" y="0"/>
                          <a:chExt cx="1448239" cy="895985"/>
                        </a:xfrm>
                      </wpg:grpSpPr>
                      <pic:pic xmlns:pic="http://schemas.openxmlformats.org/drawingml/2006/picture">
                        <pic:nvPicPr>
                          <pic:cNvPr id="470418106" name="Gambar 6"/>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95985" cy="895985"/>
                          </a:xfrm>
                          <a:prstGeom prst="rect">
                            <a:avLst/>
                          </a:prstGeom>
                        </pic:spPr>
                      </pic:pic>
                      <wpg:grpSp>
                        <wpg:cNvPr id="1399032874" name="Grup 15"/>
                        <wpg:cNvGrpSpPr/>
                        <wpg:grpSpPr>
                          <a:xfrm>
                            <a:off x="516255" y="238125"/>
                            <a:ext cx="931984" cy="657224"/>
                            <a:chOff x="0" y="0"/>
                            <a:chExt cx="931984" cy="657224"/>
                          </a:xfrm>
                        </wpg:grpSpPr>
                        <wpg:grpSp>
                          <wpg:cNvPr id="239299765" name="Grup 14"/>
                          <wpg:cNvGrpSpPr/>
                          <wpg:grpSpPr>
                            <a:xfrm>
                              <a:off x="0" y="493395"/>
                              <a:ext cx="927002" cy="163829"/>
                              <a:chOff x="0" y="0"/>
                              <a:chExt cx="927002" cy="163829"/>
                            </a:xfrm>
                          </wpg:grpSpPr>
                          <wps:wsp>
                            <wps:cNvPr id="881779207" name="Konektor: Siku 7"/>
                            <wps:cNvCnPr/>
                            <wps:spPr>
                              <a:xfrm flipV="1">
                                <a:off x="41910" y="0"/>
                                <a:ext cx="885092" cy="146539"/>
                              </a:xfrm>
                              <a:prstGeom prst="bentConnector3">
                                <a:avLst>
                                  <a:gd name="adj1" fmla="val 52288"/>
                                </a:avLst>
                              </a:prstGeom>
                              <a:ln>
                                <a:solidFill>
                                  <a:schemeClr val="accent3"/>
                                </a:solidFill>
                              </a:ln>
                            </wps:spPr>
                            <wps:style>
                              <a:lnRef idx="1">
                                <a:schemeClr val="accent1"/>
                              </a:lnRef>
                              <a:fillRef idx="0">
                                <a:schemeClr val="accent1"/>
                              </a:fillRef>
                              <a:effectRef idx="0">
                                <a:schemeClr val="accent1"/>
                              </a:effectRef>
                              <a:fontRef idx="minor">
                                <a:schemeClr val="tx1"/>
                              </a:fontRef>
                            </wps:style>
                            <wps:bodyPr/>
                          </wps:wsp>
                          <wps:wsp>
                            <wps:cNvPr id="709563390" name="Oval 11"/>
                            <wps:cNvSpPr/>
                            <wps:spPr>
                              <a:xfrm flipH="1" flipV="1">
                                <a:off x="0" y="118110"/>
                                <a:ext cx="45720" cy="45719"/>
                              </a:xfrm>
                              <a:prstGeom prst="ellipse">
                                <a:avLst/>
                              </a:prstGeom>
                              <a:solidFill>
                                <a:schemeClr val="accent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7071344" name="Grup 13"/>
                          <wpg:cNvGrpSpPr/>
                          <wpg:grpSpPr>
                            <a:xfrm>
                              <a:off x="0" y="245745"/>
                              <a:ext cx="931984" cy="340994"/>
                              <a:chOff x="0" y="0"/>
                              <a:chExt cx="931984" cy="340994"/>
                            </a:xfrm>
                          </wpg:grpSpPr>
                          <wps:wsp>
                            <wps:cNvPr id="1494160624" name="Konektor: Siku 8"/>
                            <wps:cNvCnPr/>
                            <wps:spPr>
                              <a:xfrm flipV="1">
                                <a:off x="38100" y="0"/>
                                <a:ext cx="893884" cy="322384"/>
                              </a:xfrm>
                              <a:prstGeom prst="bentConnector3">
                                <a:avLst>
                                  <a:gd name="adj1" fmla="val 44402"/>
                                </a:avLst>
                              </a:prstGeom>
                            </wps:spPr>
                            <wps:style>
                              <a:lnRef idx="1">
                                <a:schemeClr val="accent1"/>
                              </a:lnRef>
                              <a:fillRef idx="0">
                                <a:schemeClr val="accent1"/>
                              </a:fillRef>
                              <a:effectRef idx="0">
                                <a:schemeClr val="accent1"/>
                              </a:effectRef>
                              <a:fontRef idx="minor">
                                <a:schemeClr val="tx1"/>
                              </a:fontRef>
                            </wps:style>
                            <wps:bodyPr/>
                          </wps:wsp>
                          <wps:wsp>
                            <wps:cNvPr id="265351649" name="Oval 11"/>
                            <wps:cNvSpPr/>
                            <wps:spPr>
                              <a:xfrm flipH="1" flipV="1">
                                <a:off x="0" y="295275"/>
                                <a:ext cx="45720" cy="45719"/>
                              </a:xfrm>
                              <a:prstGeom prst="ellipse">
                                <a:avLst/>
                              </a:prstGeom>
                              <a:solidFill>
                                <a:schemeClr val="accent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92836439" name="Grup 12"/>
                          <wpg:cNvGrpSpPr/>
                          <wpg:grpSpPr>
                            <a:xfrm>
                              <a:off x="0" y="0"/>
                              <a:ext cx="906340" cy="504824"/>
                              <a:chOff x="0" y="0"/>
                              <a:chExt cx="906340" cy="504824"/>
                            </a:xfrm>
                          </wpg:grpSpPr>
                          <wps:wsp>
                            <wps:cNvPr id="559885114" name="Konektor: Siku 9"/>
                            <wps:cNvCnPr/>
                            <wps:spPr>
                              <a:xfrm flipV="1">
                                <a:off x="47625" y="0"/>
                                <a:ext cx="858715" cy="486508"/>
                              </a:xfrm>
                              <a:prstGeom prst="bentConnector3">
                                <a:avLst>
                                  <a:gd name="adj1" fmla="val 40774"/>
                                </a:avLst>
                              </a:prstGeom>
                              <a:ln>
                                <a:solidFill>
                                  <a:schemeClr val="accent2"/>
                                </a:solidFill>
                              </a:ln>
                            </wps:spPr>
                            <wps:style>
                              <a:lnRef idx="1">
                                <a:schemeClr val="accent1"/>
                              </a:lnRef>
                              <a:fillRef idx="0">
                                <a:schemeClr val="accent1"/>
                              </a:fillRef>
                              <a:effectRef idx="0">
                                <a:schemeClr val="accent1"/>
                              </a:effectRef>
                              <a:fontRef idx="minor">
                                <a:schemeClr val="tx1"/>
                              </a:fontRef>
                            </wps:style>
                            <wps:bodyPr/>
                          </wps:wsp>
                          <wps:wsp>
                            <wps:cNvPr id="203263101" name="Oval 11"/>
                            <wps:cNvSpPr/>
                            <wps:spPr>
                              <a:xfrm flipH="1" flipV="1">
                                <a:off x="0" y="459105"/>
                                <a:ext cx="45720" cy="45719"/>
                              </a:xfrm>
                              <a:prstGeom prst="ellipse">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w14:anchorId="0F6A6A78" id="Grup 16" o:spid="_x0000_s1026" style="position:absolute;margin-left:100.3pt;margin-top:261pt;width:112.25pt;height:70.55pt;z-index:251650108" coordsize="14482,8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">
                <v:shape id="Gambar 6" o:spid="_x0000_s1027" type="#_x0000_t75" style="position:absolute;width:8959;height:8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">
                  <v:imagedata r:id="rId21" o:title=""/>
                </v:shape>
                <v:group id="Grup 15" o:spid="_x0000_s1028" style="position:absolute;left:5162;top:2381;width:9320;height:6572" coordsize="9319,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">
                  <v:group id="Grup 14" o:spid="_x0000_s1029" style="position:absolute;top:4933;width:9270;height:1639" coordsize="9270,1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Konektor: Siku 7" o:spid="_x0000_s1030" type="#_x0000_t34" style="position:absolute;left:419;width:8851;height:146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" adj="11294" strokecolor="#743c08 [3206]" strokeweight=".5pt"/>
                    <v:oval id="Oval 11" o:spid="_x0000_s1031" style="position:absolute;top:1181;width:457;height:457;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" fillcolor="#743c08 [3206]" stroked="f" strokeweight="1pt">
                      <v:stroke joinstyle="miter"/>
                    </v:oval>
                  </v:group>
                  <v:group id="Grup 13" o:spid="_x0000_s1032" style="position:absolute;top:2457;width:9319;height:3410" coordsize="9319,3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">
                    <v:shape id="Konektor: Siku 8" o:spid="_x0000_s1033" type="#_x0000_t34" style="position:absolute;left:381;width:8938;height:322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" adj="9591" strokecolor="#f6b61e [3204]" strokeweight=".5pt"/>
                    <v:oval id="Oval 11" o:spid="_x0000_s1034" style="position:absolute;top:2952;width:457;height:457;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" fillcolor="#f6b61e [3204]" stroked="f" strokeweight="1pt">
                      <v:stroke joinstyle="miter"/>
                    </v:oval>
                  </v:group>
                  <v:group id="Grup 12" o:spid="_x0000_s1035" style="position:absolute;width:9063;height:5048" coordsize="9063,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">
                    <v:shape id="Konektor: Siku 9" o:spid="_x0000_s1036" type="#_x0000_t34" style="position:absolute;left:476;width:8587;height:486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" adj="8807" strokecolor="#df760b [3205]" strokeweight=".5pt"/>
                    <v:oval id="Oval 11" o:spid="_x0000_s1037" style="position:absolute;top:4591;width:457;height:457;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" fillcolor="#df760b [3205]" stroked="f" strokeweight="1pt">
                      <v:stroke joinstyle="miter"/>
                    </v:oval>
                  </v:group>
                </v:group>
                <w10:wrap type="square"/>
              </v:group>
            </w:pict>
          </mc:Fallback>
        </mc:AlternateContent>
      </w:r>
      <w:r w:rsidR="007A6E79">
        <w:rPr>
          <w:sz w:val="48"/>
          <w:szCs w:val="48"/>
        </w:rPr>
        <mc:AlternateContent>
          <mc:Choice Requires="wps">
            <w:drawing>
              <wp:anchor distT="0" distB="0" distL="114300" distR="114300" simplePos="0" relativeHeight="251651132" behindDoc="0" locked="0" layoutInCell="1" allowOverlap="1" wp14:anchorId="65094340" wp14:editId="3076D0EF">
                <wp:simplePos x="0" y="0"/>
                <wp:positionH relativeFrom="column">
                  <wp:posOffset>-171450</wp:posOffset>
                </wp:positionH>
                <wp:positionV relativeFrom="paragraph">
                  <wp:posOffset>3413312</wp:posOffset>
                </wp:positionV>
                <wp:extent cx="1355916" cy="747129"/>
                <wp:effectExtent l="0" t="0" r="0" b="0"/>
                <wp:wrapSquare wrapText="bothSides"/>
                <wp:docPr id="1446156273" name="Kotak Teks 10"/>
                <wp:cNvGraphicFramePr/>
                <a:graphic xmlns:a="http://schemas.openxmlformats.org/drawingml/2006/main">
                  <a:graphicData uri="http://schemas.microsoft.com/office/word/2010/wordprocessingShape">
                    <wps:wsp>
                      <wps:cNvSpPr txBox="1"/>
                      <wps:spPr>
                        <a:xfrm>
                          <a:off x="0" y="0"/>
                          <a:ext cx="1355916" cy="74712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403AFD" w14:textId="46B85EA3" w:rsidR="003A7AE5" w:rsidRPr="008B0BAA" w:rsidRDefault="003A7AE5" w:rsidP="00D60F5E">
                            <w:pPr>
                              <w:jc w:val="right"/>
                              <w:rPr>
                                <w:color w:val="595959" w:themeColor="text1" w:themeTint="A6"/>
                              </w:rPr>
                            </w:pPr>
                            <w:r w:rsidRPr="008B0BAA">
                              <w:rPr>
                                <w:rFonts w:cstheme="minorHAnsi"/>
                                <w:color w:val="595959" w:themeColor="text1" w:themeTint="A6"/>
                              </w:rPr>
                              <w:t>Simulasi</w:t>
                            </w:r>
                            <w:r w:rsidRPr="008B0BAA">
                              <w:rPr>
                                <w:rFonts w:ascii="Segoe UI" w:eastAsia="MS Mincho" w:hAnsi="Segoe UI" w:cs="Segoe UI"/>
                                <w:color w:val="595959" w:themeColor="text1" w:themeTint="A6"/>
                                <w:sz w:val="22"/>
                                <w:szCs w:val="22"/>
                              </w:rPr>
                              <w:t xml:space="preserve"> Makhroj Al Halqi yaitu tenggorokan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094340" id="_x0000_s1178" type="#_x0000_t202" style="position:absolute;left:0;text-align:left;margin-left:-13.5pt;margin-top:268.75pt;width:106.75pt;height:58.85pt;z-index:2516511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" filled="f" stroked="f">
                <v:textbox>
                  <w:txbxContent>
                    <w:p w14:paraId="70403AFD" w14:textId="46B85EA3" w:rsidR="003A7AE5" w:rsidRPr="008B0BAA" w:rsidRDefault="003A7AE5" w:rsidP="00D60F5E">
                      <w:pPr>
                        <w:jc w:val="right"/>
                        <w:rPr>
                          <w:color w:val="595959" w:themeColor="text1" w:themeTint="A6"/>
                        </w:rPr>
                      </w:pPr>
                      <w:r w:rsidRPr="008B0BAA">
                        <w:rPr>
                          <w:rFonts w:cstheme="minorHAnsi"/>
                          <w:color w:val="595959" w:themeColor="text1" w:themeTint="A6"/>
                        </w:rPr>
                        <w:t>Simulasi</w:t>
                      </w:r>
                      <w:r w:rsidRPr="008B0BAA">
                        <w:rPr>
                          <w:rFonts w:ascii="Segoe UI" w:eastAsia="MS Mincho" w:hAnsi="Segoe UI" w:cs="Segoe UI"/>
                          <w:color w:val="595959" w:themeColor="text1" w:themeTint="A6"/>
                          <w:sz w:val="22"/>
                          <w:szCs w:val="22"/>
                        </w:rPr>
                        <w:t xml:space="preserve"> Makhroj Al Halqi yaitu tenggorokan</w:t>
                      </w:r>
                    </w:p>
                  </w:txbxContent>
                </v:textbox>
                <w10:wrap type="square"/>
              </v:shape>
            </w:pict>
          </mc:Fallback>
        </mc:AlternateContent>
      </w:r>
      <w:r w:rsidR="007A6E79">
        <w:rPr>
          <w:sz w:val="48"/>
          <w:szCs w:val="48"/>
        </w:rPr>
        <mc:AlternateContent>
          <mc:Choice Requires="wps">
            <w:drawing>
              <wp:anchor distT="0" distB="0" distL="114300" distR="114300" simplePos="0" relativeHeight="251652156" behindDoc="0" locked="0" layoutInCell="1" allowOverlap="1" wp14:anchorId="501630A5" wp14:editId="593A303F">
                <wp:simplePos x="0" y="0"/>
                <wp:positionH relativeFrom="column">
                  <wp:posOffset>2648300</wp:posOffset>
                </wp:positionH>
                <wp:positionV relativeFrom="paragraph">
                  <wp:posOffset>3640424</wp:posOffset>
                </wp:positionV>
                <wp:extent cx="1736727" cy="286016"/>
                <wp:effectExtent l="0" t="0" r="0" b="0"/>
                <wp:wrapSquare wrapText="bothSides"/>
                <wp:docPr id="799511161" name="Kotak Teks 10"/>
                <wp:cNvGraphicFramePr/>
                <a:graphic xmlns:a="http://schemas.openxmlformats.org/drawingml/2006/main">
                  <a:graphicData uri="http://schemas.microsoft.com/office/word/2010/wordprocessingShape">
                    <wps:wsp>
                      <wps:cNvSpPr txBox="1"/>
                      <wps:spPr>
                        <a:xfrm>
                          <a:off x="0" y="0"/>
                          <a:ext cx="1736727" cy="28601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79601F" w14:textId="4A5718FE" w:rsidR="003A7AE5" w:rsidRPr="008B0BAA" w:rsidRDefault="003A7AE5">
                            <w:pPr>
                              <w:rPr>
                                <w:color w:val="595959" w:themeColor="text1" w:themeTint="A6"/>
                              </w:rPr>
                            </w:pPr>
                            <w:r w:rsidRPr="00773D69">
                              <w:rPr>
                                <w:rFonts w:cstheme="minorHAnsi"/>
                                <w:color w:val="595959" w:themeColor="text1" w:themeTint="A6"/>
                              </w:rPr>
                              <w:t>Wa</w:t>
                            </w:r>
                            <w:r w:rsidRPr="008B0BAA">
                              <w:rPr>
                                <w:rFonts w:cstheme="minorHAnsi"/>
                                <w:color w:val="595959" w:themeColor="text1" w:themeTint="A6"/>
                              </w:rPr>
                              <w:t xml:space="preserve">sthul halqi : </w:t>
                            </w:r>
                            <w:r w:rsidRPr="008B0BAA">
                              <w:rPr>
                                <w:rFonts w:ascii="Segoe UI" w:eastAsia="MS Mincho" w:hAnsi="Segoe UI" w:cs="Segoe UI" w:hint="cs"/>
                                <w:color w:val="595959" w:themeColor="text1" w:themeTint="A6"/>
                                <w:sz w:val="22"/>
                                <w:szCs w:val="22"/>
                                <w:rtl/>
                              </w:rPr>
                              <w:t>ع</w:t>
                            </w:r>
                            <w:r w:rsidRPr="008B0BAA">
                              <w:rPr>
                                <w:rFonts w:ascii="Segoe UI" w:eastAsia="MS Mincho" w:hAnsi="Segoe UI" w:cs="Segoe UI"/>
                                <w:color w:val="595959" w:themeColor="text1" w:themeTint="A6"/>
                                <w:sz w:val="22"/>
                                <w:szCs w:val="22"/>
                                <w:rtl/>
                              </w:rPr>
                              <w:t xml:space="preserve"> </w:t>
                            </w:r>
                            <w:r w:rsidRPr="008B0BAA">
                              <w:rPr>
                                <w:rFonts w:asciiTheme="majorHAnsi" w:eastAsia="MS Mincho" w:hAnsiTheme="majorHAnsi" w:cstheme="majorHAnsi"/>
                                <w:color w:val="595959" w:themeColor="text1" w:themeTint="A6"/>
                                <w:sz w:val="22"/>
                                <w:szCs w:val="22"/>
                                <w:rtl/>
                              </w:rPr>
                              <w:t>&amp;</w:t>
                            </w:r>
                            <w:r w:rsidRPr="008B0BAA">
                              <w:rPr>
                                <w:rFonts w:ascii="Segoe UI" w:eastAsia="MS Mincho" w:hAnsi="Segoe UI" w:cs="Segoe UI"/>
                                <w:color w:val="595959" w:themeColor="text1" w:themeTint="A6"/>
                                <w:sz w:val="22"/>
                                <w:szCs w:val="22"/>
                                <w:rtl/>
                              </w:rPr>
                              <w:t xml:space="preserve"> </w:t>
                            </w:r>
                            <w:r w:rsidRPr="008B0BAA">
                              <w:rPr>
                                <w:rFonts w:ascii="Segoe UI" w:eastAsia="MS Mincho" w:hAnsi="Segoe UI" w:cs="Segoe UI" w:hint="cs"/>
                                <w:color w:val="595959" w:themeColor="text1" w:themeTint="A6"/>
                                <w:sz w:val="22"/>
                                <w:szCs w:val="22"/>
                                <w:rtl/>
                              </w:rPr>
                              <w:t xml:space="preserve">ح </w:t>
                            </w:r>
                            <w:r w:rsidRPr="008B0BAA">
                              <w:rPr>
                                <w:rFonts w:ascii="Segoe UI" w:eastAsia="MS Mincho" w:hAnsi="Segoe UI" w:cs="Segoe UI"/>
                                <w:color w:val="595959" w:themeColor="text1" w:themeTint="A6"/>
                                <w:sz w:val="22"/>
                                <w:szCs w:val="2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1630A5" id="_x0000_s1179" type="#_x0000_t202" style="position:absolute;left:0;text-align:left;margin-left:208.55pt;margin-top:286.65pt;width:136.75pt;height:22.5pt;z-index:2516521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" filled="f" stroked="f">
                <v:textbox>
                  <w:txbxContent>
                    <w:p w14:paraId="3D79601F" w14:textId="4A5718FE" w:rsidR="003A7AE5" w:rsidRPr="008B0BAA" w:rsidRDefault="003A7AE5">
                      <w:pPr>
                        <w:rPr>
                          <w:color w:val="595959" w:themeColor="text1" w:themeTint="A6"/>
                        </w:rPr>
                      </w:pPr>
                      <w:r w:rsidRPr="00773D69">
                        <w:rPr>
                          <w:rFonts w:cstheme="minorHAnsi"/>
                          <w:color w:val="595959" w:themeColor="text1" w:themeTint="A6"/>
                        </w:rPr>
                        <w:t>Wa</w:t>
                      </w:r>
                      <w:r w:rsidRPr="008B0BAA">
                        <w:rPr>
                          <w:rFonts w:cstheme="minorHAnsi"/>
                          <w:color w:val="595959" w:themeColor="text1" w:themeTint="A6"/>
                        </w:rPr>
                        <w:t xml:space="preserve">sthul halqi : </w:t>
                      </w:r>
                      <w:r w:rsidRPr="008B0BAA">
                        <w:rPr>
                          <w:rFonts w:ascii="Segoe UI" w:eastAsia="MS Mincho" w:hAnsi="Segoe UI" w:cs="Segoe UI" w:hint="cs"/>
                          <w:color w:val="595959" w:themeColor="text1" w:themeTint="A6"/>
                          <w:sz w:val="22"/>
                          <w:szCs w:val="22"/>
                          <w:rtl/>
                        </w:rPr>
                        <w:t>ع</w:t>
                      </w:r>
                      <w:r w:rsidRPr="008B0BAA">
                        <w:rPr>
                          <w:rFonts w:ascii="Segoe UI" w:eastAsia="MS Mincho" w:hAnsi="Segoe UI" w:cs="Segoe UI"/>
                          <w:color w:val="595959" w:themeColor="text1" w:themeTint="A6"/>
                          <w:sz w:val="22"/>
                          <w:szCs w:val="22"/>
                          <w:rtl/>
                        </w:rPr>
                        <w:t xml:space="preserve"> </w:t>
                      </w:r>
                      <w:r w:rsidRPr="008B0BAA">
                        <w:rPr>
                          <w:rFonts w:asciiTheme="majorHAnsi" w:eastAsia="MS Mincho" w:hAnsiTheme="majorHAnsi" w:cstheme="majorHAnsi"/>
                          <w:color w:val="595959" w:themeColor="text1" w:themeTint="A6"/>
                          <w:sz w:val="22"/>
                          <w:szCs w:val="22"/>
                          <w:rtl/>
                        </w:rPr>
                        <w:t>&amp;</w:t>
                      </w:r>
                      <w:r w:rsidRPr="008B0BAA">
                        <w:rPr>
                          <w:rFonts w:ascii="Segoe UI" w:eastAsia="MS Mincho" w:hAnsi="Segoe UI" w:cs="Segoe UI"/>
                          <w:color w:val="595959" w:themeColor="text1" w:themeTint="A6"/>
                          <w:sz w:val="22"/>
                          <w:szCs w:val="22"/>
                          <w:rtl/>
                        </w:rPr>
                        <w:t xml:space="preserve"> </w:t>
                      </w:r>
                      <w:r w:rsidRPr="008B0BAA">
                        <w:rPr>
                          <w:rFonts w:ascii="Segoe UI" w:eastAsia="MS Mincho" w:hAnsi="Segoe UI" w:cs="Segoe UI" w:hint="cs"/>
                          <w:color w:val="595959" w:themeColor="text1" w:themeTint="A6"/>
                          <w:sz w:val="22"/>
                          <w:szCs w:val="22"/>
                          <w:rtl/>
                        </w:rPr>
                        <w:t xml:space="preserve">ح </w:t>
                      </w:r>
                      <w:r w:rsidRPr="008B0BAA">
                        <w:rPr>
                          <w:rFonts w:ascii="Segoe UI" w:eastAsia="MS Mincho" w:hAnsi="Segoe UI" w:cs="Segoe UI"/>
                          <w:color w:val="595959" w:themeColor="text1" w:themeTint="A6"/>
                          <w:sz w:val="22"/>
                          <w:szCs w:val="22"/>
                        </w:rPr>
                        <w:t xml:space="preserve"> </w:t>
                      </w:r>
                    </w:p>
                  </w:txbxContent>
                </v:textbox>
                <w10:wrap type="square"/>
              </v:shape>
            </w:pict>
          </mc:Fallback>
        </mc:AlternateContent>
      </w:r>
      <w:r w:rsidR="007A6E79">
        <w:rPr>
          <w:sz w:val="48"/>
          <w:szCs w:val="48"/>
        </w:rPr>
        <mc:AlternateContent>
          <mc:Choice Requires="wps">
            <w:drawing>
              <wp:anchor distT="0" distB="0" distL="114300" distR="114300" simplePos="0" relativeHeight="251653180" behindDoc="0" locked="0" layoutInCell="1" allowOverlap="1" wp14:anchorId="599C4C77" wp14:editId="2859CF68">
                <wp:simplePos x="0" y="0"/>
                <wp:positionH relativeFrom="column">
                  <wp:posOffset>2644550</wp:posOffset>
                </wp:positionH>
                <wp:positionV relativeFrom="paragraph">
                  <wp:posOffset>3895671</wp:posOffset>
                </wp:positionV>
                <wp:extent cx="1736727" cy="286016"/>
                <wp:effectExtent l="0" t="0" r="0" b="0"/>
                <wp:wrapSquare wrapText="bothSides"/>
                <wp:docPr id="1408551391" name="Kotak Teks 10"/>
                <wp:cNvGraphicFramePr/>
                <a:graphic xmlns:a="http://schemas.openxmlformats.org/drawingml/2006/main">
                  <a:graphicData uri="http://schemas.microsoft.com/office/word/2010/wordprocessingShape">
                    <wps:wsp>
                      <wps:cNvSpPr txBox="1"/>
                      <wps:spPr>
                        <a:xfrm>
                          <a:off x="0" y="0"/>
                          <a:ext cx="1736727" cy="28601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0148CB" w14:textId="52D2CA44" w:rsidR="003A7AE5" w:rsidRPr="003A7AE5" w:rsidRDefault="003A7AE5">
                            <w:r w:rsidRPr="00773D69">
                              <w:rPr>
                                <w:rFonts w:cstheme="minorHAnsi"/>
                                <w:color w:val="595959" w:themeColor="text1" w:themeTint="A6"/>
                              </w:rPr>
                              <w:t>A</w:t>
                            </w:r>
                            <w:r w:rsidRPr="008B0BAA">
                              <w:rPr>
                                <w:rFonts w:cstheme="minorHAnsi"/>
                                <w:color w:val="595959" w:themeColor="text1" w:themeTint="A6"/>
                              </w:rPr>
                              <w:t xml:space="preserve">qshol halqi : </w:t>
                            </w:r>
                            <w:r w:rsidRPr="008B0BAA">
                              <w:rPr>
                                <w:rFonts w:ascii="Segoe UI" w:eastAsia="MS Mincho" w:hAnsi="Segoe UI" w:cs="Segoe UI"/>
                                <w:color w:val="595959" w:themeColor="text1" w:themeTint="A6"/>
                                <w:rtl/>
                              </w:rPr>
                              <w:t xml:space="preserve"> أ </w:t>
                            </w:r>
                            <w:r w:rsidRPr="008B0BAA">
                              <w:rPr>
                                <w:rFonts w:asciiTheme="majorHAnsi" w:eastAsia="MS Mincho" w:hAnsiTheme="majorHAnsi" w:cstheme="majorHAnsi"/>
                                <w:color w:val="595959" w:themeColor="text1" w:themeTint="A6"/>
                                <w:rtl/>
                              </w:rPr>
                              <w:t>&amp;</w:t>
                            </w:r>
                            <w:r w:rsidRPr="008B0BAA">
                              <w:rPr>
                                <w:rFonts w:ascii="Segoe UI" w:eastAsia="MS Mincho" w:hAnsi="Segoe UI" w:cs="Segoe UI"/>
                                <w:color w:val="595959" w:themeColor="text1" w:themeTint="A6"/>
                                <w:rtl/>
                              </w:rPr>
                              <w:t xml:space="preserve"> هـ</w:t>
                            </w:r>
                            <w:r w:rsidRPr="008B0BAA">
                              <w:rPr>
                                <w:rFonts w:ascii="Segoe UI" w:eastAsia="MS Mincho" w:hAnsi="Segoe UI" w:cs="Segoe UI" w:hint="cs"/>
                                <w:color w:val="595959" w:themeColor="text1" w:themeTint="A6"/>
                                <w:rtl/>
                              </w:rPr>
                              <w:t xml:space="preserve"> </w:t>
                            </w:r>
                            <w:r w:rsidRPr="008B0BAA">
                              <w:rPr>
                                <w:rFonts w:ascii="Segoe UI" w:eastAsia="MS Mincho" w:hAnsi="Segoe UI" w:cs="Segoe UI"/>
                                <w:color w:val="595959" w:themeColor="text1" w:themeTint="A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9C4C77" id="_x0000_s1180" type="#_x0000_t202" style="position:absolute;left:0;text-align:left;margin-left:208.25pt;margin-top:306.75pt;width:136.75pt;height:22.5pt;z-index:2516531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" filled="f" stroked="f">
                <v:textbox>
                  <w:txbxContent>
                    <w:p w14:paraId="700148CB" w14:textId="52D2CA44" w:rsidR="003A7AE5" w:rsidRPr="003A7AE5" w:rsidRDefault="003A7AE5">
                      <w:r w:rsidRPr="00773D69">
                        <w:rPr>
                          <w:rFonts w:cstheme="minorHAnsi"/>
                          <w:color w:val="595959" w:themeColor="text1" w:themeTint="A6"/>
                        </w:rPr>
                        <w:t>A</w:t>
                      </w:r>
                      <w:r w:rsidRPr="008B0BAA">
                        <w:rPr>
                          <w:rFonts w:cstheme="minorHAnsi"/>
                          <w:color w:val="595959" w:themeColor="text1" w:themeTint="A6"/>
                        </w:rPr>
                        <w:t xml:space="preserve">qshol halqi : </w:t>
                      </w:r>
                      <w:r w:rsidRPr="008B0BAA">
                        <w:rPr>
                          <w:rFonts w:ascii="Segoe UI" w:eastAsia="MS Mincho" w:hAnsi="Segoe UI" w:cs="Segoe UI"/>
                          <w:color w:val="595959" w:themeColor="text1" w:themeTint="A6"/>
                          <w:rtl/>
                        </w:rPr>
                        <w:t xml:space="preserve"> أ </w:t>
                      </w:r>
                      <w:r w:rsidRPr="008B0BAA">
                        <w:rPr>
                          <w:rFonts w:asciiTheme="majorHAnsi" w:eastAsia="MS Mincho" w:hAnsiTheme="majorHAnsi" w:cstheme="majorHAnsi"/>
                          <w:color w:val="595959" w:themeColor="text1" w:themeTint="A6"/>
                          <w:rtl/>
                        </w:rPr>
                        <w:t>&amp;</w:t>
                      </w:r>
                      <w:r w:rsidRPr="008B0BAA">
                        <w:rPr>
                          <w:rFonts w:ascii="Segoe UI" w:eastAsia="MS Mincho" w:hAnsi="Segoe UI" w:cs="Segoe UI"/>
                          <w:color w:val="595959" w:themeColor="text1" w:themeTint="A6"/>
                          <w:rtl/>
                        </w:rPr>
                        <w:t xml:space="preserve"> هـ</w:t>
                      </w:r>
                      <w:r w:rsidRPr="008B0BAA">
                        <w:rPr>
                          <w:rFonts w:ascii="Segoe UI" w:eastAsia="MS Mincho" w:hAnsi="Segoe UI" w:cs="Segoe UI" w:hint="cs"/>
                          <w:color w:val="595959" w:themeColor="text1" w:themeTint="A6"/>
                          <w:rtl/>
                        </w:rPr>
                        <w:t xml:space="preserve"> </w:t>
                      </w:r>
                      <w:r w:rsidRPr="008B0BAA">
                        <w:rPr>
                          <w:rFonts w:ascii="Segoe UI" w:eastAsia="MS Mincho" w:hAnsi="Segoe UI" w:cs="Segoe UI"/>
                          <w:color w:val="595959" w:themeColor="text1" w:themeTint="A6"/>
                        </w:rPr>
                        <w:t xml:space="preserve"> </w:t>
                      </w:r>
                    </w:p>
                  </w:txbxContent>
                </v:textbox>
                <w10:wrap type="square"/>
              </v:shape>
            </w:pict>
          </mc:Fallback>
        </mc:AlternateContent>
      </w:r>
      <w:r w:rsidR="007A6E79">
        <w:rPr>
          <w:sz w:val="48"/>
          <w:szCs w:val="48"/>
        </w:rPr>
        <mc:AlternateContent>
          <mc:Choice Requires="wps">
            <w:drawing>
              <wp:anchor distT="0" distB="0" distL="114300" distR="114300" simplePos="0" relativeHeight="251654204" behindDoc="0" locked="0" layoutInCell="1" allowOverlap="1" wp14:anchorId="0ED39936" wp14:editId="18769F8D">
                <wp:simplePos x="0" y="0"/>
                <wp:positionH relativeFrom="column">
                  <wp:posOffset>2644423</wp:posOffset>
                </wp:positionH>
                <wp:positionV relativeFrom="paragraph">
                  <wp:posOffset>3396607</wp:posOffset>
                </wp:positionV>
                <wp:extent cx="1736727" cy="316373"/>
                <wp:effectExtent l="0" t="0" r="0" b="7620"/>
                <wp:wrapSquare wrapText="bothSides"/>
                <wp:docPr id="2135396360" name="Kotak Teks 10"/>
                <wp:cNvGraphicFramePr/>
                <a:graphic xmlns:a="http://schemas.openxmlformats.org/drawingml/2006/main">
                  <a:graphicData uri="http://schemas.microsoft.com/office/word/2010/wordprocessingShape">
                    <wps:wsp>
                      <wps:cNvSpPr txBox="1"/>
                      <wps:spPr>
                        <a:xfrm>
                          <a:off x="0" y="0"/>
                          <a:ext cx="1736727" cy="31637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8D49DD" w14:textId="0FFDCF5A" w:rsidR="003A7AE5" w:rsidRPr="008B0BAA" w:rsidRDefault="003A7AE5">
                            <w:pPr>
                              <w:rPr>
                                <w:color w:val="595959" w:themeColor="text1" w:themeTint="A6"/>
                              </w:rPr>
                            </w:pPr>
                            <w:r w:rsidRPr="00773D69">
                              <w:rPr>
                                <w:rFonts w:cstheme="minorHAnsi"/>
                                <w:color w:val="595959" w:themeColor="text1" w:themeTint="A6"/>
                              </w:rPr>
                              <w:t>Adnal</w:t>
                            </w:r>
                            <w:r w:rsidRPr="008B0BAA">
                              <w:rPr>
                                <w:rFonts w:cstheme="minorHAnsi"/>
                                <w:color w:val="595959" w:themeColor="text1" w:themeTint="A6"/>
                              </w:rPr>
                              <w:t xml:space="preserve"> halqi : </w:t>
                            </w:r>
                            <w:r w:rsidRPr="008B0BAA">
                              <w:rPr>
                                <w:rFonts w:ascii="Segoe UI" w:eastAsia="MS Mincho" w:hAnsi="Segoe UI" w:cs="Segoe UI" w:hint="cs"/>
                                <w:color w:val="595959" w:themeColor="text1" w:themeTint="A6"/>
                                <w:sz w:val="22"/>
                                <w:szCs w:val="22"/>
                                <w:rtl/>
                              </w:rPr>
                              <w:t>غ</w:t>
                            </w:r>
                            <w:r w:rsidRPr="008B0BAA">
                              <w:rPr>
                                <w:rFonts w:ascii="Segoe UI" w:eastAsia="MS Mincho" w:hAnsi="Segoe UI" w:cs="Segoe UI"/>
                                <w:color w:val="595959" w:themeColor="text1" w:themeTint="A6"/>
                                <w:sz w:val="22"/>
                                <w:szCs w:val="22"/>
                                <w:rtl/>
                              </w:rPr>
                              <w:t xml:space="preserve"> </w:t>
                            </w:r>
                            <w:r w:rsidRPr="008B0BAA">
                              <w:rPr>
                                <w:rFonts w:asciiTheme="majorHAnsi" w:eastAsia="MS Mincho" w:hAnsiTheme="majorHAnsi" w:cstheme="majorHAnsi"/>
                                <w:color w:val="595959" w:themeColor="text1" w:themeTint="A6"/>
                                <w:sz w:val="22"/>
                                <w:szCs w:val="22"/>
                                <w:rtl/>
                              </w:rPr>
                              <w:t>&amp;</w:t>
                            </w:r>
                            <w:r w:rsidRPr="008B0BAA">
                              <w:rPr>
                                <w:rFonts w:ascii="Segoe UI" w:eastAsia="MS Mincho" w:hAnsi="Segoe UI" w:cs="Segoe UI"/>
                                <w:color w:val="595959" w:themeColor="text1" w:themeTint="A6"/>
                                <w:sz w:val="22"/>
                                <w:szCs w:val="22"/>
                                <w:rtl/>
                              </w:rPr>
                              <w:t xml:space="preserve"> </w:t>
                            </w:r>
                            <w:r w:rsidRPr="008B0BAA">
                              <w:rPr>
                                <w:rFonts w:ascii="Segoe UI" w:eastAsia="MS Mincho" w:hAnsi="Segoe UI" w:cs="Segoe UI" w:hint="cs"/>
                                <w:color w:val="595959" w:themeColor="text1" w:themeTint="A6"/>
                                <w:sz w:val="22"/>
                                <w:szCs w:val="22"/>
                                <w:rtl/>
                              </w:rPr>
                              <w:t xml:space="preserve">خ </w:t>
                            </w:r>
                            <w:r w:rsidRPr="008B0BAA">
                              <w:rPr>
                                <w:rFonts w:ascii="Segoe UI" w:eastAsia="MS Mincho" w:hAnsi="Segoe UI" w:cs="Segoe UI"/>
                                <w:color w:val="595959" w:themeColor="text1" w:themeTint="A6"/>
                                <w:sz w:val="22"/>
                                <w:szCs w:val="2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D39936" id="_x0000_s1181" type="#_x0000_t202" style="position:absolute;left:0;text-align:left;margin-left:208.2pt;margin-top:267.45pt;width:136.75pt;height:24.9pt;z-index:2516542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" filled="f" stroked="f">
                <v:textbox>
                  <w:txbxContent>
                    <w:p w14:paraId="718D49DD" w14:textId="0FFDCF5A" w:rsidR="003A7AE5" w:rsidRPr="008B0BAA" w:rsidRDefault="003A7AE5">
                      <w:pPr>
                        <w:rPr>
                          <w:color w:val="595959" w:themeColor="text1" w:themeTint="A6"/>
                        </w:rPr>
                      </w:pPr>
                      <w:r w:rsidRPr="00773D69">
                        <w:rPr>
                          <w:rFonts w:cstheme="minorHAnsi"/>
                          <w:color w:val="595959" w:themeColor="text1" w:themeTint="A6"/>
                        </w:rPr>
                        <w:t>Adnal</w:t>
                      </w:r>
                      <w:r w:rsidRPr="008B0BAA">
                        <w:rPr>
                          <w:rFonts w:cstheme="minorHAnsi"/>
                          <w:color w:val="595959" w:themeColor="text1" w:themeTint="A6"/>
                        </w:rPr>
                        <w:t xml:space="preserve"> halqi : </w:t>
                      </w:r>
                      <w:r w:rsidRPr="008B0BAA">
                        <w:rPr>
                          <w:rFonts w:ascii="Segoe UI" w:eastAsia="MS Mincho" w:hAnsi="Segoe UI" w:cs="Segoe UI" w:hint="cs"/>
                          <w:color w:val="595959" w:themeColor="text1" w:themeTint="A6"/>
                          <w:sz w:val="22"/>
                          <w:szCs w:val="22"/>
                          <w:rtl/>
                        </w:rPr>
                        <w:t>غ</w:t>
                      </w:r>
                      <w:r w:rsidRPr="008B0BAA">
                        <w:rPr>
                          <w:rFonts w:ascii="Segoe UI" w:eastAsia="MS Mincho" w:hAnsi="Segoe UI" w:cs="Segoe UI"/>
                          <w:color w:val="595959" w:themeColor="text1" w:themeTint="A6"/>
                          <w:sz w:val="22"/>
                          <w:szCs w:val="22"/>
                          <w:rtl/>
                        </w:rPr>
                        <w:t xml:space="preserve"> </w:t>
                      </w:r>
                      <w:r w:rsidRPr="008B0BAA">
                        <w:rPr>
                          <w:rFonts w:asciiTheme="majorHAnsi" w:eastAsia="MS Mincho" w:hAnsiTheme="majorHAnsi" w:cstheme="majorHAnsi"/>
                          <w:color w:val="595959" w:themeColor="text1" w:themeTint="A6"/>
                          <w:sz w:val="22"/>
                          <w:szCs w:val="22"/>
                          <w:rtl/>
                        </w:rPr>
                        <w:t>&amp;</w:t>
                      </w:r>
                      <w:r w:rsidRPr="008B0BAA">
                        <w:rPr>
                          <w:rFonts w:ascii="Segoe UI" w:eastAsia="MS Mincho" w:hAnsi="Segoe UI" w:cs="Segoe UI"/>
                          <w:color w:val="595959" w:themeColor="text1" w:themeTint="A6"/>
                          <w:sz w:val="22"/>
                          <w:szCs w:val="22"/>
                          <w:rtl/>
                        </w:rPr>
                        <w:t xml:space="preserve"> </w:t>
                      </w:r>
                      <w:r w:rsidRPr="008B0BAA">
                        <w:rPr>
                          <w:rFonts w:ascii="Segoe UI" w:eastAsia="MS Mincho" w:hAnsi="Segoe UI" w:cs="Segoe UI" w:hint="cs"/>
                          <w:color w:val="595959" w:themeColor="text1" w:themeTint="A6"/>
                          <w:sz w:val="22"/>
                          <w:szCs w:val="22"/>
                          <w:rtl/>
                        </w:rPr>
                        <w:t xml:space="preserve">خ </w:t>
                      </w:r>
                      <w:r w:rsidRPr="008B0BAA">
                        <w:rPr>
                          <w:rFonts w:ascii="Segoe UI" w:eastAsia="MS Mincho" w:hAnsi="Segoe UI" w:cs="Segoe UI"/>
                          <w:color w:val="595959" w:themeColor="text1" w:themeTint="A6"/>
                          <w:sz w:val="22"/>
                          <w:szCs w:val="22"/>
                        </w:rPr>
                        <w:t xml:space="preserve"> </w:t>
                      </w:r>
                    </w:p>
                  </w:txbxContent>
                </v:textbox>
                <w10:wrap type="square"/>
              </v:shape>
            </w:pict>
          </mc:Fallback>
        </mc:AlternateContent>
      </w:r>
      <w:r w:rsidR="00DE7644">
        <w:rPr>
          <w:sz w:val="48"/>
          <w:szCs w:val="48"/>
        </w:rPr>
        <mc:AlternateContent>
          <mc:Choice Requires="wps">
            <w:drawing>
              <wp:anchor distT="0" distB="0" distL="114300" distR="114300" simplePos="0" relativeHeight="251648060" behindDoc="0" locked="0" layoutInCell="1" allowOverlap="1" wp14:anchorId="0A85E139" wp14:editId="062ED67C">
                <wp:simplePos x="0" y="0"/>
                <wp:positionH relativeFrom="column">
                  <wp:posOffset>-457200</wp:posOffset>
                </wp:positionH>
                <wp:positionV relativeFrom="paragraph">
                  <wp:posOffset>3286125</wp:posOffset>
                </wp:positionV>
                <wp:extent cx="4867910" cy="963295"/>
                <wp:effectExtent l="0" t="0" r="8890" b="8255"/>
                <wp:wrapSquare wrapText="bothSides"/>
                <wp:docPr id="786918889" name="Persegi Panjang 1"/>
                <wp:cNvGraphicFramePr/>
                <a:graphic xmlns:a="http://schemas.openxmlformats.org/drawingml/2006/main">
                  <a:graphicData uri="http://schemas.microsoft.com/office/word/2010/wordprocessingShape">
                    <wps:wsp>
                      <wps:cNvSpPr/>
                      <wps:spPr>
                        <a:xfrm>
                          <a:off x="0" y="0"/>
                          <a:ext cx="4867910" cy="963295"/>
                        </a:xfrm>
                        <a:prstGeom prst="rect">
                          <a:avLst/>
                        </a:prstGeom>
                        <a:solidFill>
                          <a:srgbClr val="FDEAB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3A7E6E" w14:textId="77777777" w:rsidR="003A7AE5" w:rsidRDefault="003A7AE5" w:rsidP="00EB112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85E139" id="Persegi Panjang 1" o:spid="_x0000_s1182" style="position:absolute;left:0;text-align:left;margin-left:-36pt;margin-top:258.75pt;width:383.3pt;height:75.85pt;z-index:2516480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" fillcolor="#fdeabc" stroked="f" strokeweight="1pt">
                <v:textbox>
                  <w:txbxContent>
                    <w:p w14:paraId="6F3A7E6E" w14:textId="77777777" w:rsidR="003A7AE5" w:rsidRDefault="003A7AE5" w:rsidP="00EB1122"/>
                  </w:txbxContent>
                </v:textbox>
                <w10:wrap type="square"/>
              </v:rect>
            </w:pict>
          </mc:Fallback>
        </mc:AlternateContent>
      </w:r>
      <w:r w:rsidR="00DE03CE">
        <w:rPr>
          <w:sz w:val="48"/>
          <w:szCs w:val="48"/>
        </w:rPr>
        <mc:AlternateContent>
          <mc:Choice Requires="wpg">
            <w:drawing>
              <wp:anchor distT="0" distB="0" distL="114300" distR="114300" simplePos="0" relativeHeight="251654254" behindDoc="1" locked="0" layoutInCell="1" allowOverlap="1" wp14:anchorId="6E582157" wp14:editId="0F86202F">
                <wp:simplePos x="0" y="0"/>
                <wp:positionH relativeFrom="page">
                  <wp:align>left</wp:align>
                </wp:positionH>
                <wp:positionV relativeFrom="paragraph">
                  <wp:posOffset>3245298</wp:posOffset>
                </wp:positionV>
                <wp:extent cx="3959860" cy="3851910"/>
                <wp:effectExtent l="0" t="3175" r="0" b="0"/>
                <wp:wrapNone/>
                <wp:docPr id="826581738" name="Grup 826581738"/>
                <wp:cNvGraphicFramePr/>
                <a:graphic xmlns:a="http://schemas.openxmlformats.org/drawingml/2006/main">
                  <a:graphicData uri="http://schemas.microsoft.com/office/word/2010/wordprocessingGroup">
                    <wpg:wgp>
                      <wpg:cNvGrpSpPr/>
                      <wpg:grpSpPr>
                        <a:xfrm rot="16200000">
                          <a:off x="0" y="0"/>
                          <a:ext cx="3959860" cy="3851910"/>
                          <a:chOff x="0" y="0"/>
                          <a:chExt cx="3960283" cy="3852121"/>
                        </a:xfrm>
                      </wpg:grpSpPr>
                      <pic:pic xmlns:pic="http://schemas.openxmlformats.org/drawingml/2006/picture">
                        <pic:nvPicPr>
                          <pic:cNvPr id="167544505" name="Gambar 7"/>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51355" cy="1899920"/>
                          </a:xfrm>
                          <a:prstGeom prst="rect">
                            <a:avLst/>
                          </a:prstGeom>
                        </pic:spPr>
                      </pic:pic>
                      <pic:pic xmlns:pic="http://schemas.openxmlformats.org/drawingml/2006/picture">
                        <pic:nvPicPr>
                          <pic:cNvPr id="1565201841" name="Gambar 2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220133" y="211666"/>
                            <a:ext cx="3740150" cy="3640455"/>
                          </a:xfrm>
                          <a:prstGeom prst="rect">
                            <a:avLst/>
                          </a:prstGeom>
                        </pic:spPr>
                      </pic:pic>
                    </wpg:wgp>
                  </a:graphicData>
                </a:graphic>
              </wp:anchor>
            </w:drawing>
          </mc:Choice>
          <mc:Fallback>
            <w:pict>
              <v:group w14:anchorId="70BA5E06" id="Grup 826581738" o:spid="_x0000_s1026" style="position:absolute;margin-left:0;margin-top:255.55pt;width:311.8pt;height:303.3pt;rotation:-90;z-index:-251662226;mso-position-horizontal:left;mso-position-horizontal-relative:page" coordsize="39602,38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">
                <v:shape id="Gambar 7" o:spid="_x0000_s1027" type="#_x0000_t75" style="position:absolute;width:19513;height:1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">
                  <v:imagedata r:id="rId13" o:title=""/>
                </v:shape>
                <v:shape id="Gambar 22" o:spid="_x0000_s1028" type="#_x0000_t75" style="position:absolute;left:2201;top:2116;width:37401;height:36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">
                  <v:imagedata r:id="rId14" o:title=""/>
                </v:shape>
                <w10:wrap anchorx="page"/>
              </v:group>
            </w:pict>
          </mc:Fallback>
        </mc:AlternateContent>
      </w:r>
      <w:r w:rsidR="004055E3">
        <mc:AlternateContent>
          <mc:Choice Requires="wps">
            <w:drawing>
              <wp:anchor distT="0" distB="0" distL="114300" distR="114300" simplePos="0" relativeHeight="251654248" behindDoc="0" locked="0" layoutInCell="1" allowOverlap="1" wp14:anchorId="44538774" wp14:editId="0924AA09">
                <wp:simplePos x="0" y="0"/>
                <wp:positionH relativeFrom="page">
                  <wp:align>left</wp:align>
                </wp:positionH>
                <wp:positionV relativeFrom="paragraph">
                  <wp:posOffset>6645547</wp:posOffset>
                </wp:positionV>
                <wp:extent cx="517071" cy="451122"/>
                <wp:effectExtent l="0" t="0" r="0" b="6350"/>
                <wp:wrapNone/>
                <wp:docPr id="140918457" name="Kotak Teks 140918457"/>
                <wp:cNvGraphicFramePr/>
                <a:graphic xmlns:a="http://schemas.openxmlformats.org/drawingml/2006/main">
                  <a:graphicData uri="http://schemas.microsoft.com/office/word/2010/wordprocessingShape">
                    <wps:wsp>
                      <wps:cNvSpPr txBox="1"/>
                      <wps:spPr>
                        <a:xfrm>
                          <a:off x="0" y="0"/>
                          <a:ext cx="517071" cy="45112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DB47E7" w14:textId="2CDD3483" w:rsidR="004055E3" w:rsidRPr="00E41285" w:rsidRDefault="004055E3" w:rsidP="004055E3">
                            <w:pPr>
                              <w:rPr>
                                <w:rFonts w:ascii="13/5Atom Sans" w:hAnsi="13/5Atom Sans"/>
                                <w:sz w:val="40"/>
                                <w:szCs w:val="40"/>
                              </w:rPr>
                            </w:pPr>
                            <w:r w:rsidRPr="00823A2E">
                              <w:rPr>
                                <w:rFonts w:ascii="13/5Atom Sans" w:hAnsi="13/5Atom Sans"/>
                                <w:color w:val="FFFFFF" w:themeColor="background1"/>
                                <w:sz w:val="96"/>
                                <w:szCs w:val="96"/>
                              </w:rPr>
                              <w:t>0</w:t>
                            </w:r>
                            <w:r>
                              <w:rPr>
                                <w:rFonts w:ascii="13/5Atom Sans" w:hAnsi="13/5Atom Sans"/>
                                <w:color w:val="FFFFFF" w:themeColor="background1"/>
                                <w:sz w:val="96"/>
                                <w:szCs w:val="96"/>
                              </w:rPr>
                              <w:t>3</w:t>
                            </w:r>
                            <w:r>
                              <w:rPr>
                                <w:rFonts w:ascii="13/5Atom Sans" w:hAnsi="13/5Atom Sans"/>
                                <w:sz w:val="120"/>
                                <w:szCs w:val="1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38774" id="Kotak Teks 140918457" o:spid="_x0000_s1183" type="#_x0000_t202" style="position:absolute;left:0;text-align:left;margin-left:0;margin-top:523.25pt;width:40.7pt;height:35.5pt;z-index:2516542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" filled="f" stroked="f">
                <v:textbox>
                  <w:txbxContent>
                    <w:p w14:paraId="05DB47E7" w14:textId="2CDD3483" w:rsidR="004055E3" w:rsidRPr="00E41285" w:rsidRDefault="004055E3" w:rsidP="004055E3">
                      <w:pPr>
                        <w:rPr>
                          <w:rFonts w:ascii="13/5Atom Sans" w:hAnsi="13/5Atom Sans"/>
                          <w:sz w:val="40"/>
                          <w:szCs w:val="40"/>
                        </w:rPr>
                      </w:pPr>
                      <w:r w:rsidRPr="00823A2E">
                        <w:rPr>
                          <w:rFonts w:ascii="13/5Atom Sans" w:hAnsi="13/5Atom Sans"/>
                          <w:color w:val="FFFFFF" w:themeColor="background1"/>
                          <w:sz w:val="96"/>
                          <w:szCs w:val="96"/>
                        </w:rPr>
                        <w:t>0</w:t>
                      </w:r>
                      <w:r>
                        <w:rPr>
                          <w:rFonts w:ascii="13/5Atom Sans" w:hAnsi="13/5Atom Sans"/>
                          <w:color w:val="FFFFFF" w:themeColor="background1"/>
                          <w:sz w:val="96"/>
                          <w:szCs w:val="96"/>
                        </w:rPr>
                        <w:t>3</w:t>
                      </w:r>
                      <w:r>
                        <w:rPr>
                          <w:rFonts w:ascii="13/5Atom Sans" w:hAnsi="13/5Atom Sans"/>
                          <w:sz w:val="120"/>
                          <w:szCs w:val="120"/>
                        </w:rPr>
                        <w:t xml:space="preserve"> </w:t>
                      </w:r>
                    </w:p>
                  </w:txbxContent>
                </v:textbox>
                <w10:wrap anchorx="page"/>
              </v:shape>
            </w:pict>
          </mc:Fallback>
        </mc:AlternateContent>
      </w:r>
      <w:r w:rsidR="001A650B">
        <w:rPr>
          <w:rFonts w:asciiTheme="majorHAnsi" w:eastAsiaTheme="majorEastAsia" w:hAnsiTheme="majorHAnsi" w:cstheme="majorBidi"/>
          <w:color w:val="C68D08" w:themeColor="accent1" w:themeShade="BF"/>
          <w:sz w:val="48"/>
          <w:szCs w:val="48"/>
        </w:rPr>
        <mc:AlternateContent>
          <mc:Choice Requires="wps">
            <w:drawing>
              <wp:anchor distT="0" distB="0" distL="114300" distR="114300" simplePos="0" relativeHeight="251647021" behindDoc="0" locked="0" layoutInCell="1" allowOverlap="1" wp14:anchorId="3C23F4B9" wp14:editId="754F2075">
                <wp:simplePos x="0" y="0"/>
                <wp:positionH relativeFrom="page">
                  <wp:posOffset>375557</wp:posOffset>
                </wp:positionH>
                <wp:positionV relativeFrom="margin">
                  <wp:posOffset>4299857</wp:posOffset>
                </wp:positionV>
                <wp:extent cx="4953000" cy="2345962"/>
                <wp:effectExtent l="0" t="0" r="0" b="0"/>
                <wp:wrapNone/>
                <wp:docPr id="86302583" name="Persegi Panjang 86302583"/>
                <wp:cNvGraphicFramePr/>
                <a:graphic xmlns:a="http://schemas.openxmlformats.org/drawingml/2006/main">
                  <a:graphicData uri="http://schemas.microsoft.com/office/word/2010/wordprocessingShape">
                    <wps:wsp>
                      <wps:cNvSpPr/>
                      <wps:spPr>
                        <a:xfrm>
                          <a:off x="0" y="0"/>
                          <a:ext cx="4953000" cy="2345962"/>
                        </a:xfrm>
                        <a:prstGeom prst="rect">
                          <a:avLst/>
                        </a:prstGeom>
                        <a:solidFill>
                          <a:srgbClr val="FDEAB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BEB49BF" w14:textId="77777777" w:rsidR="00EB1122" w:rsidRDefault="00EB1122" w:rsidP="00EB112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3F4B9" id="Persegi Panjang 86302583" o:spid="_x0000_s1184" style="position:absolute;left:0;text-align:left;margin-left:29.55pt;margin-top:338.55pt;width:390pt;height:184.7pt;z-index:251647021;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" fillcolor="#fdeabc" stroked="f" strokeweight="1pt">
                <v:textbox>
                  <w:txbxContent>
                    <w:p w14:paraId="0BEB49BF" w14:textId="77777777" w:rsidR="00EB1122" w:rsidRDefault="00EB1122" w:rsidP="00EB1122"/>
                  </w:txbxContent>
                </v:textbox>
                <w10:wrap anchorx="page" anchory="margin"/>
              </v:rect>
            </w:pict>
          </mc:Fallback>
        </mc:AlternateContent>
      </w:r>
      <w:r w:rsidR="001A650B">
        <w:rPr>
          <w:rFonts w:asciiTheme="majorHAnsi" w:eastAsiaTheme="majorEastAsia" w:hAnsiTheme="majorHAnsi" w:cstheme="majorBidi"/>
          <w:color w:val="C68D08" w:themeColor="accent1" w:themeShade="BF"/>
          <w:sz w:val="48"/>
          <w:szCs w:val="48"/>
        </w:rPr>
        <mc:AlternateContent>
          <mc:Choice Requires="wpg">
            <w:drawing>
              <wp:anchor distT="0" distB="0" distL="114300" distR="114300" simplePos="0" relativeHeight="251647024" behindDoc="0" locked="0" layoutInCell="1" allowOverlap="1" wp14:anchorId="16E34DF9" wp14:editId="0610EE4A">
                <wp:simplePos x="0" y="0"/>
                <wp:positionH relativeFrom="margin">
                  <wp:posOffset>87539</wp:posOffset>
                </wp:positionH>
                <wp:positionV relativeFrom="paragraph">
                  <wp:posOffset>4386943</wp:posOffset>
                </wp:positionV>
                <wp:extent cx="1739867" cy="651510"/>
                <wp:effectExtent l="0" t="0" r="0" b="0"/>
                <wp:wrapNone/>
                <wp:docPr id="2023358770" name="Grup 2023358770"/>
                <wp:cNvGraphicFramePr/>
                <a:graphic xmlns:a="http://schemas.openxmlformats.org/drawingml/2006/main">
                  <a:graphicData uri="http://schemas.microsoft.com/office/word/2010/wordprocessingGroup">
                    <wpg:wgp>
                      <wpg:cNvGrpSpPr/>
                      <wpg:grpSpPr>
                        <a:xfrm>
                          <a:off x="0" y="0"/>
                          <a:ext cx="1739867" cy="651510"/>
                          <a:chOff x="-46060" y="35542"/>
                          <a:chExt cx="1536036" cy="651856"/>
                        </a:xfrm>
                      </wpg:grpSpPr>
                      <wps:wsp>
                        <wps:cNvPr id="1383864801" name="Kotak Teks 1"/>
                        <wps:cNvSpPr txBox="1"/>
                        <wps:spPr>
                          <a:xfrm>
                            <a:off x="-15256" y="35542"/>
                            <a:ext cx="1505232" cy="4097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EB484E" w14:textId="690ED63E" w:rsidR="00A60514" w:rsidRPr="00510C49" w:rsidRDefault="00A60514" w:rsidP="00A60514">
                              <w:pPr>
                                <w:rPr>
                                  <w:rFonts w:ascii="Cascadia Mono SemiLight" w:eastAsia="MS Mincho" w:hAnsi="Cascadia Mono SemiLight" w:cs="Cascadia Mono SemiLight"/>
                                  <w:color w:val="C68D08" w:themeColor="accent1" w:themeShade="BF"/>
                                  <w:sz w:val="48"/>
                                  <w:szCs w:val="48"/>
                                </w:rPr>
                              </w:pPr>
                              <w:r w:rsidRPr="00510C49">
                                <w:rPr>
                                  <w:rFonts w:ascii="Cascadia Mono SemiLight" w:hAnsi="Cascadia Mono SemiLight" w:cs="Cascadia Mono SemiLight"/>
                                  <w:color w:val="C68D08" w:themeColor="accent1" w:themeShade="BF"/>
                                  <w:sz w:val="48"/>
                                  <w:szCs w:val="48"/>
                                </w:rPr>
                                <w:t>AL</w:t>
                              </w:r>
                              <w:r>
                                <w:rPr>
                                  <w:rFonts w:ascii="Cascadia Mono SemiLight" w:hAnsi="Cascadia Mono SemiLight" w:cs="Cascadia Mono SemiLight"/>
                                  <w:color w:val="C68D08" w:themeColor="accent1" w:themeShade="BF"/>
                                  <w:sz w:val="48"/>
                                  <w:szCs w:val="48"/>
                                </w:rPr>
                                <w:t xml:space="preserve"> LISAN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6337378" name="Kotak Teks 1"/>
                        <wps:cNvSpPr txBox="1"/>
                        <wps:spPr>
                          <a:xfrm>
                            <a:off x="-46060" y="334453"/>
                            <a:ext cx="819785" cy="3529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F799A3" w14:textId="3985A8FD" w:rsidR="00A60514" w:rsidRPr="00510C49" w:rsidRDefault="00A60514" w:rsidP="00A60514">
                              <w:pPr>
                                <w:jc w:val="right"/>
                                <w:rPr>
                                  <w:rFonts w:ascii="Cascadia Mono SemiLight" w:eastAsia="MS Mincho" w:hAnsi="Cascadia Mono SemiLight" w:cs="Cascadia Mono SemiLight"/>
                                  <w:color w:val="C68D08" w:themeColor="accent1" w:themeShade="BF"/>
                                  <w:sz w:val="32"/>
                                  <w:szCs w:val="32"/>
                                </w:rPr>
                              </w:pPr>
                              <w:r w:rsidRPr="00510C49">
                                <w:rPr>
                                  <w:rFonts w:ascii="Cascadia Mono SemiLight" w:hAnsi="Cascadia Mono SemiLight" w:cs="Cascadia Mono SemiLight"/>
                                  <w:color w:val="743C08" w:themeColor="accent3"/>
                                  <w:sz w:val="32"/>
                                  <w:szCs w:val="32"/>
                                  <w:rtl/>
                                </w:rPr>
                                <w:t>ال</w:t>
                              </w:r>
                              <w:r>
                                <w:rPr>
                                  <w:rFonts w:ascii="Cascadia Mono SemiLight" w:hAnsi="Cascadia Mono SemiLight" w:cs="Cascadia Mono SemiLight" w:hint="cs"/>
                                  <w:color w:val="743C08" w:themeColor="accent3"/>
                                  <w:sz w:val="32"/>
                                  <w:szCs w:val="32"/>
                                  <w:rtl/>
                                </w:rPr>
                                <w:t>لِسَان</w:t>
                              </w:r>
                              <w:r w:rsidRPr="00510C49">
                                <w:rPr>
                                  <w:rFonts w:ascii="Cascadia Mono SemiLight" w:hAnsi="Cascadia Mono SemiLight" w:cs="Cascadia Mono SemiLight"/>
                                  <w:color w:val="C68D08" w:themeColor="accent1" w:themeShade="BF"/>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E34DF9" id="Grup 2023358770" o:spid="_x0000_s1185" style="position:absolute;left:0;text-align:left;margin-left:6.9pt;margin-top:345.45pt;width:137pt;height:51.3pt;z-index:251647024;mso-position-horizontal-relative:margin;mso-width-relative:margin;mso-height-relative:margin" coordorigin="-460,355" coordsize="15360,6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">
                <v:shape id="_x0000_s1186" type="#_x0000_t202" style="position:absolute;left:-152;top:355;width:15051;height:4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" filled="f" stroked="f">
                  <v:textbox>
                    <w:txbxContent>
                      <w:p w14:paraId="7BEB484E" w14:textId="690ED63E" w:rsidR="00A60514" w:rsidRPr="00510C49" w:rsidRDefault="00A60514" w:rsidP="00A60514">
                        <w:pPr>
                          <w:rPr>
                            <w:rFonts w:ascii="Cascadia Mono SemiLight" w:eastAsia="MS Mincho" w:hAnsi="Cascadia Mono SemiLight" w:cs="Cascadia Mono SemiLight"/>
                            <w:color w:val="C68D08" w:themeColor="accent1" w:themeShade="BF"/>
                            <w:sz w:val="48"/>
                            <w:szCs w:val="48"/>
                          </w:rPr>
                        </w:pPr>
                        <w:r w:rsidRPr="00510C49">
                          <w:rPr>
                            <w:rFonts w:ascii="Cascadia Mono SemiLight" w:hAnsi="Cascadia Mono SemiLight" w:cs="Cascadia Mono SemiLight"/>
                            <w:color w:val="C68D08" w:themeColor="accent1" w:themeShade="BF"/>
                            <w:sz w:val="48"/>
                            <w:szCs w:val="48"/>
                          </w:rPr>
                          <w:t>AL</w:t>
                        </w:r>
                        <w:r>
                          <w:rPr>
                            <w:rFonts w:ascii="Cascadia Mono SemiLight" w:hAnsi="Cascadia Mono SemiLight" w:cs="Cascadia Mono SemiLight"/>
                            <w:color w:val="C68D08" w:themeColor="accent1" w:themeShade="BF"/>
                            <w:sz w:val="48"/>
                            <w:szCs w:val="48"/>
                          </w:rPr>
                          <w:t xml:space="preserve"> LISAN</w:t>
                        </w:r>
                      </w:p>
                    </w:txbxContent>
                  </v:textbox>
                </v:shape>
                <v:shape id="_x0000_s1187" type="#_x0000_t202" style="position:absolute;left:-460;top:3344;width:8197;height:3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" filled="f" stroked="f">
                  <v:textbox>
                    <w:txbxContent>
                      <w:p w14:paraId="54F799A3" w14:textId="3985A8FD" w:rsidR="00A60514" w:rsidRPr="00510C49" w:rsidRDefault="00A60514" w:rsidP="00A60514">
                        <w:pPr>
                          <w:jc w:val="right"/>
                          <w:rPr>
                            <w:rFonts w:ascii="Cascadia Mono SemiLight" w:eastAsia="MS Mincho" w:hAnsi="Cascadia Mono SemiLight" w:cs="Cascadia Mono SemiLight"/>
                            <w:color w:val="C68D08" w:themeColor="accent1" w:themeShade="BF"/>
                            <w:sz w:val="32"/>
                            <w:szCs w:val="32"/>
                          </w:rPr>
                        </w:pPr>
                        <w:r w:rsidRPr="00510C49">
                          <w:rPr>
                            <w:rFonts w:ascii="Cascadia Mono SemiLight" w:hAnsi="Cascadia Mono SemiLight" w:cs="Cascadia Mono SemiLight"/>
                            <w:color w:val="743C08" w:themeColor="accent3"/>
                            <w:sz w:val="32"/>
                            <w:szCs w:val="32"/>
                            <w:rtl/>
                          </w:rPr>
                          <w:t>ال</w:t>
                        </w:r>
                        <w:r>
                          <w:rPr>
                            <w:rFonts w:ascii="Cascadia Mono SemiLight" w:hAnsi="Cascadia Mono SemiLight" w:cs="Cascadia Mono SemiLight" w:hint="cs"/>
                            <w:color w:val="743C08" w:themeColor="accent3"/>
                            <w:sz w:val="32"/>
                            <w:szCs w:val="32"/>
                            <w:rtl/>
                          </w:rPr>
                          <w:t>لِسَان</w:t>
                        </w:r>
                        <w:r w:rsidRPr="00510C49">
                          <w:rPr>
                            <w:rFonts w:ascii="Cascadia Mono SemiLight" w:hAnsi="Cascadia Mono SemiLight" w:cs="Cascadia Mono SemiLight"/>
                            <w:color w:val="C68D08" w:themeColor="accent1" w:themeShade="BF"/>
                            <w:sz w:val="32"/>
                            <w:szCs w:val="32"/>
                          </w:rPr>
                          <w:t xml:space="preserve"> </w:t>
                        </w:r>
                      </w:p>
                    </w:txbxContent>
                  </v:textbox>
                </v:shape>
                <w10:wrap anchorx="margin"/>
              </v:group>
            </w:pict>
          </mc:Fallback>
        </mc:AlternateContent>
      </w:r>
      <w:r w:rsidR="001A650B">
        <w:rPr>
          <w:sz w:val="48"/>
          <w:szCs w:val="48"/>
        </w:rPr>
        <mc:AlternateContent>
          <mc:Choice Requires="wps">
            <w:drawing>
              <wp:anchor distT="0" distB="0" distL="114300" distR="114300" simplePos="0" relativeHeight="251647025" behindDoc="0" locked="0" layoutInCell="1" allowOverlap="1" wp14:anchorId="1A27CFBD" wp14:editId="52924A79">
                <wp:simplePos x="0" y="0"/>
                <wp:positionH relativeFrom="margin">
                  <wp:posOffset>359229</wp:posOffset>
                </wp:positionH>
                <wp:positionV relativeFrom="paragraph">
                  <wp:posOffset>5105400</wp:posOffset>
                </wp:positionV>
                <wp:extent cx="4214495" cy="1534069"/>
                <wp:effectExtent l="0" t="0" r="0" b="9525"/>
                <wp:wrapNone/>
                <wp:docPr id="336986016" name="Kotak Teks 336986016"/>
                <wp:cNvGraphicFramePr/>
                <a:graphic xmlns:a="http://schemas.openxmlformats.org/drawingml/2006/main">
                  <a:graphicData uri="http://schemas.microsoft.com/office/word/2010/wordprocessingShape">
                    <wps:wsp>
                      <wps:cNvSpPr txBox="1"/>
                      <wps:spPr>
                        <a:xfrm>
                          <a:off x="0" y="0"/>
                          <a:ext cx="4214495" cy="15340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C1C2A0" w14:textId="3A9C8195" w:rsidR="00753BDD" w:rsidRPr="008B0BAA" w:rsidRDefault="00753BDD" w:rsidP="00753BDD">
                            <w:pPr>
                              <w:spacing w:after="0"/>
                              <w:rPr>
                                <w:rFonts w:eastAsia="MS Mincho" w:cstheme="minorHAnsi"/>
                                <w:color w:val="595959" w:themeColor="text1" w:themeTint="A6"/>
                                <w:sz w:val="22"/>
                                <w:szCs w:val="22"/>
                              </w:rPr>
                            </w:pPr>
                            <w:r w:rsidRPr="008B0BAA">
                              <w:rPr>
                                <w:rFonts w:eastAsia="MS Mincho" w:cstheme="minorHAnsi"/>
                                <w:color w:val="595959" w:themeColor="text1" w:themeTint="A6"/>
                                <w:sz w:val="22"/>
                                <w:szCs w:val="22"/>
                              </w:rPr>
                              <w:t xml:space="preserve"> Makhroj setelahnya yaitu Al Lisan, secara bahasa Al Lisan adalah Lidah, Al lisan dibagi menjadi 4 bagian:</w:t>
                            </w:r>
                          </w:p>
                          <w:p w14:paraId="7FDF5117" w14:textId="6E4E96CD" w:rsidR="00753BDD" w:rsidRPr="008B0BAA" w:rsidRDefault="00753BDD" w:rsidP="00753BDD">
                            <w:pPr>
                              <w:spacing w:after="0"/>
                              <w:ind w:firstLine="720"/>
                              <w:rPr>
                                <w:rFonts w:eastAsia="MS Mincho" w:cstheme="minorHAnsi"/>
                                <w:color w:val="595959" w:themeColor="text1" w:themeTint="A6"/>
                                <w:sz w:val="22"/>
                                <w:szCs w:val="22"/>
                              </w:rPr>
                            </w:pPr>
                            <w:r w:rsidRPr="008B0BAA">
                              <w:rPr>
                                <w:rFonts w:eastAsia="MS Mincho" w:cstheme="minorHAnsi"/>
                                <w:color w:val="595959" w:themeColor="text1" w:themeTint="A6"/>
                                <w:sz w:val="22"/>
                                <w:szCs w:val="22"/>
                              </w:rPr>
                              <w:t>•Aqshol Lisan</w:t>
                            </w:r>
                          </w:p>
                          <w:p w14:paraId="6C2AA772" w14:textId="333CAAFF" w:rsidR="00753BDD" w:rsidRPr="008B0BAA" w:rsidRDefault="00753BDD" w:rsidP="00753BDD">
                            <w:pPr>
                              <w:spacing w:after="0"/>
                              <w:ind w:firstLine="720"/>
                              <w:rPr>
                                <w:rFonts w:cstheme="minorHAnsi"/>
                                <w:color w:val="595959" w:themeColor="text1" w:themeTint="A6"/>
                                <w:sz w:val="22"/>
                                <w:szCs w:val="22"/>
                              </w:rPr>
                            </w:pPr>
                            <w:r w:rsidRPr="008B0BAA">
                              <w:rPr>
                                <w:rFonts w:eastAsia="MS Mincho" w:cstheme="minorHAnsi"/>
                                <w:color w:val="595959" w:themeColor="text1" w:themeTint="A6"/>
                                <w:sz w:val="22"/>
                                <w:szCs w:val="22"/>
                              </w:rPr>
                              <w:t>•Hafatul Lisan</w:t>
                            </w:r>
                          </w:p>
                          <w:p w14:paraId="3B66AB6A" w14:textId="039DDE2F" w:rsidR="00753BDD" w:rsidRPr="008B0BAA" w:rsidRDefault="00753BDD" w:rsidP="00753BDD">
                            <w:pPr>
                              <w:spacing w:after="0"/>
                              <w:ind w:firstLine="720"/>
                              <w:rPr>
                                <w:rFonts w:cstheme="minorHAnsi"/>
                                <w:color w:val="595959" w:themeColor="text1" w:themeTint="A6"/>
                                <w:sz w:val="22"/>
                                <w:szCs w:val="22"/>
                              </w:rPr>
                            </w:pPr>
                            <w:r w:rsidRPr="008B0BAA">
                              <w:rPr>
                                <w:rFonts w:eastAsia="MS Mincho" w:cstheme="minorHAnsi"/>
                                <w:color w:val="595959" w:themeColor="text1" w:themeTint="A6"/>
                                <w:sz w:val="22"/>
                                <w:szCs w:val="22"/>
                              </w:rPr>
                              <w:t>•Wasthul Lisan</w:t>
                            </w:r>
                          </w:p>
                          <w:p w14:paraId="3F9FAFDE" w14:textId="6F5D5D2D" w:rsidR="00753BDD" w:rsidRPr="008B0BAA" w:rsidRDefault="00753BDD" w:rsidP="00753BDD">
                            <w:pPr>
                              <w:spacing w:after="0"/>
                              <w:ind w:firstLine="720"/>
                              <w:rPr>
                                <w:rFonts w:eastAsia="MS Mincho" w:cstheme="minorHAnsi"/>
                                <w:color w:val="595959" w:themeColor="text1" w:themeTint="A6"/>
                                <w:sz w:val="22"/>
                                <w:szCs w:val="22"/>
                              </w:rPr>
                            </w:pPr>
                            <w:r w:rsidRPr="008B0BAA">
                              <w:rPr>
                                <w:rFonts w:eastAsia="MS Mincho" w:cstheme="minorHAnsi"/>
                                <w:color w:val="595959" w:themeColor="text1" w:themeTint="A6"/>
                                <w:sz w:val="22"/>
                                <w:szCs w:val="22"/>
                              </w:rPr>
                              <w:t>•Adnal Lisan</w:t>
                            </w:r>
                          </w:p>
                          <w:p w14:paraId="58D5CCB9" w14:textId="406E7B50" w:rsidR="00753BDD" w:rsidRPr="00753BDD" w:rsidRDefault="00753BDD" w:rsidP="0027445E">
                            <w:pPr>
                              <w:spacing w:after="0"/>
                              <w:rPr>
                                <w:rFonts w:cstheme="minorHAnsi"/>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7CFBD" id="Kotak Teks 336986016" o:spid="_x0000_s1188" type="#_x0000_t202" style="position:absolute;left:0;text-align:left;margin-left:28.3pt;margin-top:402pt;width:331.85pt;height:120.8pt;z-index:2516470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" filled="f" stroked="f">
                <v:textbox>
                  <w:txbxContent>
                    <w:p w14:paraId="25C1C2A0" w14:textId="3A9C8195" w:rsidR="00753BDD" w:rsidRPr="008B0BAA" w:rsidRDefault="00753BDD" w:rsidP="00753BDD">
                      <w:pPr>
                        <w:spacing w:after="0"/>
                        <w:rPr>
                          <w:rFonts w:eastAsia="MS Mincho" w:cstheme="minorHAnsi"/>
                          <w:color w:val="595959" w:themeColor="text1" w:themeTint="A6"/>
                          <w:sz w:val="22"/>
                          <w:szCs w:val="22"/>
                        </w:rPr>
                      </w:pPr>
                      <w:r w:rsidRPr="008B0BAA">
                        <w:rPr>
                          <w:rFonts w:eastAsia="MS Mincho" w:cstheme="minorHAnsi"/>
                          <w:color w:val="595959" w:themeColor="text1" w:themeTint="A6"/>
                          <w:sz w:val="22"/>
                          <w:szCs w:val="22"/>
                        </w:rPr>
                        <w:t xml:space="preserve"> Makhroj setelahnya yaitu Al Lisan, secara bahasa Al Lisan adalah Lidah, Al lisan dibagi menjadi 4 bagian:</w:t>
                      </w:r>
                    </w:p>
                    <w:p w14:paraId="7FDF5117" w14:textId="6E4E96CD" w:rsidR="00753BDD" w:rsidRPr="008B0BAA" w:rsidRDefault="00753BDD" w:rsidP="00753BDD">
                      <w:pPr>
                        <w:spacing w:after="0"/>
                        <w:ind w:firstLine="720"/>
                        <w:rPr>
                          <w:rFonts w:eastAsia="MS Mincho" w:cstheme="minorHAnsi"/>
                          <w:color w:val="595959" w:themeColor="text1" w:themeTint="A6"/>
                          <w:sz w:val="22"/>
                          <w:szCs w:val="22"/>
                        </w:rPr>
                      </w:pPr>
                      <w:r w:rsidRPr="008B0BAA">
                        <w:rPr>
                          <w:rFonts w:eastAsia="MS Mincho" w:cstheme="minorHAnsi"/>
                          <w:color w:val="595959" w:themeColor="text1" w:themeTint="A6"/>
                          <w:sz w:val="22"/>
                          <w:szCs w:val="22"/>
                        </w:rPr>
                        <w:t>•Aqshol Lisan</w:t>
                      </w:r>
                    </w:p>
                    <w:p w14:paraId="6C2AA772" w14:textId="333CAAFF" w:rsidR="00753BDD" w:rsidRPr="008B0BAA" w:rsidRDefault="00753BDD" w:rsidP="00753BDD">
                      <w:pPr>
                        <w:spacing w:after="0"/>
                        <w:ind w:firstLine="720"/>
                        <w:rPr>
                          <w:rFonts w:cstheme="minorHAnsi"/>
                          <w:color w:val="595959" w:themeColor="text1" w:themeTint="A6"/>
                          <w:sz w:val="22"/>
                          <w:szCs w:val="22"/>
                        </w:rPr>
                      </w:pPr>
                      <w:r w:rsidRPr="008B0BAA">
                        <w:rPr>
                          <w:rFonts w:eastAsia="MS Mincho" w:cstheme="minorHAnsi"/>
                          <w:color w:val="595959" w:themeColor="text1" w:themeTint="A6"/>
                          <w:sz w:val="22"/>
                          <w:szCs w:val="22"/>
                        </w:rPr>
                        <w:t>•Hafatul Lisan</w:t>
                      </w:r>
                    </w:p>
                    <w:p w14:paraId="3B66AB6A" w14:textId="039DDE2F" w:rsidR="00753BDD" w:rsidRPr="008B0BAA" w:rsidRDefault="00753BDD" w:rsidP="00753BDD">
                      <w:pPr>
                        <w:spacing w:after="0"/>
                        <w:ind w:firstLine="720"/>
                        <w:rPr>
                          <w:rFonts w:cstheme="minorHAnsi"/>
                          <w:color w:val="595959" w:themeColor="text1" w:themeTint="A6"/>
                          <w:sz w:val="22"/>
                          <w:szCs w:val="22"/>
                        </w:rPr>
                      </w:pPr>
                      <w:r w:rsidRPr="008B0BAA">
                        <w:rPr>
                          <w:rFonts w:eastAsia="MS Mincho" w:cstheme="minorHAnsi"/>
                          <w:color w:val="595959" w:themeColor="text1" w:themeTint="A6"/>
                          <w:sz w:val="22"/>
                          <w:szCs w:val="22"/>
                        </w:rPr>
                        <w:t>•Wasthul Lisan</w:t>
                      </w:r>
                    </w:p>
                    <w:p w14:paraId="3F9FAFDE" w14:textId="6F5D5D2D" w:rsidR="00753BDD" w:rsidRPr="008B0BAA" w:rsidRDefault="00753BDD" w:rsidP="00753BDD">
                      <w:pPr>
                        <w:spacing w:after="0"/>
                        <w:ind w:firstLine="720"/>
                        <w:rPr>
                          <w:rFonts w:eastAsia="MS Mincho" w:cstheme="minorHAnsi"/>
                          <w:color w:val="595959" w:themeColor="text1" w:themeTint="A6"/>
                          <w:sz w:val="22"/>
                          <w:szCs w:val="22"/>
                        </w:rPr>
                      </w:pPr>
                      <w:r w:rsidRPr="008B0BAA">
                        <w:rPr>
                          <w:rFonts w:eastAsia="MS Mincho" w:cstheme="minorHAnsi"/>
                          <w:color w:val="595959" w:themeColor="text1" w:themeTint="A6"/>
                          <w:sz w:val="22"/>
                          <w:szCs w:val="22"/>
                        </w:rPr>
                        <w:t>•Adnal Lisan</w:t>
                      </w:r>
                    </w:p>
                    <w:p w14:paraId="58D5CCB9" w14:textId="406E7B50" w:rsidR="00753BDD" w:rsidRPr="00753BDD" w:rsidRDefault="00753BDD" w:rsidP="0027445E">
                      <w:pPr>
                        <w:spacing w:after="0"/>
                        <w:rPr>
                          <w:rFonts w:cstheme="minorHAnsi"/>
                          <w:sz w:val="22"/>
                          <w:szCs w:val="22"/>
                        </w:rPr>
                      </w:pPr>
                    </w:p>
                  </w:txbxContent>
                </v:textbox>
                <w10:wrap anchorx="margin"/>
              </v:shape>
            </w:pict>
          </mc:Fallback>
        </mc:AlternateContent>
      </w:r>
      <w:r w:rsidR="001A650B">
        <w:rPr>
          <w:sz w:val="48"/>
          <w:szCs w:val="48"/>
        </w:rPr>
        <mc:AlternateContent>
          <mc:Choice Requires="wps">
            <w:drawing>
              <wp:anchor distT="0" distB="0" distL="114300" distR="114300" simplePos="0" relativeHeight="251647023" behindDoc="0" locked="0" layoutInCell="1" allowOverlap="1" wp14:anchorId="2584FC8D" wp14:editId="62B99EE0">
                <wp:simplePos x="0" y="0"/>
                <wp:positionH relativeFrom="margin">
                  <wp:posOffset>-220980</wp:posOffset>
                </wp:positionH>
                <wp:positionV relativeFrom="paragraph">
                  <wp:posOffset>579121</wp:posOffset>
                </wp:positionV>
                <wp:extent cx="4434840" cy="2575560"/>
                <wp:effectExtent l="0" t="0" r="0" b="0"/>
                <wp:wrapNone/>
                <wp:docPr id="997141978" name="Kotak Teks 997141978"/>
                <wp:cNvGraphicFramePr/>
                <a:graphic xmlns:a="http://schemas.openxmlformats.org/drawingml/2006/main">
                  <a:graphicData uri="http://schemas.microsoft.com/office/word/2010/wordprocessingShape">
                    <wps:wsp>
                      <wps:cNvSpPr txBox="1"/>
                      <wps:spPr>
                        <a:xfrm>
                          <a:off x="0" y="0"/>
                          <a:ext cx="4434840" cy="25755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2FF01BB" w14:textId="1DE5C927" w:rsidR="00123F5E" w:rsidRPr="008B0BAA" w:rsidRDefault="00123F5E" w:rsidP="00123F5E">
                            <w:pPr>
                              <w:spacing w:after="0"/>
                              <w:jc w:val="right"/>
                              <w:rPr>
                                <w:rFonts w:cstheme="minorHAnsi"/>
                                <w:color w:val="595959" w:themeColor="text1" w:themeTint="A6"/>
                                <w:sz w:val="22"/>
                                <w:szCs w:val="22"/>
                              </w:rPr>
                            </w:pPr>
                            <w:r w:rsidRPr="008B0BAA">
                              <w:rPr>
                                <w:rFonts w:cstheme="minorHAnsi"/>
                                <w:color w:val="595959" w:themeColor="text1" w:themeTint="A6"/>
                                <w:sz w:val="22"/>
                                <w:szCs w:val="22"/>
                              </w:rPr>
                              <w:t>Secara bahasa Al Halq adalah tenggorokan</w:t>
                            </w:r>
                          </w:p>
                          <w:p w14:paraId="4B44CE38" w14:textId="703B89EA" w:rsidR="00123F5E" w:rsidRPr="008B0BAA" w:rsidRDefault="00123F5E" w:rsidP="00123F5E">
                            <w:pPr>
                              <w:spacing w:after="0"/>
                              <w:jc w:val="right"/>
                              <w:rPr>
                                <w:rFonts w:cstheme="minorHAnsi"/>
                                <w:color w:val="595959" w:themeColor="text1" w:themeTint="A6"/>
                                <w:sz w:val="22"/>
                                <w:szCs w:val="22"/>
                              </w:rPr>
                            </w:pPr>
                            <w:r w:rsidRPr="008B0BAA">
                              <w:rPr>
                                <w:rFonts w:cstheme="minorHAnsi"/>
                                <w:color w:val="595959" w:themeColor="text1" w:themeTint="A6"/>
                                <w:sz w:val="22"/>
                                <w:szCs w:val="22"/>
                              </w:rPr>
                              <w:t>Secara istilah adalah</w:t>
                            </w:r>
                            <w:r w:rsidR="008A1E1C" w:rsidRPr="008B0BAA">
                              <w:rPr>
                                <w:rFonts w:cstheme="minorHAnsi"/>
                                <w:color w:val="595959" w:themeColor="text1" w:themeTint="A6"/>
                                <w:sz w:val="22"/>
                                <w:szCs w:val="22"/>
                              </w:rPr>
                              <w:t xml:space="preserve"> tempat keluarnya huruf hijaiyyah dari tenggorokan, Al Halq dibagi 3 yaitu:</w:t>
                            </w:r>
                          </w:p>
                          <w:p w14:paraId="65EC5ED8" w14:textId="1CB54AA6" w:rsidR="008A1E1C" w:rsidRPr="008B0BAA" w:rsidRDefault="008A1E1C" w:rsidP="00A60514">
                            <w:pPr>
                              <w:spacing w:after="0" w:line="240" w:lineRule="auto"/>
                              <w:ind w:left="720"/>
                              <w:jc w:val="right"/>
                              <w:rPr>
                                <w:rFonts w:cstheme="minorHAnsi"/>
                                <w:color w:val="595959" w:themeColor="text1" w:themeTint="A6"/>
                                <w:sz w:val="22"/>
                                <w:szCs w:val="22"/>
                              </w:rPr>
                            </w:pPr>
                            <w:r w:rsidRPr="008B0BAA">
                              <w:rPr>
                                <w:rFonts w:cstheme="minorHAnsi"/>
                                <w:color w:val="595959" w:themeColor="text1" w:themeTint="A6"/>
                                <w:sz w:val="22"/>
                                <w:szCs w:val="22"/>
                              </w:rPr>
                              <w:t>(</w:t>
                            </w:r>
                            <w:r w:rsidRPr="008B0BAA">
                              <w:rPr>
                                <w:rFonts w:ascii="Segoe UI" w:eastAsia="MS Mincho" w:hAnsi="Segoe UI" w:cs="Segoe UI"/>
                                <w:color w:val="595959" w:themeColor="text1" w:themeTint="A6"/>
                                <w:sz w:val="22"/>
                                <w:szCs w:val="22"/>
                                <w:rtl/>
                              </w:rPr>
                              <w:t xml:space="preserve">أ </w:t>
                            </w:r>
                            <w:r w:rsidRPr="008B0BAA">
                              <w:rPr>
                                <w:rFonts w:asciiTheme="majorHAnsi" w:eastAsia="MS Mincho" w:hAnsiTheme="majorHAnsi" w:cstheme="majorHAnsi"/>
                                <w:color w:val="595959" w:themeColor="text1" w:themeTint="A6"/>
                                <w:sz w:val="22"/>
                                <w:szCs w:val="22"/>
                                <w:rtl/>
                              </w:rPr>
                              <w:t>&amp;</w:t>
                            </w:r>
                            <w:r w:rsidRPr="008B0BAA">
                              <w:rPr>
                                <w:rFonts w:ascii="Segoe UI" w:eastAsia="MS Mincho" w:hAnsi="Segoe UI" w:cs="Segoe UI"/>
                                <w:color w:val="595959" w:themeColor="text1" w:themeTint="A6"/>
                                <w:sz w:val="22"/>
                                <w:szCs w:val="22"/>
                                <w:rtl/>
                              </w:rPr>
                              <w:t xml:space="preserve"> هـ</w:t>
                            </w:r>
                            <w:r w:rsidRPr="008B0BAA">
                              <w:rPr>
                                <w:rFonts w:ascii="Segoe UI" w:eastAsia="MS Mincho" w:hAnsi="Segoe UI" w:cs="Segoe UI" w:hint="cs"/>
                                <w:color w:val="595959" w:themeColor="text1" w:themeTint="A6"/>
                                <w:sz w:val="22"/>
                                <w:szCs w:val="22"/>
                                <w:rtl/>
                              </w:rPr>
                              <w:t xml:space="preserve"> </w:t>
                            </w:r>
                            <w:r w:rsidRPr="008B0BAA">
                              <w:rPr>
                                <w:rFonts w:ascii="Segoe UI" w:eastAsia="MS Mincho" w:hAnsi="Segoe UI" w:cs="Segoe UI"/>
                                <w:color w:val="595959" w:themeColor="text1" w:themeTint="A6"/>
                                <w:sz w:val="22"/>
                                <w:szCs w:val="22"/>
                              </w:rPr>
                              <w:t xml:space="preserve"> </w:t>
                            </w:r>
                            <w:r w:rsidRPr="008B0BAA">
                              <w:rPr>
                                <w:rFonts w:cstheme="minorHAnsi"/>
                                <w:color w:val="595959" w:themeColor="text1" w:themeTint="A6"/>
                                <w:sz w:val="22"/>
                                <w:szCs w:val="22"/>
                              </w:rPr>
                              <w:t>)</w:t>
                            </w:r>
                            <w:r w:rsidR="00622F32" w:rsidRPr="008B0BAA">
                              <w:rPr>
                                <w:rFonts w:cstheme="minorHAnsi"/>
                                <w:color w:val="595959" w:themeColor="text1" w:themeTint="A6"/>
                                <w:sz w:val="22"/>
                                <w:szCs w:val="22"/>
                              </w:rPr>
                              <w:t xml:space="preserve"> :  </w:t>
                            </w:r>
                            <w:r w:rsidRPr="008B0BAA">
                              <w:rPr>
                                <w:rFonts w:cstheme="minorHAnsi"/>
                                <w:color w:val="595959" w:themeColor="text1" w:themeTint="A6"/>
                                <w:sz w:val="22"/>
                                <w:szCs w:val="22"/>
                              </w:rPr>
                              <w:t>Aqshol halqi •</w:t>
                            </w:r>
                          </w:p>
                          <w:p w14:paraId="17B0A6BA" w14:textId="77C7B732" w:rsidR="008A1E1C" w:rsidRPr="008B0BAA" w:rsidRDefault="008A1E1C" w:rsidP="00A60514">
                            <w:pPr>
                              <w:spacing w:after="0" w:line="240" w:lineRule="auto"/>
                              <w:ind w:left="720"/>
                              <w:jc w:val="right"/>
                              <w:rPr>
                                <w:rFonts w:cstheme="minorHAnsi"/>
                                <w:color w:val="595959" w:themeColor="text1" w:themeTint="A6"/>
                                <w:sz w:val="22"/>
                                <w:szCs w:val="22"/>
                              </w:rPr>
                            </w:pPr>
                            <w:r w:rsidRPr="008B0BAA">
                              <w:rPr>
                                <w:rFonts w:cstheme="minorHAnsi"/>
                                <w:color w:val="595959" w:themeColor="text1" w:themeTint="A6"/>
                                <w:sz w:val="22"/>
                                <w:szCs w:val="22"/>
                              </w:rPr>
                              <w:t>(</w:t>
                            </w:r>
                            <w:r w:rsidRPr="008B0BAA">
                              <w:rPr>
                                <w:rFonts w:ascii="Segoe UI" w:eastAsia="MS Mincho" w:hAnsi="Segoe UI" w:cs="Segoe UI" w:hint="cs"/>
                                <w:color w:val="595959" w:themeColor="text1" w:themeTint="A6"/>
                                <w:sz w:val="22"/>
                                <w:szCs w:val="22"/>
                                <w:rtl/>
                              </w:rPr>
                              <w:t>ع</w:t>
                            </w:r>
                            <w:r w:rsidRPr="008B0BAA">
                              <w:rPr>
                                <w:rFonts w:ascii="Segoe UI" w:eastAsia="MS Mincho" w:hAnsi="Segoe UI" w:cs="Segoe UI"/>
                                <w:color w:val="595959" w:themeColor="text1" w:themeTint="A6"/>
                                <w:sz w:val="22"/>
                                <w:szCs w:val="22"/>
                                <w:rtl/>
                              </w:rPr>
                              <w:t xml:space="preserve"> </w:t>
                            </w:r>
                            <w:r w:rsidRPr="008B0BAA">
                              <w:rPr>
                                <w:rFonts w:asciiTheme="majorHAnsi" w:eastAsia="MS Mincho" w:hAnsiTheme="majorHAnsi" w:cstheme="majorHAnsi"/>
                                <w:color w:val="595959" w:themeColor="text1" w:themeTint="A6"/>
                                <w:sz w:val="22"/>
                                <w:szCs w:val="22"/>
                                <w:rtl/>
                              </w:rPr>
                              <w:t>&amp;</w:t>
                            </w:r>
                            <w:r w:rsidRPr="008B0BAA">
                              <w:rPr>
                                <w:rFonts w:ascii="Segoe UI" w:eastAsia="MS Mincho" w:hAnsi="Segoe UI" w:cs="Segoe UI"/>
                                <w:color w:val="595959" w:themeColor="text1" w:themeTint="A6"/>
                                <w:sz w:val="22"/>
                                <w:szCs w:val="22"/>
                                <w:rtl/>
                              </w:rPr>
                              <w:t xml:space="preserve"> </w:t>
                            </w:r>
                            <w:r w:rsidRPr="008B0BAA">
                              <w:rPr>
                                <w:rFonts w:ascii="Segoe UI" w:eastAsia="MS Mincho" w:hAnsi="Segoe UI" w:cs="Segoe UI" w:hint="cs"/>
                                <w:color w:val="595959" w:themeColor="text1" w:themeTint="A6"/>
                                <w:sz w:val="22"/>
                                <w:szCs w:val="22"/>
                                <w:rtl/>
                              </w:rPr>
                              <w:t xml:space="preserve">ح </w:t>
                            </w:r>
                            <w:r w:rsidRPr="008B0BAA">
                              <w:rPr>
                                <w:rFonts w:ascii="Segoe UI" w:eastAsia="MS Mincho" w:hAnsi="Segoe UI" w:cs="Segoe UI"/>
                                <w:color w:val="595959" w:themeColor="text1" w:themeTint="A6"/>
                                <w:sz w:val="22"/>
                                <w:szCs w:val="22"/>
                              </w:rPr>
                              <w:t xml:space="preserve"> </w:t>
                            </w:r>
                            <w:r w:rsidRPr="008B0BAA">
                              <w:rPr>
                                <w:rFonts w:cstheme="minorHAnsi"/>
                                <w:color w:val="595959" w:themeColor="text1" w:themeTint="A6"/>
                                <w:sz w:val="22"/>
                                <w:szCs w:val="22"/>
                              </w:rPr>
                              <w:t>)</w:t>
                            </w:r>
                            <w:r w:rsidR="00622F32" w:rsidRPr="008B0BAA">
                              <w:rPr>
                                <w:rFonts w:cstheme="minorHAnsi"/>
                                <w:color w:val="595959" w:themeColor="text1" w:themeTint="A6"/>
                                <w:sz w:val="22"/>
                                <w:szCs w:val="22"/>
                              </w:rPr>
                              <w:t xml:space="preserve"> :</w:t>
                            </w:r>
                            <w:r w:rsidRPr="008B0BAA">
                              <w:rPr>
                                <w:rFonts w:cstheme="minorHAnsi"/>
                                <w:color w:val="595959" w:themeColor="text1" w:themeTint="A6"/>
                                <w:sz w:val="22"/>
                                <w:szCs w:val="22"/>
                              </w:rPr>
                              <w:t>Wasthul halqi •</w:t>
                            </w:r>
                          </w:p>
                          <w:p w14:paraId="1C6FABC2" w14:textId="078ED267" w:rsidR="008A1E1C" w:rsidRPr="008B0BAA" w:rsidRDefault="008A1E1C" w:rsidP="00A60514">
                            <w:pPr>
                              <w:spacing w:after="0" w:line="240" w:lineRule="auto"/>
                              <w:ind w:left="720"/>
                              <w:jc w:val="right"/>
                              <w:rPr>
                                <w:rFonts w:cstheme="minorHAnsi"/>
                                <w:color w:val="595959" w:themeColor="text1" w:themeTint="A6"/>
                                <w:sz w:val="22"/>
                                <w:szCs w:val="22"/>
                              </w:rPr>
                            </w:pPr>
                            <w:r w:rsidRPr="008B0BAA">
                              <w:rPr>
                                <w:rFonts w:cstheme="minorHAnsi"/>
                                <w:color w:val="595959" w:themeColor="text1" w:themeTint="A6"/>
                                <w:sz w:val="22"/>
                                <w:szCs w:val="22"/>
                              </w:rPr>
                              <w:t>(</w:t>
                            </w:r>
                            <w:r w:rsidRPr="008B0BAA">
                              <w:rPr>
                                <w:rFonts w:ascii="Segoe UI" w:eastAsia="MS Mincho" w:hAnsi="Segoe UI" w:cs="Segoe UI" w:hint="cs"/>
                                <w:color w:val="595959" w:themeColor="text1" w:themeTint="A6"/>
                                <w:sz w:val="22"/>
                                <w:szCs w:val="22"/>
                                <w:rtl/>
                              </w:rPr>
                              <w:t>غ</w:t>
                            </w:r>
                            <w:r w:rsidRPr="008B0BAA">
                              <w:rPr>
                                <w:rFonts w:ascii="Segoe UI" w:eastAsia="MS Mincho" w:hAnsi="Segoe UI" w:cs="Segoe UI"/>
                                <w:color w:val="595959" w:themeColor="text1" w:themeTint="A6"/>
                                <w:sz w:val="22"/>
                                <w:szCs w:val="22"/>
                                <w:rtl/>
                              </w:rPr>
                              <w:t xml:space="preserve"> </w:t>
                            </w:r>
                            <w:r w:rsidRPr="008B0BAA">
                              <w:rPr>
                                <w:rFonts w:asciiTheme="majorHAnsi" w:eastAsia="MS Mincho" w:hAnsiTheme="majorHAnsi" w:cstheme="majorHAnsi"/>
                                <w:color w:val="595959" w:themeColor="text1" w:themeTint="A6"/>
                                <w:sz w:val="22"/>
                                <w:szCs w:val="22"/>
                                <w:rtl/>
                              </w:rPr>
                              <w:t>&amp;</w:t>
                            </w:r>
                            <w:r w:rsidRPr="008B0BAA">
                              <w:rPr>
                                <w:rFonts w:ascii="Segoe UI" w:eastAsia="MS Mincho" w:hAnsi="Segoe UI" w:cs="Segoe UI"/>
                                <w:color w:val="595959" w:themeColor="text1" w:themeTint="A6"/>
                                <w:sz w:val="22"/>
                                <w:szCs w:val="22"/>
                                <w:rtl/>
                              </w:rPr>
                              <w:t xml:space="preserve"> </w:t>
                            </w:r>
                            <w:r w:rsidRPr="008B0BAA">
                              <w:rPr>
                                <w:rFonts w:ascii="Segoe UI" w:eastAsia="MS Mincho" w:hAnsi="Segoe UI" w:cs="Segoe UI" w:hint="cs"/>
                                <w:color w:val="595959" w:themeColor="text1" w:themeTint="A6"/>
                                <w:sz w:val="22"/>
                                <w:szCs w:val="22"/>
                                <w:rtl/>
                              </w:rPr>
                              <w:t xml:space="preserve">خ </w:t>
                            </w:r>
                            <w:r w:rsidRPr="008B0BAA">
                              <w:rPr>
                                <w:rFonts w:ascii="Segoe UI" w:eastAsia="MS Mincho" w:hAnsi="Segoe UI" w:cs="Segoe UI"/>
                                <w:color w:val="595959" w:themeColor="text1" w:themeTint="A6"/>
                                <w:sz w:val="22"/>
                                <w:szCs w:val="22"/>
                              </w:rPr>
                              <w:t xml:space="preserve"> </w:t>
                            </w:r>
                            <w:r w:rsidRPr="008B0BAA">
                              <w:rPr>
                                <w:rFonts w:cstheme="minorHAnsi"/>
                                <w:color w:val="595959" w:themeColor="text1" w:themeTint="A6"/>
                                <w:sz w:val="22"/>
                                <w:szCs w:val="22"/>
                              </w:rPr>
                              <w:t>)</w:t>
                            </w:r>
                            <w:r w:rsidR="00622F32" w:rsidRPr="008B0BAA">
                              <w:rPr>
                                <w:rFonts w:cstheme="minorHAnsi"/>
                                <w:color w:val="595959" w:themeColor="text1" w:themeTint="A6"/>
                                <w:sz w:val="22"/>
                                <w:szCs w:val="22"/>
                              </w:rPr>
                              <w:t xml:space="preserve"> :    </w:t>
                            </w:r>
                            <w:r w:rsidRPr="008B0BAA">
                              <w:rPr>
                                <w:rFonts w:cstheme="minorHAnsi"/>
                                <w:color w:val="595959" w:themeColor="text1" w:themeTint="A6"/>
                                <w:sz w:val="22"/>
                                <w:szCs w:val="22"/>
                              </w:rPr>
                              <w:t>Adnal halqi •</w:t>
                            </w:r>
                          </w:p>
                          <w:p w14:paraId="00CE3C08" w14:textId="77777777" w:rsidR="008A1E1C" w:rsidRPr="008B0BAA" w:rsidRDefault="008A1E1C" w:rsidP="00E11349">
                            <w:pPr>
                              <w:spacing w:after="0"/>
                              <w:jc w:val="right"/>
                              <w:rPr>
                                <w:rFonts w:eastAsia="MS Mincho" w:cstheme="minorHAnsi"/>
                                <w:color w:val="595959" w:themeColor="text1" w:themeTint="A6"/>
                                <w:sz w:val="22"/>
                                <w:szCs w:val="22"/>
                              </w:rPr>
                            </w:pPr>
                            <w:r w:rsidRPr="008B0BAA">
                              <w:rPr>
                                <w:rFonts w:eastAsia="MS Mincho" w:cstheme="minorHAnsi"/>
                                <w:color w:val="595959" w:themeColor="text1" w:themeTint="A6"/>
                                <w:sz w:val="22"/>
                                <w:szCs w:val="22"/>
                              </w:rPr>
                              <w:t>Imam Jazari berkata dalam kitabnya</w:t>
                            </w:r>
                            <w:r w:rsidRPr="008B0BAA">
                              <w:rPr>
                                <w:rFonts w:eastAsia="MS Mincho" w:cstheme="minorHAnsi" w:hint="cs"/>
                                <w:color w:val="595959" w:themeColor="text1" w:themeTint="A6"/>
                                <w:sz w:val="22"/>
                                <w:szCs w:val="22"/>
                                <w:rtl/>
                              </w:rPr>
                              <w:t xml:space="preserve"> </w:t>
                            </w:r>
                            <w:r w:rsidRPr="008B0BAA">
                              <w:rPr>
                                <w:rFonts w:eastAsia="MS Mincho" w:cstheme="minorHAnsi"/>
                                <w:color w:val="595959" w:themeColor="text1" w:themeTint="A6"/>
                                <w:sz w:val="22"/>
                                <w:szCs w:val="22"/>
                              </w:rPr>
                              <w:t xml:space="preserve"> :</w:t>
                            </w:r>
                          </w:p>
                          <w:p w14:paraId="5C03E4DC" w14:textId="1B9E7FB1" w:rsidR="008A1E1C" w:rsidRPr="008B0BAA" w:rsidRDefault="008A1E1C" w:rsidP="00676B11">
                            <w:pPr>
                              <w:spacing w:after="0" w:line="276" w:lineRule="auto"/>
                              <w:jc w:val="center"/>
                              <w:rPr>
                                <w:rFonts w:ascii="Segoe UI" w:eastAsia="MS Mincho" w:hAnsi="Segoe UI" w:cs="Segoe UI"/>
                                <w:color w:val="595959" w:themeColor="text1" w:themeTint="A6"/>
                                <w:sz w:val="22"/>
                                <w:szCs w:val="22"/>
                              </w:rPr>
                            </w:pPr>
                            <w:r w:rsidRPr="008B0BAA">
                              <w:rPr>
                                <w:rFonts w:ascii="Segoe UI" w:eastAsia="MS Mincho" w:hAnsi="Segoe UI" w:cs="Segoe UI"/>
                                <w:color w:val="595959" w:themeColor="text1" w:themeTint="A6"/>
                                <w:sz w:val="22"/>
                                <w:szCs w:val="22"/>
                                <w:rtl/>
                              </w:rPr>
                              <w:t xml:space="preserve">ثُـمَّ لأَقْصَـى الحَـلْـقِ هَـمْـزٌ هَـاءُ </w:t>
                            </w:r>
                            <w:r w:rsidRPr="008B0BAA">
                              <w:rPr>
                                <w:rFonts w:ascii="Segoe UI" w:eastAsia="MS Mincho" w:hAnsi="Segoe UI" w:cs="Segoe UI" w:hint="cs"/>
                                <w:color w:val="595959" w:themeColor="text1" w:themeTint="A6"/>
                                <w:sz w:val="22"/>
                                <w:szCs w:val="22"/>
                                <w:rtl/>
                              </w:rPr>
                              <w:t xml:space="preserve">  </w:t>
                            </w:r>
                            <w:r w:rsidRPr="008B0BAA">
                              <w:rPr>
                                <w:rFonts w:ascii="Segoe UI" w:eastAsia="MS Mincho" w:hAnsi="Segoe UI" w:cs="Segoe UI"/>
                                <w:color w:val="595959" w:themeColor="text1" w:themeTint="A6"/>
                                <w:sz w:val="22"/>
                                <w:szCs w:val="22"/>
                                <w:rtl/>
                              </w:rPr>
                              <w:t xml:space="preserve"> </w:t>
                            </w:r>
                            <w:r w:rsidRPr="008B0BAA">
                              <w:rPr>
                                <w:rFonts w:ascii="Segoe UI" w:eastAsia="MS Mincho" w:hAnsi="Segoe UI" w:cs="Segoe UI" w:hint="cs"/>
                                <w:color w:val="595959" w:themeColor="text1" w:themeTint="A6"/>
                                <w:sz w:val="22"/>
                                <w:szCs w:val="22"/>
                                <w:rtl/>
                              </w:rPr>
                              <w:t xml:space="preserve">ومن </w:t>
                            </w:r>
                            <w:r w:rsidRPr="008B0BAA">
                              <w:rPr>
                                <w:rFonts w:ascii="Segoe UI" w:eastAsia="MS Mincho" w:hAnsi="Segoe UI" w:cs="Segoe UI"/>
                                <w:color w:val="595959" w:themeColor="text1" w:themeTint="A6"/>
                                <w:sz w:val="22"/>
                                <w:szCs w:val="22"/>
                                <w:rtl/>
                              </w:rPr>
                              <w:t>وَس</w:t>
                            </w:r>
                            <w:r w:rsidRPr="008B0BAA">
                              <w:rPr>
                                <w:rFonts w:ascii="Segoe UI" w:eastAsia="MS Mincho" w:hAnsi="Segoe UI" w:cs="Segoe UI" w:hint="cs"/>
                                <w:color w:val="595959" w:themeColor="text1" w:themeTint="A6"/>
                                <w:sz w:val="22"/>
                                <w:szCs w:val="22"/>
                                <w:rtl/>
                              </w:rPr>
                              <w:t>َ</w:t>
                            </w:r>
                            <w:r w:rsidRPr="008B0BAA">
                              <w:rPr>
                                <w:rFonts w:ascii="Segoe UI" w:eastAsia="MS Mincho" w:hAnsi="Segoe UI" w:cs="Segoe UI"/>
                                <w:color w:val="595959" w:themeColor="text1" w:themeTint="A6"/>
                                <w:sz w:val="22"/>
                                <w:szCs w:val="22"/>
                                <w:rtl/>
                              </w:rPr>
                              <w:t>ـطِـه</w:t>
                            </w:r>
                            <w:r w:rsidRPr="008B0BAA">
                              <w:rPr>
                                <w:rFonts w:ascii="Segoe UI" w:eastAsia="MS Mincho" w:hAnsi="Segoe UI" w:cs="Segoe UI" w:hint="cs"/>
                                <w:color w:val="595959" w:themeColor="text1" w:themeTint="A6"/>
                                <w:sz w:val="22"/>
                                <w:szCs w:val="22"/>
                                <w:rtl/>
                              </w:rPr>
                              <w:t xml:space="preserve">ِ  </w:t>
                            </w:r>
                            <w:r w:rsidRPr="008B0BAA">
                              <w:rPr>
                                <w:rFonts w:ascii="Segoe UI" w:eastAsia="MS Mincho" w:hAnsi="Segoe UI" w:cs="Segoe UI"/>
                                <w:color w:val="595959" w:themeColor="text1" w:themeTint="A6"/>
                                <w:sz w:val="22"/>
                                <w:szCs w:val="22"/>
                                <w:rtl/>
                              </w:rPr>
                              <w:t>فَـعَـيْـنٌ حَـــاءُ</w:t>
                            </w:r>
                            <w:r w:rsidR="00622F32" w:rsidRPr="008B0BAA">
                              <w:rPr>
                                <w:rFonts w:ascii="Segoe UI" w:eastAsia="MS Mincho" w:hAnsi="Segoe UI" w:cs="Segoe UI"/>
                                <w:color w:val="595959" w:themeColor="text1" w:themeTint="A6"/>
                                <w:sz w:val="22"/>
                                <w:szCs w:val="22"/>
                              </w:rPr>
                              <w:t xml:space="preserve"> “</w:t>
                            </w:r>
                            <w:r w:rsidR="00E11349" w:rsidRPr="008B0BAA">
                              <w:rPr>
                                <w:rFonts w:ascii="Segoe UI" w:eastAsia="MS Mincho" w:hAnsi="Segoe UI" w:cs="Segoe UI"/>
                                <w:color w:val="595959" w:themeColor="text1" w:themeTint="A6"/>
                                <w:sz w:val="22"/>
                                <w:szCs w:val="22"/>
                              </w:rPr>
                              <w:tab/>
                            </w:r>
                            <w:r w:rsidRPr="008B0BAA">
                              <w:rPr>
                                <w:rFonts w:ascii="Segoe UI" w:eastAsia="MS Mincho" w:hAnsi="Segoe UI" w:cs="Segoe UI"/>
                                <w:color w:val="595959" w:themeColor="text1" w:themeTint="A6"/>
                                <w:sz w:val="22"/>
                                <w:szCs w:val="22"/>
                              </w:rPr>
                              <w:br/>
                            </w:r>
                            <w:r w:rsidR="00E11349" w:rsidRPr="008B0BAA">
                              <w:rPr>
                                <w:rFonts w:ascii="Segoe UI" w:eastAsia="MS Mincho" w:hAnsi="Segoe UI" w:cs="Segoe UI" w:hint="cs"/>
                                <w:color w:val="595959" w:themeColor="text1" w:themeTint="A6"/>
                                <w:sz w:val="22"/>
                                <w:szCs w:val="22"/>
                                <w:rtl/>
                              </w:rPr>
                              <w:t xml:space="preserve">    </w:t>
                            </w:r>
                            <w:r w:rsidR="00622F32" w:rsidRPr="008B0BAA">
                              <w:rPr>
                                <w:rFonts w:ascii="Segoe UI" w:eastAsia="MS Mincho" w:hAnsi="Segoe UI" w:cs="Segoe UI"/>
                                <w:color w:val="595959" w:themeColor="text1" w:themeTint="A6"/>
                                <w:sz w:val="22"/>
                                <w:szCs w:val="22"/>
                              </w:rPr>
                              <w:t xml:space="preserve">“ </w:t>
                            </w:r>
                            <w:r w:rsidR="00E11349" w:rsidRPr="008B0BAA">
                              <w:rPr>
                                <w:rFonts w:ascii="Segoe UI" w:eastAsia="MS Mincho" w:hAnsi="Segoe UI" w:cs="Segoe UI" w:hint="cs"/>
                                <w:color w:val="595959" w:themeColor="text1" w:themeTint="A6"/>
                                <w:sz w:val="22"/>
                                <w:szCs w:val="22"/>
                              </w:rPr>
                              <w:t>Ō</w:t>
                            </w:r>
                            <w:r w:rsidRPr="008B0BAA">
                              <w:rPr>
                                <w:rFonts w:ascii="Segoe UI" w:eastAsia="MS Mincho" w:hAnsi="Segoe UI" w:cs="Segoe UI"/>
                                <w:color w:val="595959" w:themeColor="text1" w:themeTint="A6"/>
                                <w:sz w:val="22"/>
                                <w:szCs w:val="22"/>
                              </w:rPr>
                              <w:t xml:space="preserve"> </w:t>
                            </w:r>
                            <w:r w:rsidRPr="008B0BAA">
                              <w:rPr>
                                <w:rFonts w:ascii="Segoe UI" w:eastAsia="MS Mincho" w:hAnsi="Segoe UI" w:cs="Segoe UI"/>
                                <w:color w:val="595959" w:themeColor="text1" w:themeTint="A6"/>
                                <w:sz w:val="22"/>
                                <w:szCs w:val="22"/>
                                <w:rtl/>
                              </w:rPr>
                              <w:t>أَدْنَــاهُ غَـيْـنٌ خَـاؤُهَـا</w:t>
                            </w:r>
                          </w:p>
                          <w:p w14:paraId="2BBA8BDA" w14:textId="793607B3" w:rsidR="00E11349" w:rsidRPr="008B0BAA" w:rsidRDefault="00E11349" w:rsidP="008A1E1C">
                            <w:pPr>
                              <w:spacing w:after="0"/>
                              <w:jc w:val="right"/>
                              <w:rPr>
                                <w:rFonts w:cstheme="minorHAnsi"/>
                                <w:color w:val="595959" w:themeColor="text1" w:themeTint="A6"/>
                                <w:sz w:val="22"/>
                                <w:szCs w:val="22"/>
                              </w:rPr>
                            </w:pPr>
                            <w:r w:rsidRPr="008B0BAA">
                              <w:rPr>
                                <w:rFonts w:eastAsia="MS Mincho" w:cstheme="minorHAnsi"/>
                                <w:color w:val="595959" w:themeColor="text1" w:themeTint="A6"/>
                                <w:sz w:val="22"/>
                                <w:szCs w:val="22"/>
                              </w:rPr>
                              <w:t xml:space="preserve">Kemudian dari pangkal tenggorokan huruf </w:t>
                            </w:r>
                            <w:r w:rsidRPr="008B0BAA">
                              <w:rPr>
                                <w:rFonts w:ascii="Segoe UI" w:eastAsia="MS Mincho" w:hAnsi="Segoe UI" w:cs="Segoe UI"/>
                                <w:color w:val="595959" w:themeColor="text1" w:themeTint="A6"/>
                                <w:sz w:val="22"/>
                                <w:szCs w:val="22"/>
                                <w:rtl/>
                              </w:rPr>
                              <w:t xml:space="preserve">أ </w:t>
                            </w:r>
                            <w:r w:rsidRPr="008B0BAA">
                              <w:rPr>
                                <w:rFonts w:asciiTheme="majorHAnsi" w:eastAsia="MS Mincho" w:hAnsiTheme="majorHAnsi" w:cstheme="majorHAnsi"/>
                                <w:color w:val="595959" w:themeColor="text1" w:themeTint="A6"/>
                                <w:sz w:val="22"/>
                                <w:szCs w:val="22"/>
                                <w:rtl/>
                              </w:rPr>
                              <w:t>&amp;</w:t>
                            </w:r>
                            <w:r w:rsidRPr="008B0BAA">
                              <w:rPr>
                                <w:rFonts w:ascii="Segoe UI" w:eastAsia="MS Mincho" w:hAnsi="Segoe UI" w:cs="Segoe UI"/>
                                <w:color w:val="595959" w:themeColor="text1" w:themeTint="A6"/>
                                <w:sz w:val="22"/>
                                <w:szCs w:val="22"/>
                                <w:rtl/>
                              </w:rPr>
                              <w:t xml:space="preserve"> هـ</w:t>
                            </w:r>
                            <w:r w:rsidRPr="008B0BAA">
                              <w:rPr>
                                <w:rFonts w:ascii="Segoe UI" w:eastAsia="MS Mincho" w:hAnsi="Segoe UI" w:cs="Segoe UI" w:hint="cs"/>
                                <w:color w:val="595959" w:themeColor="text1" w:themeTint="A6"/>
                                <w:sz w:val="22"/>
                                <w:szCs w:val="22"/>
                                <w:rtl/>
                              </w:rPr>
                              <w:t xml:space="preserve"> </w:t>
                            </w:r>
                            <w:r w:rsidRPr="008B0BAA">
                              <w:rPr>
                                <w:rFonts w:ascii="Segoe UI" w:eastAsia="MS Mincho" w:hAnsi="Segoe UI" w:cs="Segoe UI"/>
                                <w:color w:val="595959" w:themeColor="text1" w:themeTint="A6"/>
                                <w:sz w:val="22"/>
                                <w:szCs w:val="22"/>
                              </w:rPr>
                              <w:t xml:space="preserve"> </w:t>
                            </w:r>
                            <w:r w:rsidRPr="008B0BAA">
                              <w:rPr>
                                <w:rFonts w:eastAsia="MS Mincho" w:cstheme="minorHAnsi"/>
                                <w:color w:val="595959" w:themeColor="text1" w:themeTint="A6"/>
                                <w:sz w:val="22"/>
                                <w:szCs w:val="22"/>
                              </w:rPr>
                              <w:t xml:space="preserve">dan dari tengah tenggorokan huruf </w:t>
                            </w:r>
                            <w:r w:rsidRPr="008B0BAA">
                              <w:rPr>
                                <w:rFonts w:ascii="Segoe UI" w:eastAsia="MS Mincho" w:hAnsi="Segoe UI" w:cs="Segoe UI" w:hint="cs"/>
                                <w:color w:val="595959" w:themeColor="text1" w:themeTint="A6"/>
                                <w:sz w:val="22"/>
                                <w:szCs w:val="22"/>
                                <w:rtl/>
                              </w:rPr>
                              <w:t>ع</w:t>
                            </w:r>
                            <w:r w:rsidRPr="008B0BAA">
                              <w:rPr>
                                <w:rFonts w:ascii="Segoe UI" w:eastAsia="MS Mincho" w:hAnsi="Segoe UI" w:cs="Segoe UI"/>
                                <w:color w:val="595959" w:themeColor="text1" w:themeTint="A6"/>
                                <w:sz w:val="22"/>
                                <w:szCs w:val="22"/>
                                <w:rtl/>
                              </w:rPr>
                              <w:t xml:space="preserve"> </w:t>
                            </w:r>
                            <w:r w:rsidRPr="008B0BAA">
                              <w:rPr>
                                <w:rFonts w:asciiTheme="majorHAnsi" w:eastAsia="MS Mincho" w:hAnsiTheme="majorHAnsi" w:cstheme="majorHAnsi"/>
                                <w:color w:val="595959" w:themeColor="text1" w:themeTint="A6"/>
                                <w:sz w:val="22"/>
                                <w:szCs w:val="22"/>
                                <w:rtl/>
                              </w:rPr>
                              <w:t>&amp;</w:t>
                            </w:r>
                            <w:r w:rsidRPr="008B0BAA">
                              <w:rPr>
                                <w:rFonts w:ascii="Segoe UI" w:eastAsia="MS Mincho" w:hAnsi="Segoe UI" w:cs="Segoe UI"/>
                                <w:color w:val="595959" w:themeColor="text1" w:themeTint="A6"/>
                                <w:sz w:val="22"/>
                                <w:szCs w:val="22"/>
                                <w:rtl/>
                              </w:rPr>
                              <w:t xml:space="preserve"> </w:t>
                            </w:r>
                            <w:r w:rsidRPr="008B0BAA">
                              <w:rPr>
                                <w:rFonts w:ascii="Segoe UI" w:eastAsia="MS Mincho" w:hAnsi="Segoe UI" w:cs="Segoe UI" w:hint="cs"/>
                                <w:color w:val="595959" w:themeColor="text1" w:themeTint="A6"/>
                                <w:sz w:val="22"/>
                                <w:szCs w:val="22"/>
                                <w:rtl/>
                              </w:rPr>
                              <w:t>ح</w:t>
                            </w:r>
                            <w:r w:rsidRPr="008B0BAA">
                              <w:rPr>
                                <w:rFonts w:ascii="Segoe UI" w:eastAsia="MS Mincho" w:hAnsi="Segoe UI" w:cs="Segoe UI"/>
                                <w:color w:val="595959" w:themeColor="text1" w:themeTint="A6"/>
                                <w:sz w:val="22"/>
                                <w:szCs w:val="22"/>
                              </w:rPr>
                              <w:t xml:space="preserve"> </w:t>
                            </w:r>
                            <w:r w:rsidRPr="008B0BAA">
                              <w:rPr>
                                <w:rFonts w:eastAsia="MS Mincho" w:cstheme="minorHAnsi"/>
                                <w:color w:val="595959" w:themeColor="text1" w:themeTint="A6"/>
                                <w:sz w:val="22"/>
                                <w:szCs w:val="22"/>
                              </w:rPr>
                              <w:t xml:space="preserve">dari ujungnya huruf </w:t>
                            </w:r>
                            <w:r w:rsidRPr="008B0BAA">
                              <w:rPr>
                                <w:rFonts w:ascii="Segoe UI" w:eastAsia="MS Mincho" w:hAnsi="Segoe UI" w:cs="Segoe UI" w:hint="cs"/>
                                <w:color w:val="595959" w:themeColor="text1" w:themeTint="A6"/>
                                <w:sz w:val="22"/>
                                <w:szCs w:val="22"/>
                                <w:rtl/>
                              </w:rPr>
                              <w:t>غ</w:t>
                            </w:r>
                            <w:r w:rsidRPr="008B0BAA">
                              <w:rPr>
                                <w:rFonts w:ascii="Segoe UI" w:eastAsia="MS Mincho" w:hAnsi="Segoe UI" w:cs="Segoe UI"/>
                                <w:color w:val="595959" w:themeColor="text1" w:themeTint="A6"/>
                                <w:sz w:val="22"/>
                                <w:szCs w:val="22"/>
                                <w:rtl/>
                              </w:rPr>
                              <w:t xml:space="preserve"> </w:t>
                            </w:r>
                            <w:r w:rsidRPr="008B0BAA">
                              <w:rPr>
                                <w:rFonts w:asciiTheme="majorHAnsi" w:eastAsia="MS Mincho" w:hAnsiTheme="majorHAnsi" w:cstheme="majorHAnsi"/>
                                <w:color w:val="595959" w:themeColor="text1" w:themeTint="A6"/>
                                <w:sz w:val="22"/>
                                <w:szCs w:val="22"/>
                                <w:rtl/>
                              </w:rPr>
                              <w:t>&amp;</w:t>
                            </w:r>
                            <w:r w:rsidRPr="008B0BAA">
                              <w:rPr>
                                <w:rFonts w:ascii="Segoe UI" w:eastAsia="MS Mincho" w:hAnsi="Segoe UI" w:cs="Segoe UI"/>
                                <w:color w:val="595959" w:themeColor="text1" w:themeTint="A6"/>
                                <w:sz w:val="22"/>
                                <w:szCs w:val="22"/>
                                <w:rtl/>
                              </w:rPr>
                              <w:t xml:space="preserve"> </w:t>
                            </w:r>
                            <w:r w:rsidRPr="008B0BAA">
                              <w:rPr>
                                <w:rFonts w:ascii="Segoe UI" w:eastAsia="MS Mincho" w:hAnsi="Segoe UI" w:cs="Segoe UI" w:hint="cs"/>
                                <w:color w:val="595959" w:themeColor="text1" w:themeTint="A6"/>
                                <w:sz w:val="22"/>
                                <w:szCs w:val="22"/>
                                <w:rtl/>
                              </w:rPr>
                              <w:t xml:space="preserve">خ </w:t>
                            </w:r>
                            <w:r w:rsidRPr="008B0BAA">
                              <w:rPr>
                                <w:rFonts w:ascii="Segoe UI" w:eastAsia="MS Mincho" w:hAnsi="Segoe UI" w:cs="Segoe UI"/>
                                <w:color w:val="595959" w:themeColor="text1" w:themeTint="A6"/>
                                <w:sz w:val="22"/>
                                <w:szCs w:val="2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4FC8D" id="Kotak Teks 997141978" o:spid="_x0000_s1189" type="#_x0000_t202" style="position:absolute;left:0;text-align:left;margin-left:-17.4pt;margin-top:45.6pt;width:349.2pt;height:202.8pt;z-index:2516470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" filled="f" stroked="f">
                <v:textbox>
                  <w:txbxContent>
                    <w:p w14:paraId="32FF01BB" w14:textId="1DE5C927" w:rsidR="00123F5E" w:rsidRPr="008B0BAA" w:rsidRDefault="00123F5E" w:rsidP="00123F5E">
                      <w:pPr>
                        <w:spacing w:after="0"/>
                        <w:jc w:val="right"/>
                        <w:rPr>
                          <w:rFonts w:cstheme="minorHAnsi"/>
                          <w:color w:val="595959" w:themeColor="text1" w:themeTint="A6"/>
                          <w:sz w:val="22"/>
                          <w:szCs w:val="22"/>
                        </w:rPr>
                      </w:pPr>
                      <w:r w:rsidRPr="008B0BAA">
                        <w:rPr>
                          <w:rFonts w:cstheme="minorHAnsi"/>
                          <w:color w:val="595959" w:themeColor="text1" w:themeTint="A6"/>
                          <w:sz w:val="22"/>
                          <w:szCs w:val="22"/>
                        </w:rPr>
                        <w:t>Secara bahasa Al Halq adalah tenggorokan</w:t>
                      </w:r>
                    </w:p>
                    <w:p w14:paraId="4B44CE38" w14:textId="703B89EA" w:rsidR="00123F5E" w:rsidRPr="008B0BAA" w:rsidRDefault="00123F5E" w:rsidP="00123F5E">
                      <w:pPr>
                        <w:spacing w:after="0"/>
                        <w:jc w:val="right"/>
                        <w:rPr>
                          <w:rFonts w:cstheme="minorHAnsi"/>
                          <w:color w:val="595959" w:themeColor="text1" w:themeTint="A6"/>
                          <w:sz w:val="22"/>
                          <w:szCs w:val="22"/>
                        </w:rPr>
                      </w:pPr>
                      <w:r w:rsidRPr="008B0BAA">
                        <w:rPr>
                          <w:rFonts w:cstheme="minorHAnsi"/>
                          <w:color w:val="595959" w:themeColor="text1" w:themeTint="A6"/>
                          <w:sz w:val="22"/>
                          <w:szCs w:val="22"/>
                        </w:rPr>
                        <w:t>Secara istilah adalah</w:t>
                      </w:r>
                      <w:r w:rsidR="008A1E1C" w:rsidRPr="008B0BAA">
                        <w:rPr>
                          <w:rFonts w:cstheme="minorHAnsi"/>
                          <w:color w:val="595959" w:themeColor="text1" w:themeTint="A6"/>
                          <w:sz w:val="22"/>
                          <w:szCs w:val="22"/>
                        </w:rPr>
                        <w:t xml:space="preserve"> tempat keluarnya huruf hijaiyyah dari tenggorokan, Al Halq dibagi 3 yaitu:</w:t>
                      </w:r>
                    </w:p>
                    <w:p w14:paraId="65EC5ED8" w14:textId="1CB54AA6" w:rsidR="008A1E1C" w:rsidRPr="008B0BAA" w:rsidRDefault="008A1E1C" w:rsidP="00A60514">
                      <w:pPr>
                        <w:spacing w:after="0" w:line="240" w:lineRule="auto"/>
                        <w:ind w:left="720"/>
                        <w:jc w:val="right"/>
                        <w:rPr>
                          <w:rFonts w:cstheme="minorHAnsi"/>
                          <w:color w:val="595959" w:themeColor="text1" w:themeTint="A6"/>
                          <w:sz w:val="22"/>
                          <w:szCs w:val="22"/>
                        </w:rPr>
                      </w:pPr>
                      <w:r w:rsidRPr="008B0BAA">
                        <w:rPr>
                          <w:rFonts w:cstheme="minorHAnsi"/>
                          <w:color w:val="595959" w:themeColor="text1" w:themeTint="A6"/>
                          <w:sz w:val="22"/>
                          <w:szCs w:val="22"/>
                        </w:rPr>
                        <w:t>(</w:t>
                      </w:r>
                      <w:r w:rsidRPr="008B0BAA">
                        <w:rPr>
                          <w:rFonts w:ascii="Segoe UI" w:eastAsia="MS Mincho" w:hAnsi="Segoe UI" w:cs="Segoe UI"/>
                          <w:color w:val="595959" w:themeColor="text1" w:themeTint="A6"/>
                          <w:sz w:val="22"/>
                          <w:szCs w:val="22"/>
                          <w:rtl/>
                        </w:rPr>
                        <w:t xml:space="preserve">أ </w:t>
                      </w:r>
                      <w:r w:rsidRPr="008B0BAA">
                        <w:rPr>
                          <w:rFonts w:asciiTheme="majorHAnsi" w:eastAsia="MS Mincho" w:hAnsiTheme="majorHAnsi" w:cstheme="majorHAnsi"/>
                          <w:color w:val="595959" w:themeColor="text1" w:themeTint="A6"/>
                          <w:sz w:val="22"/>
                          <w:szCs w:val="22"/>
                          <w:rtl/>
                        </w:rPr>
                        <w:t>&amp;</w:t>
                      </w:r>
                      <w:r w:rsidRPr="008B0BAA">
                        <w:rPr>
                          <w:rFonts w:ascii="Segoe UI" w:eastAsia="MS Mincho" w:hAnsi="Segoe UI" w:cs="Segoe UI"/>
                          <w:color w:val="595959" w:themeColor="text1" w:themeTint="A6"/>
                          <w:sz w:val="22"/>
                          <w:szCs w:val="22"/>
                          <w:rtl/>
                        </w:rPr>
                        <w:t xml:space="preserve"> هـ</w:t>
                      </w:r>
                      <w:r w:rsidRPr="008B0BAA">
                        <w:rPr>
                          <w:rFonts w:ascii="Segoe UI" w:eastAsia="MS Mincho" w:hAnsi="Segoe UI" w:cs="Segoe UI" w:hint="cs"/>
                          <w:color w:val="595959" w:themeColor="text1" w:themeTint="A6"/>
                          <w:sz w:val="22"/>
                          <w:szCs w:val="22"/>
                          <w:rtl/>
                        </w:rPr>
                        <w:t xml:space="preserve"> </w:t>
                      </w:r>
                      <w:r w:rsidRPr="008B0BAA">
                        <w:rPr>
                          <w:rFonts w:ascii="Segoe UI" w:eastAsia="MS Mincho" w:hAnsi="Segoe UI" w:cs="Segoe UI"/>
                          <w:color w:val="595959" w:themeColor="text1" w:themeTint="A6"/>
                          <w:sz w:val="22"/>
                          <w:szCs w:val="22"/>
                        </w:rPr>
                        <w:t xml:space="preserve"> </w:t>
                      </w:r>
                      <w:r w:rsidRPr="008B0BAA">
                        <w:rPr>
                          <w:rFonts w:cstheme="minorHAnsi"/>
                          <w:color w:val="595959" w:themeColor="text1" w:themeTint="A6"/>
                          <w:sz w:val="22"/>
                          <w:szCs w:val="22"/>
                        </w:rPr>
                        <w:t>)</w:t>
                      </w:r>
                      <w:r w:rsidR="00622F32" w:rsidRPr="008B0BAA">
                        <w:rPr>
                          <w:rFonts w:cstheme="minorHAnsi"/>
                          <w:color w:val="595959" w:themeColor="text1" w:themeTint="A6"/>
                          <w:sz w:val="22"/>
                          <w:szCs w:val="22"/>
                        </w:rPr>
                        <w:t xml:space="preserve"> :  </w:t>
                      </w:r>
                      <w:r w:rsidRPr="008B0BAA">
                        <w:rPr>
                          <w:rFonts w:cstheme="minorHAnsi"/>
                          <w:color w:val="595959" w:themeColor="text1" w:themeTint="A6"/>
                          <w:sz w:val="22"/>
                          <w:szCs w:val="22"/>
                        </w:rPr>
                        <w:t>Aqshol halqi •</w:t>
                      </w:r>
                    </w:p>
                    <w:p w14:paraId="17B0A6BA" w14:textId="77C7B732" w:rsidR="008A1E1C" w:rsidRPr="008B0BAA" w:rsidRDefault="008A1E1C" w:rsidP="00A60514">
                      <w:pPr>
                        <w:spacing w:after="0" w:line="240" w:lineRule="auto"/>
                        <w:ind w:left="720"/>
                        <w:jc w:val="right"/>
                        <w:rPr>
                          <w:rFonts w:cstheme="minorHAnsi"/>
                          <w:color w:val="595959" w:themeColor="text1" w:themeTint="A6"/>
                          <w:sz w:val="22"/>
                          <w:szCs w:val="22"/>
                        </w:rPr>
                      </w:pPr>
                      <w:r w:rsidRPr="008B0BAA">
                        <w:rPr>
                          <w:rFonts w:cstheme="minorHAnsi"/>
                          <w:color w:val="595959" w:themeColor="text1" w:themeTint="A6"/>
                          <w:sz w:val="22"/>
                          <w:szCs w:val="22"/>
                        </w:rPr>
                        <w:t>(</w:t>
                      </w:r>
                      <w:r w:rsidRPr="008B0BAA">
                        <w:rPr>
                          <w:rFonts w:ascii="Segoe UI" w:eastAsia="MS Mincho" w:hAnsi="Segoe UI" w:cs="Segoe UI" w:hint="cs"/>
                          <w:color w:val="595959" w:themeColor="text1" w:themeTint="A6"/>
                          <w:sz w:val="22"/>
                          <w:szCs w:val="22"/>
                          <w:rtl/>
                        </w:rPr>
                        <w:t>ع</w:t>
                      </w:r>
                      <w:r w:rsidRPr="008B0BAA">
                        <w:rPr>
                          <w:rFonts w:ascii="Segoe UI" w:eastAsia="MS Mincho" w:hAnsi="Segoe UI" w:cs="Segoe UI"/>
                          <w:color w:val="595959" w:themeColor="text1" w:themeTint="A6"/>
                          <w:sz w:val="22"/>
                          <w:szCs w:val="22"/>
                          <w:rtl/>
                        </w:rPr>
                        <w:t xml:space="preserve"> </w:t>
                      </w:r>
                      <w:r w:rsidRPr="008B0BAA">
                        <w:rPr>
                          <w:rFonts w:asciiTheme="majorHAnsi" w:eastAsia="MS Mincho" w:hAnsiTheme="majorHAnsi" w:cstheme="majorHAnsi"/>
                          <w:color w:val="595959" w:themeColor="text1" w:themeTint="A6"/>
                          <w:sz w:val="22"/>
                          <w:szCs w:val="22"/>
                          <w:rtl/>
                        </w:rPr>
                        <w:t>&amp;</w:t>
                      </w:r>
                      <w:r w:rsidRPr="008B0BAA">
                        <w:rPr>
                          <w:rFonts w:ascii="Segoe UI" w:eastAsia="MS Mincho" w:hAnsi="Segoe UI" w:cs="Segoe UI"/>
                          <w:color w:val="595959" w:themeColor="text1" w:themeTint="A6"/>
                          <w:sz w:val="22"/>
                          <w:szCs w:val="22"/>
                          <w:rtl/>
                        </w:rPr>
                        <w:t xml:space="preserve"> </w:t>
                      </w:r>
                      <w:r w:rsidRPr="008B0BAA">
                        <w:rPr>
                          <w:rFonts w:ascii="Segoe UI" w:eastAsia="MS Mincho" w:hAnsi="Segoe UI" w:cs="Segoe UI" w:hint="cs"/>
                          <w:color w:val="595959" w:themeColor="text1" w:themeTint="A6"/>
                          <w:sz w:val="22"/>
                          <w:szCs w:val="22"/>
                          <w:rtl/>
                        </w:rPr>
                        <w:t xml:space="preserve">ح </w:t>
                      </w:r>
                      <w:r w:rsidRPr="008B0BAA">
                        <w:rPr>
                          <w:rFonts w:ascii="Segoe UI" w:eastAsia="MS Mincho" w:hAnsi="Segoe UI" w:cs="Segoe UI"/>
                          <w:color w:val="595959" w:themeColor="text1" w:themeTint="A6"/>
                          <w:sz w:val="22"/>
                          <w:szCs w:val="22"/>
                        </w:rPr>
                        <w:t xml:space="preserve"> </w:t>
                      </w:r>
                      <w:r w:rsidRPr="008B0BAA">
                        <w:rPr>
                          <w:rFonts w:cstheme="minorHAnsi"/>
                          <w:color w:val="595959" w:themeColor="text1" w:themeTint="A6"/>
                          <w:sz w:val="22"/>
                          <w:szCs w:val="22"/>
                        </w:rPr>
                        <w:t>)</w:t>
                      </w:r>
                      <w:r w:rsidR="00622F32" w:rsidRPr="008B0BAA">
                        <w:rPr>
                          <w:rFonts w:cstheme="minorHAnsi"/>
                          <w:color w:val="595959" w:themeColor="text1" w:themeTint="A6"/>
                          <w:sz w:val="22"/>
                          <w:szCs w:val="22"/>
                        </w:rPr>
                        <w:t xml:space="preserve"> :</w:t>
                      </w:r>
                      <w:r w:rsidRPr="008B0BAA">
                        <w:rPr>
                          <w:rFonts w:cstheme="minorHAnsi"/>
                          <w:color w:val="595959" w:themeColor="text1" w:themeTint="A6"/>
                          <w:sz w:val="22"/>
                          <w:szCs w:val="22"/>
                        </w:rPr>
                        <w:t>Wasthul halqi •</w:t>
                      </w:r>
                    </w:p>
                    <w:p w14:paraId="1C6FABC2" w14:textId="078ED267" w:rsidR="008A1E1C" w:rsidRPr="008B0BAA" w:rsidRDefault="008A1E1C" w:rsidP="00A60514">
                      <w:pPr>
                        <w:spacing w:after="0" w:line="240" w:lineRule="auto"/>
                        <w:ind w:left="720"/>
                        <w:jc w:val="right"/>
                        <w:rPr>
                          <w:rFonts w:cstheme="minorHAnsi"/>
                          <w:color w:val="595959" w:themeColor="text1" w:themeTint="A6"/>
                          <w:sz w:val="22"/>
                          <w:szCs w:val="22"/>
                        </w:rPr>
                      </w:pPr>
                      <w:r w:rsidRPr="008B0BAA">
                        <w:rPr>
                          <w:rFonts w:cstheme="minorHAnsi"/>
                          <w:color w:val="595959" w:themeColor="text1" w:themeTint="A6"/>
                          <w:sz w:val="22"/>
                          <w:szCs w:val="22"/>
                        </w:rPr>
                        <w:t>(</w:t>
                      </w:r>
                      <w:r w:rsidRPr="008B0BAA">
                        <w:rPr>
                          <w:rFonts w:ascii="Segoe UI" w:eastAsia="MS Mincho" w:hAnsi="Segoe UI" w:cs="Segoe UI" w:hint="cs"/>
                          <w:color w:val="595959" w:themeColor="text1" w:themeTint="A6"/>
                          <w:sz w:val="22"/>
                          <w:szCs w:val="22"/>
                          <w:rtl/>
                        </w:rPr>
                        <w:t>غ</w:t>
                      </w:r>
                      <w:r w:rsidRPr="008B0BAA">
                        <w:rPr>
                          <w:rFonts w:ascii="Segoe UI" w:eastAsia="MS Mincho" w:hAnsi="Segoe UI" w:cs="Segoe UI"/>
                          <w:color w:val="595959" w:themeColor="text1" w:themeTint="A6"/>
                          <w:sz w:val="22"/>
                          <w:szCs w:val="22"/>
                          <w:rtl/>
                        </w:rPr>
                        <w:t xml:space="preserve"> </w:t>
                      </w:r>
                      <w:r w:rsidRPr="008B0BAA">
                        <w:rPr>
                          <w:rFonts w:asciiTheme="majorHAnsi" w:eastAsia="MS Mincho" w:hAnsiTheme="majorHAnsi" w:cstheme="majorHAnsi"/>
                          <w:color w:val="595959" w:themeColor="text1" w:themeTint="A6"/>
                          <w:sz w:val="22"/>
                          <w:szCs w:val="22"/>
                          <w:rtl/>
                        </w:rPr>
                        <w:t>&amp;</w:t>
                      </w:r>
                      <w:r w:rsidRPr="008B0BAA">
                        <w:rPr>
                          <w:rFonts w:ascii="Segoe UI" w:eastAsia="MS Mincho" w:hAnsi="Segoe UI" w:cs="Segoe UI"/>
                          <w:color w:val="595959" w:themeColor="text1" w:themeTint="A6"/>
                          <w:sz w:val="22"/>
                          <w:szCs w:val="22"/>
                          <w:rtl/>
                        </w:rPr>
                        <w:t xml:space="preserve"> </w:t>
                      </w:r>
                      <w:r w:rsidRPr="008B0BAA">
                        <w:rPr>
                          <w:rFonts w:ascii="Segoe UI" w:eastAsia="MS Mincho" w:hAnsi="Segoe UI" w:cs="Segoe UI" w:hint="cs"/>
                          <w:color w:val="595959" w:themeColor="text1" w:themeTint="A6"/>
                          <w:sz w:val="22"/>
                          <w:szCs w:val="22"/>
                          <w:rtl/>
                        </w:rPr>
                        <w:t xml:space="preserve">خ </w:t>
                      </w:r>
                      <w:r w:rsidRPr="008B0BAA">
                        <w:rPr>
                          <w:rFonts w:ascii="Segoe UI" w:eastAsia="MS Mincho" w:hAnsi="Segoe UI" w:cs="Segoe UI"/>
                          <w:color w:val="595959" w:themeColor="text1" w:themeTint="A6"/>
                          <w:sz w:val="22"/>
                          <w:szCs w:val="22"/>
                        </w:rPr>
                        <w:t xml:space="preserve"> </w:t>
                      </w:r>
                      <w:r w:rsidRPr="008B0BAA">
                        <w:rPr>
                          <w:rFonts w:cstheme="minorHAnsi"/>
                          <w:color w:val="595959" w:themeColor="text1" w:themeTint="A6"/>
                          <w:sz w:val="22"/>
                          <w:szCs w:val="22"/>
                        </w:rPr>
                        <w:t>)</w:t>
                      </w:r>
                      <w:r w:rsidR="00622F32" w:rsidRPr="008B0BAA">
                        <w:rPr>
                          <w:rFonts w:cstheme="minorHAnsi"/>
                          <w:color w:val="595959" w:themeColor="text1" w:themeTint="A6"/>
                          <w:sz w:val="22"/>
                          <w:szCs w:val="22"/>
                        </w:rPr>
                        <w:t xml:space="preserve"> :    </w:t>
                      </w:r>
                      <w:r w:rsidRPr="008B0BAA">
                        <w:rPr>
                          <w:rFonts w:cstheme="minorHAnsi"/>
                          <w:color w:val="595959" w:themeColor="text1" w:themeTint="A6"/>
                          <w:sz w:val="22"/>
                          <w:szCs w:val="22"/>
                        </w:rPr>
                        <w:t>Adnal halqi •</w:t>
                      </w:r>
                    </w:p>
                    <w:p w14:paraId="00CE3C08" w14:textId="77777777" w:rsidR="008A1E1C" w:rsidRPr="008B0BAA" w:rsidRDefault="008A1E1C" w:rsidP="00E11349">
                      <w:pPr>
                        <w:spacing w:after="0"/>
                        <w:jc w:val="right"/>
                        <w:rPr>
                          <w:rFonts w:eastAsia="MS Mincho" w:cstheme="minorHAnsi"/>
                          <w:color w:val="595959" w:themeColor="text1" w:themeTint="A6"/>
                          <w:sz w:val="22"/>
                          <w:szCs w:val="22"/>
                        </w:rPr>
                      </w:pPr>
                      <w:r w:rsidRPr="008B0BAA">
                        <w:rPr>
                          <w:rFonts w:eastAsia="MS Mincho" w:cstheme="minorHAnsi"/>
                          <w:color w:val="595959" w:themeColor="text1" w:themeTint="A6"/>
                          <w:sz w:val="22"/>
                          <w:szCs w:val="22"/>
                        </w:rPr>
                        <w:t>Imam Jazari berkata dalam kitabnya</w:t>
                      </w:r>
                      <w:r w:rsidRPr="008B0BAA">
                        <w:rPr>
                          <w:rFonts w:eastAsia="MS Mincho" w:cstheme="minorHAnsi" w:hint="cs"/>
                          <w:color w:val="595959" w:themeColor="text1" w:themeTint="A6"/>
                          <w:sz w:val="22"/>
                          <w:szCs w:val="22"/>
                          <w:rtl/>
                        </w:rPr>
                        <w:t xml:space="preserve"> </w:t>
                      </w:r>
                      <w:r w:rsidRPr="008B0BAA">
                        <w:rPr>
                          <w:rFonts w:eastAsia="MS Mincho" w:cstheme="minorHAnsi"/>
                          <w:color w:val="595959" w:themeColor="text1" w:themeTint="A6"/>
                          <w:sz w:val="22"/>
                          <w:szCs w:val="22"/>
                        </w:rPr>
                        <w:t xml:space="preserve"> :</w:t>
                      </w:r>
                    </w:p>
                    <w:p w14:paraId="5C03E4DC" w14:textId="1B9E7FB1" w:rsidR="008A1E1C" w:rsidRPr="008B0BAA" w:rsidRDefault="008A1E1C" w:rsidP="00676B11">
                      <w:pPr>
                        <w:spacing w:after="0" w:line="276" w:lineRule="auto"/>
                        <w:jc w:val="center"/>
                        <w:rPr>
                          <w:rFonts w:ascii="Segoe UI" w:eastAsia="MS Mincho" w:hAnsi="Segoe UI" w:cs="Segoe UI"/>
                          <w:color w:val="595959" w:themeColor="text1" w:themeTint="A6"/>
                          <w:sz w:val="22"/>
                          <w:szCs w:val="22"/>
                        </w:rPr>
                      </w:pPr>
                      <w:r w:rsidRPr="008B0BAA">
                        <w:rPr>
                          <w:rFonts w:ascii="Segoe UI" w:eastAsia="MS Mincho" w:hAnsi="Segoe UI" w:cs="Segoe UI"/>
                          <w:color w:val="595959" w:themeColor="text1" w:themeTint="A6"/>
                          <w:sz w:val="22"/>
                          <w:szCs w:val="22"/>
                          <w:rtl/>
                        </w:rPr>
                        <w:t xml:space="preserve">ثُـمَّ لأَقْصَـى الحَـلْـقِ هَـمْـزٌ هَـاءُ </w:t>
                      </w:r>
                      <w:r w:rsidRPr="008B0BAA">
                        <w:rPr>
                          <w:rFonts w:ascii="Segoe UI" w:eastAsia="MS Mincho" w:hAnsi="Segoe UI" w:cs="Segoe UI" w:hint="cs"/>
                          <w:color w:val="595959" w:themeColor="text1" w:themeTint="A6"/>
                          <w:sz w:val="22"/>
                          <w:szCs w:val="22"/>
                          <w:rtl/>
                        </w:rPr>
                        <w:t xml:space="preserve">  </w:t>
                      </w:r>
                      <w:r w:rsidRPr="008B0BAA">
                        <w:rPr>
                          <w:rFonts w:ascii="Segoe UI" w:eastAsia="MS Mincho" w:hAnsi="Segoe UI" w:cs="Segoe UI"/>
                          <w:color w:val="595959" w:themeColor="text1" w:themeTint="A6"/>
                          <w:sz w:val="22"/>
                          <w:szCs w:val="22"/>
                          <w:rtl/>
                        </w:rPr>
                        <w:t xml:space="preserve"> </w:t>
                      </w:r>
                      <w:r w:rsidRPr="008B0BAA">
                        <w:rPr>
                          <w:rFonts w:ascii="Segoe UI" w:eastAsia="MS Mincho" w:hAnsi="Segoe UI" w:cs="Segoe UI" w:hint="cs"/>
                          <w:color w:val="595959" w:themeColor="text1" w:themeTint="A6"/>
                          <w:sz w:val="22"/>
                          <w:szCs w:val="22"/>
                          <w:rtl/>
                        </w:rPr>
                        <w:t xml:space="preserve">ومن </w:t>
                      </w:r>
                      <w:r w:rsidRPr="008B0BAA">
                        <w:rPr>
                          <w:rFonts w:ascii="Segoe UI" w:eastAsia="MS Mincho" w:hAnsi="Segoe UI" w:cs="Segoe UI"/>
                          <w:color w:val="595959" w:themeColor="text1" w:themeTint="A6"/>
                          <w:sz w:val="22"/>
                          <w:szCs w:val="22"/>
                          <w:rtl/>
                        </w:rPr>
                        <w:t>وَس</w:t>
                      </w:r>
                      <w:r w:rsidRPr="008B0BAA">
                        <w:rPr>
                          <w:rFonts w:ascii="Segoe UI" w:eastAsia="MS Mincho" w:hAnsi="Segoe UI" w:cs="Segoe UI" w:hint="cs"/>
                          <w:color w:val="595959" w:themeColor="text1" w:themeTint="A6"/>
                          <w:sz w:val="22"/>
                          <w:szCs w:val="22"/>
                          <w:rtl/>
                        </w:rPr>
                        <w:t>َ</w:t>
                      </w:r>
                      <w:r w:rsidRPr="008B0BAA">
                        <w:rPr>
                          <w:rFonts w:ascii="Segoe UI" w:eastAsia="MS Mincho" w:hAnsi="Segoe UI" w:cs="Segoe UI"/>
                          <w:color w:val="595959" w:themeColor="text1" w:themeTint="A6"/>
                          <w:sz w:val="22"/>
                          <w:szCs w:val="22"/>
                          <w:rtl/>
                        </w:rPr>
                        <w:t>ـطِـه</w:t>
                      </w:r>
                      <w:r w:rsidRPr="008B0BAA">
                        <w:rPr>
                          <w:rFonts w:ascii="Segoe UI" w:eastAsia="MS Mincho" w:hAnsi="Segoe UI" w:cs="Segoe UI" w:hint="cs"/>
                          <w:color w:val="595959" w:themeColor="text1" w:themeTint="A6"/>
                          <w:sz w:val="22"/>
                          <w:szCs w:val="22"/>
                          <w:rtl/>
                        </w:rPr>
                        <w:t xml:space="preserve">ِ  </w:t>
                      </w:r>
                      <w:r w:rsidRPr="008B0BAA">
                        <w:rPr>
                          <w:rFonts w:ascii="Segoe UI" w:eastAsia="MS Mincho" w:hAnsi="Segoe UI" w:cs="Segoe UI"/>
                          <w:color w:val="595959" w:themeColor="text1" w:themeTint="A6"/>
                          <w:sz w:val="22"/>
                          <w:szCs w:val="22"/>
                          <w:rtl/>
                        </w:rPr>
                        <w:t>فَـعَـيْـنٌ حَـــاءُ</w:t>
                      </w:r>
                      <w:r w:rsidR="00622F32" w:rsidRPr="008B0BAA">
                        <w:rPr>
                          <w:rFonts w:ascii="Segoe UI" w:eastAsia="MS Mincho" w:hAnsi="Segoe UI" w:cs="Segoe UI"/>
                          <w:color w:val="595959" w:themeColor="text1" w:themeTint="A6"/>
                          <w:sz w:val="22"/>
                          <w:szCs w:val="22"/>
                        </w:rPr>
                        <w:t xml:space="preserve"> “</w:t>
                      </w:r>
                      <w:r w:rsidR="00E11349" w:rsidRPr="008B0BAA">
                        <w:rPr>
                          <w:rFonts w:ascii="Segoe UI" w:eastAsia="MS Mincho" w:hAnsi="Segoe UI" w:cs="Segoe UI"/>
                          <w:color w:val="595959" w:themeColor="text1" w:themeTint="A6"/>
                          <w:sz w:val="22"/>
                          <w:szCs w:val="22"/>
                        </w:rPr>
                        <w:tab/>
                      </w:r>
                      <w:r w:rsidRPr="008B0BAA">
                        <w:rPr>
                          <w:rFonts w:ascii="Segoe UI" w:eastAsia="MS Mincho" w:hAnsi="Segoe UI" w:cs="Segoe UI"/>
                          <w:color w:val="595959" w:themeColor="text1" w:themeTint="A6"/>
                          <w:sz w:val="22"/>
                          <w:szCs w:val="22"/>
                        </w:rPr>
                        <w:br/>
                      </w:r>
                      <w:r w:rsidR="00E11349" w:rsidRPr="008B0BAA">
                        <w:rPr>
                          <w:rFonts w:ascii="Segoe UI" w:eastAsia="MS Mincho" w:hAnsi="Segoe UI" w:cs="Segoe UI" w:hint="cs"/>
                          <w:color w:val="595959" w:themeColor="text1" w:themeTint="A6"/>
                          <w:sz w:val="22"/>
                          <w:szCs w:val="22"/>
                          <w:rtl/>
                        </w:rPr>
                        <w:t xml:space="preserve">    </w:t>
                      </w:r>
                      <w:r w:rsidR="00622F32" w:rsidRPr="008B0BAA">
                        <w:rPr>
                          <w:rFonts w:ascii="Segoe UI" w:eastAsia="MS Mincho" w:hAnsi="Segoe UI" w:cs="Segoe UI"/>
                          <w:color w:val="595959" w:themeColor="text1" w:themeTint="A6"/>
                          <w:sz w:val="22"/>
                          <w:szCs w:val="22"/>
                        </w:rPr>
                        <w:t xml:space="preserve">“ </w:t>
                      </w:r>
                      <w:r w:rsidR="00E11349" w:rsidRPr="008B0BAA">
                        <w:rPr>
                          <w:rFonts w:ascii="Segoe UI" w:eastAsia="MS Mincho" w:hAnsi="Segoe UI" w:cs="Segoe UI" w:hint="cs"/>
                          <w:color w:val="595959" w:themeColor="text1" w:themeTint="A6"/>
                          <w:sz w:val="22"/>
                          <w:szCs w:val="22"/>
                        </w:rPr>
                        <w:t>Ō</w:t>
                      </w:r>
                      <w:r w:rsidRPr="008B0BAA">
                        <w:rPr>
                          <w:rFonts w:ascii="Segoe UI" w:eastAsia="MS Mincho" w:hAnsi="Segoe UI" w:cs="Segoe UI"/>
                          <w:color w:val="595959" w:themeColor="text1" w:themeTint="A6"/>
                          <w:sz w:val="22"/>
                          <w:szCs w:val="22"/>
                        </w:rPr>
                        <w:t xml:space="preserve"> </w:t>
                      </w:r>
                      <w:r w:rsidRPr="008B0BAA">
                        <w:rPr>
                          <w:rFonts w:ascii="Segoe UI" w:eastAsia="MS Mincho" w:hAnsi="Segoe UI" w:cs="Segoe UI"/>
                          <w:color w:val="595959" w:themeColor="text1" w:themeTint="A6"/>
                          <w:sz w:val="22"/>
                          <w:szCs w:val="22"/>
                          <w:rtl/>
                        </w:rPr>
                        <w:t>أَدْنَــاهُ غَـيْـنٌ خَـاؤُهَـا</w:t>
                      </w:r>
                    </w:p>
                    <w:p w14:paraId="2BBA8BDA" w14:textId="793607B3" w:rsidR="00E11349" w:rsidRPr="008B0BAA" w:rsidRDefault="00E11349" w:rsidP="008A1E1C">
                      <w:pPr>
                        <w:spacing w:after="0"/>
                        <w:jc w:val="right"/>
                        <w:rPr>
                          <w:rFonts w:cstheme="minorHAnsi"/>
                          <w:color w:val="595959" w:themeColor="text1" w:themeTint="A6"/>
                          <w:sz w:val="22"/>
                          <w:szCs w:val="22"/>
                        </w:rPr>
                      </w:pPr>
                      <w:r w:rsidRPr="008B0BAA">
                        <w:rPr>
                          <w:rFonts w:eastAsia="MS Mincho" w:cstheme="minorHAnsi"/>
                          <w:color w:val="595959" w:themeColor="text1" w:themeTint="A6"/>
                          <w:sz w:val="22"/>
                          <w:szCs w:val="22"/>
                        </w:rPr>
                        <w:t xml:space="preserve">Kemudian dari pangkal tenggorokan huruf </w:t>
                      </w:r>
                      <w:r w:rsidRPr="008B0BAA">
                        <w:rPr>
                          <w:rFonts w:ascii="Segoe UI" w:eastAsia="MS Mincho" w:hAnsi="Segoe UI" w:cs="Segoe UI"/>
                          <w:color w:val="595959" w:themeColor="text1" w:themeTint="A6"/>
                          <w:sz w:val="22"/>
                          <w:szCs w:val="22"/>
                          <w:rtl/>
                        </w:rPr>
                        <w:t xml:space="preserve">أ </w:t>
                      </w:r>
                      <w:r w:rsidRPr="008B0BAA">
                        <w:rPr>
                          <w:rFonts w:asciiTheme="majorHAnsi" w:eastAsia="MS Mincho" w:hAnsiTheme="majorHAnsi" w:cstheme="majorHAnsi"/>
                          <w:color w:val="595959" w:themeColor="text1" w:themeTint="A6"/>
                          <w:sz w:val="22"/>
                          <w:szCs w:val="22"/>
                          <w:rtl/>
                        </w:rPr>
                        <w:t>&amp;</w:t>
                      </w:r>
                      <w:r w:rsidRPr="008B0BAA">
                        <w:rPr>
                          <w:rFonts w:ascii="Segoe UI" w:eastAsia="MS Mincho" w:hAnsi="Segoe UI" w:cs="Segoe UI"/>
                          <w:color w:val="595959" w:themeColor="text1" w:themeTint="A6"/>
                          <w:sz w:val="22"/>
                          <w:szCs w:val="22"/>
                          <w:rtl/>
                        </w:rPr>
                        <w:t xml:space="preserve"> هـ</w:t>
                      </w:r>
                      <w:r w:rsidRPr="008B0BAA">
                        <w:rPr>
                          <w:rFonts w:ascii="Segoe UI" w:eastAsia="MS Mincho" w:hAnsi="Segoe UI" w:cs="Segoe UI" w:hint="cs"/>
                          <w:color w:val="595959" w:themeColor="text1" w:themeTint="A6"/>
                          <w:sz w:val="22"/>
                          <w:szCs w:val="22"/>
                          <w:rtl/>
                        </w:rPr>
                        <w:t xml:space="preserve"> </w:t>
                      </w:r>
                      <w:r w:rsidRPr="008B0BAA">
                        <w:rPr>
                          <w:rFonts w:ascii="Segoe UI" w:eastAsia="MS Mincho" w:hAnsi="Segoe UI" w:cs="Segoe UI"/>
                          <w:color w:val="595959" w:themeColor="text1" w:themeTint="A6"/>
                          <w:sz w:val="22"/>
                          <w:szCs w:val="22"/>
                        </w:rPr>
                        <w:t xml:space="preserve"> </w:t>
                      </w:r>
                      <w:r w:rsidRPr="008B0BAA">
                        <w:rPr>
                          <w:rFonts w:eastAsia="MS Mincho" w:cstheme="minorHAnsi"/>
                          <w:color w:val="595959" w:themeColor="text1" w:themeTint="A6"/>
                          <w:sz w:val="22"/>
                          <w:szCs w:val="22"/>
                        </w:rPr>
                        <w:t xml:space="preserve">dan dari tengah tenggorokan huruf </w:t>
                      </w:r>
                      <w:r w:rsidRPr="008B0BAA">
                        <w:rPr>
                          <w:rFonts w:ascii="Segoe UI" w:eastAsia="MS Mincho" w:hAnsi="Segoe UI" w:cs="Segoe UI" w:hint="cs"/>
                          <w:color w:val="595959" w:themeColor="text1" w:themeTint="A6"/>
                          <w:sz w:val="22"/>
                          <w:szCs w:val="22"/>
                          <w:rtl/>
                        </w:rPr>
                        <w:t>ع</w:t>
                      </w:r>
                      <w:r w:rsidRPr="008B0BAA">
                        <w:rPr>
                          <w:rFonts w:ascii="Segoe UI" w:eastAsia="MS Mincho" w:hAnsi="Segoe UI" w:cs="Segoe UI"/>
                          <w:color w:val="595959" w:themeColor="text1" w:themeTint="A6"/>
                          <w:sz w:val="22"/>
                          <w:szCs w:val="22"/>
                          <w:rtl/>
                        </w:rPr>
                        <w:t xml:space="preserve"> </w:t>
                      </w:r>
                      <w:r w:rsidRPr="008B0BAA">
                        <w:rPr>
                          <w:rFonts w:asciiTheme="majorHAnsi" w:eastAsia="MS Mincho" w:hAnsiTheme="majorHAnsi" w:cstheme="majorHAnsi"/>
                          <w:color w:val="595959" w:themeColor="text1" w:themeTint="A6"/>
                          <w:sz w:val="22"/>
                          <w:szCs w:val="22"/>
                          <w:rtl/>
                        </w:rPr>
                        <w:t>&amp;</w:t>
                      </w:r>
                      <w:r w:rsidRPr="008B0BAA">
                        <w:rPr>
                          <w:rFonts w:ascii="Segoe UI" w:eastAsia="MS Mincho" w:hAnsi="Segoe UI" w:cs="Segoe UI"/>
                          <w:color w:val="595959" w:themeColor="text1" w:themeTint="A6"/>
                          <w:sz w:val="22"/>
                          <w:szCs w:val="22"/>
                          <w:rtl/>
                        </w:rPr>
                        <w:t xml:space="preserve"> </w:t>
                      </w:r>
                      <w:r w:rsidRPr="008B0BAA">
                        <w:rPr>
                          <w:rFonts w:ascii="Segoe UI" w:eastAsia="MS Mincho" w:hAnsi="Segoe UI" w:cs="Segoe UI" w:hint="cs"/>
                          <w:color w:val="595959" w:themeColor="text1" w:themeTint="A6"/>
                          <w:sz w:val="22"/>
                          <w:szCs w:val="22"/>
                          <w:rtl/>
                        </w:rPr>
                        <w:t>ح</w:t>
                      </w:r>
                      <w:r w:rsidRPr="008B0BAA">
                        <w:rPr>
                          <w:rFonts w:ascii="Segoe UI" w:eastAsia="MS Mincho" w:hAnsi="Segoe UI" w:cs="Segoe UI"/>
                          <w:color w:val="595959" w:themeColor="text1" w:themeTint="A6"/>
                          <w:sz w:val="22"/>
                          <w:szCs w:val="22"/>
                        </w:rPr>
                        <w:t xml:space="preserve"> </w:t>
                      </w:r>
                      <w:r w:rsidRPr="008B0BAA">
                        <w:rPr>
                          <w:rFonts w:eastAsia="MS Mincho" w:cstheme="minorHAnsi"/>
                          <w:color w:val="595959" w:themeColor="text1" w:themeTint="A6"/>
                          <w:sz w:val="22"/>
                          <w:szCs w:val="22"/>
                        </w:rPr>
                        <w:t xml:space="preserve">dari ujungnya huruf </w:t>
                      </w:r>
                      <w:r w:rsidRPr="008B0BAA">
                        <w:rPr>
                          <w:rFonts w:ascii="Segoe UI" w:eastAsia="MS Mincho" w:hAnsi="Segoe UI" w:cs="Segoe UI" w:hint="cs"/>
                          <w:color w:val="595959" w:themeColor="text1" w:themeTint="A6"/>
                          <w:sz w:val="22"/>
                          <w:szCs w:val="22"/>
                          <w:rtl/>
                        </w:rPr>
                        <w:t>غ</w:t>
                      </w:r>
                      <w:r w:rsidRPr="008B0BAA">
                        <w:rPr>
                          <w:rFonts w:ascii="Segoe UI" w:eastAsia="MS Mincho" w:hAnsi="Segoe UI" w:cs="Segoe UI"/>
                          <w:color w:val="595959" w:themeColor="text1" w:themeTint="A6"/>
                          <w:sz w:val="22"/>
                          <w:szCs w:val="22"/>
                          <w:rtl/>
                        </w:rPr>
                        <w:t xml:space="preserve"> </w:t>
                      </w:r>
                      <w:r w:rsidRPr="008B0BAA">
                        <w:rPr>
                          <w:rFonts w:asciiTheme="majorHAnsi" w:eastAsia="MS Mincho" w:hAnsiTheme="majorHAnsi" w:cstheme="majorHAnsi"/>
                          <w:color w:val="595959" w:themeColor="text1" w:themeTint="A6"/>
                          <w:sz w:val="22"/>
                          <w:szCs w:val="22"/>
                          <w:rtl/>
                        </w:rPr>
                        <w:t>&amp;</w:t>
                      </w:r>
                      <w:r w:rsidRPr="008B0BAA">
                        <w:rPr>
                          <w:rFonts w:ascii="Segoe UI" w:eastAsia="MS Mincho" w:hAnsi="Segoe UI" w:cs="Segoe UI"/>
                          <w:color w:val="595959" w:themeColor="text1" w:themeTint="A6"/>
                          <w:sz w:val="22"/>
                          <w:szCs w:val="22"/>
                          <w:rtl/>
                        </w:rPr>
                        <w:t xml:space="preserve"> </w:t>
                      </w:r>
                      <w:r w:rsidRPr="008B0BAA">
                        <w:rPr>
                          <w:rFonts w:ascii="Segoe UI" w:eastAsia="MS Mincho" w:hAnsi="Segoe UI" w:cs="Segoe UI" w:hint="cs"/>
                          <w:color w:val="595959" w:themeColor="text1" w:themeTint="A6"/>
                          <w:sz w:val="22"/>
                          <w:szCs w:val="22"/>
                          <w:rtl/>
                        </w:rPr>
                        <w:t xml:space="preserve">خ </w:t>
                      </w:r>
                      <w:r w:rsidRPr="008B0BAA">
                        <w:rPr>
                          <w:rFonts w:ascii="Segoe UI" w:eastAsia="MS Mincho" w:hAnsi="Segoe UI" w:cs="Segoe UI"/>
                          <w:color w:val="595959" w:themeColor="text1" w:themeTint="A6"/>
                          <w:sz w:val="22"/>
                          <w:szCs w:val="22"/>
                        </w:rPr>
                        <w:t xml:space="preserve">    </w:t>
                      </w:r>
                    </w:p>
                  </w:txbxContent>
                </v:textbox>
                <w10:wrap anchorx="margin"/>
              </v:shape>
            </w:pict>
          </mc:Fallback>
        </mc:AlternateContent>
      </w:r>
      <w:r w:rsidR="00A60514">
        <w:rPr>
          <w:rFonts w:asciiTheme="majorHAnsi" w:eastAsiaTheme="majorEastAsia" w:hAnsiTheme="majorHAnsi" w:cstheme="majorBidi"/>
          <w:color w:val="C68D08" w:themeColor="accent1" w:themeShade="BF"/>
          <w:sz w:val="48"/>
          <w:szCs w:val="48"/>
        </w:rPr>
        <mc:AlternateContent>
          <mc:Choice Requires="wps">
            <w:drawing>
              <wp:anchor distT="0" distB="0" distL="114300" distR="114300" simplePos="0" relativeHeight="251633667" behindDoc="0" locked="0" layoutInCell="1" allowOverlap="1" wp14:anchorId="408E4E08" wp14:editId="15C6DA9A">
                <wp:simplePos x="0" y="0"/>
                <wp:positionH relativeFrom="margin">
                  <wp:align>right</wp:align>
                </wp:positionH>
                <wp:positionV relativeFrom="margin">
                  <wp:align>top</wp:align>
                </wp:positionV>
                <wp:extent cx="4872990" cy="3230880"/>
                <wp:effectExtent l="0" t="0" r="3810" b="7620"/>
                <wp:wrapNone/>
                <wp:docPr id="2094961587" name="Persegi Panjang 2094961587"/>
                <wp:cNvGraphicFramePr/>
                <a:graphic xmlns:a="http://schemas.openxmlformats.org/drawingml/2006/main">
                  <a:graphicData uri="http://schemas.microsoft.com/office/word/2010/wordprocessingShape">
                    <wps:wsp>
                      <wps:cNvSpPr/>
                      <wps:spPr>
                        <a:xfrm>
                          <a:off x="0" y="0"/>
                          <a:ext cx="4872990" cy="3230880"/>
                        </a:xfrm>
                        <a:prstGeom prst="rect">
                          <a:avLst/>
                        </a:prstGeom>
                        <a:solidFill>
                          <a:srgbClr val="FDEAB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B4C7F" w14:textId="77777777" w:rsidR="00781D3F" w:rsidRDefault="00781D3F" w:rsidP="00781D3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8E4E08" id="Persegi Panjang 2094961587" o:spid="_x0000_s1190" style="position:absolute;left:0;text-align:left;margin-left:332.5pt;margin-top:0;width:383.7pt;height:254.4pt;z-index:251633667;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" fillcolor="#fdeabc" stroked="f" strokeweight="1pt">
                <v:textbox>
                  <w:txbxContent>
                    <w:p w14:paraId="41CB4C7F" w14:textId="77777777" w:rsidR="00781D3F" w:rsidRDefault="00781D3F" w:rsidP="00781D3F"/>
                  </w:txbxContent>
                </v:textbox>
                <w10:wrap anchorx="margin" anchory="margin"/>
              </v:rect>
            </w:pict>
          </mc:Fallback>
        </mc:AlternateContent>
      </w:r>
      <w:r w:rsidR="00123F5E">
        <w:rPr>
          <w:rFonts w:asciiTheme="majorHAnsi" w:eastAsiaTheme="majorEastAsia" w:hAnsiTheme="majorHAnsi" w:cstheme="majorBidi"/>
          <w:color w:val="C68D08" w:themeColor="accent1" w:themeShade="BF"/>
          <w:sz w:val="48"/>
          <w:szCs w:val="48"/>
        </w:rPr>
        <mc:AlternateContent>
          <mc:Choice Requires="wpg">
            <w:drawing>
              <wp:anchor distT="0" distB="0" distL="114300" distR="114300" simplePos="0" relativeHeight="251647022" behindDoc="0" locked="0" layoutInCell="1" allowOverlap="1" wp14:anchorId="7B582335" wp14:editId="779D25A2">
                <wp:simplePos x="0" y="0"/>
                <wp:positionH relativeFrom="margin">
                  <wp:posOffset>2699385</wp:posOffset>
                </wp:positionH>
                <wp:positionV relativeFrom="paragraph">
                  <wp:posOffset>19251</wp:posOffset>
                </wp:positionV>
                <wp:extent cx="1704975" cy="651510"/>
                <wp:effectExtent l="0" t="0" r="0" b="0"/>
                <wp:wrapNone/>
                <wp:docPr id="885000767" name="Grup 885000767"/>
                <wp:cNvGraphicFramePr/>
                <a:graphic xmlns:a="http://schemas.openxmlformats.org/drawingml/2006/main">
                  <a:graphicData uri="http://schemas.microsoft.com/office/word/2010/wordprocessingGroup">
                    <wpg:wgp>
                      <wpg:cNvGrpSpPr/>
                      <wpg:grpSpPr>
                        <a:xfrm>
                          <a:off x="0" y="0"/>
                          <a:ext cx="1704975" cy="651510"/>
                          <a:chOff x="-15256" y="35542"/>
                          <a:chExt cx="1505232" cy="651856"/>
                        </a:xfrm>
                      </wpg:grpSpPr>
                      <wps:wsp>
                        <wps:cNvPr id="1159907208" name="Kotak Teks 1"/>
                        <wps:cNvSpPr txBox="1"/>
                        <wps:spPr>
                          <a:xfrm>
                            <a:off x="-15256" y="35542"/>
                            <a:ext cx="1505232" cy="4097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8C22FE" w14:textId="39F2C4F7" w:rsidR="00123F5E" w:rsidRPr="00510C49" w:rsidRDefault="00123F5E" w:rsidP="00123F5E">
                              <w:pPr>
                                <w:jc w:val="right"/>
                                <w:rPr>
                                  <w:rFonts w:ascii="Cascadia Mono SemiLight" w:eastAsia="MS Mincho" w:hAnsi="Cascadia Mono SemiLight" w:cs="Cascadia Mono SemiLight"/>
                                  <w:color w:val="C68D08" w:themeColor="accent1" w:themeShade="BF"/>
                                  <w:sz w:val="48"/>
                                  <w:szCs w:val="48"/>
                                </w:rPr>
                              </w:pPr>
                              <w:r w:rsidRPr="00510C49">
                                <w:rPr>
                                  <w:rFonts w:ascii="Cascadia Mono SemiLight" w:hAnsi="Cascadia Mono SemiLight" w:cs="Cascadia Mono SemiLight"/>
                                  <w:color w:val="C68D08" w:themeColor="accent1" w:themeShade="BF"/>
                                  <w:sz w:val="48"/>
                                  <w:szCs w:val="48"/>
                                </w:rPr>
                                <w:t>AL</w:t>
                              </w:r>
                              <w:r>
                                <w:rPr>
                                  <w:rFonts w:ascii="Cascadia Mono SemiLight" w:hAnsi="Cascadia Mono SemiLight" w:cs="Cascadia Mono SemiLight"/>
                                  <w:color w:val="C68D08" w:themeColor="accent1" w:themeShade="BF"/>
                                  <w:sz w:val="48"/>
                                  <w:szCs w:val="48"/>
                                </w:rPr>
                                <w:t xml:space="preserve"> </w:t>
                              </w:r>
                              <w:r w:rsidRPr="00A4011D">
                                <w:rPr>
                                  <w:rFonts w:ascii="Cascadia Mono SemiLight" w:hAnsi="Cascadia Mono SemiLight" w:cs="Cascadia Mono SemiLight"/>
                                  <w:color w:val="C68D08" w:themeColor="accent1" w:themeShade="BF"/>
                                  <w:sz w:val="48"/>
                                  <w:szCs w:val="48"/>
                                </w:rPr>
                                <w:t>HALQ</w:t>
                              </w:r>
                              <w:r w:rsidR="006C18AE" w:rsidRPr="00A4011D">
                                <w:rPr>
                                  <w:rFonts w:ascii="Cascadia Mono SemiLight" w:hAnsi="Cascadia Mono SemiLight" w:cs="Cascadia Mono SemiLight"/>
                                  <w:color w:val="C68D08" w:themeColor="accent1" w:themeShade="BF"/>
                                  <w:sz w:val="48"/>
                                  <w:szCs w:val="48"/>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2331548" name="Kotak Teks 1"/>
                        <wps:cNvSpPr txBox="1"/>
                        <wps:spPr>
                          <a:xfrm>
                            <a:off x="646851" y="334453"/>
                            <a:ext cx="819785" cy="3529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532AE1" w14:textId="2BFF03F4" w:rsidR="00123F5E" w:rsidRPr="00510C49" w:rsidRDefault="00123F5E" w:rsidP="00123F5E">
                              <w:pPr>
                                <w:jc w:val="right"/>
                                <w:rPr>
                                  <w:rFonts w:ascii="Cascadia Mono SemiLight" w:eastAsia="MS Mincho" w:hAnsi="Cascadia Mono SemiLight" w:cs="Cascadia Mono SemiLight"/>
                                  <w:color w:val="C68D08" w:themeColor="accent1" w:themeShade="BF"/>
                                  <w:sz w:val="32"/>
                                  <w:szCs w:val="32"/>
                                </w:rPr>
                              </w:pPr>
                              <w:r w:rsidRPr="00510C49">
                                <w:rPr>
                                  <w:rFonts w:ascii="Cascadia Mono SemiLight" w:hAnsi="Cascadia Mono SemiLight" w:cs="Cascadia Mono SemiLight"/>
                                  <w:color w:val="743C08" w:themeColor="accent3"/>
                                  <w:sz w:val="32"/>
                                  <w:szCs w:val="32"/>
                                  <w:rtl/>
                                </w:rPr>
                                <w:t>ال</w:t>
                              </w:r>
                              <w:r>
                                <w:rPr>
                                  <w:rFonts w:ascii="Cascadia Mono SemiLight" w:hAnsi="Cascadia Mono SemiLight" w:cs="Cascadia Mono SemiLight" w:hint="cs"/>
                                  <w:color w:val="743C08" w:themeColor="accent3"/>
                                  <w:sz w:val="32"/>
                                  <w:szCs w:val="32"/>
                                  <w:rtl/>
                                </w:rPr>
                                <w:t>حَلقِ</w:t>
                              </w:r>
                              <w:r w:rsidRPr="00510C49">
                                <w:rPr>
                                  <w:rFonts w:ascii="Cascadia Mono SemiLight" w:hAnsi="Cascadia Mono SemiLight" w:cs="Cascadia Mono SemiLight"/>
                                  <w:color w:val="C68D08" w:themeColor="accent1" w:themeShade="BF"/>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582335" id="Grup 885000767" o:spid="_x0000_s1191" style="position:absolute;left:0;text-align:left;margin-left:212.55pt;margin-top:1.5pt;width:134.25pt;height:51.3pt;z-index:251647022;mso-position-horizontal-relative:margin;mso-width-relative:margin;mso-height-relative:margin" coordorigin="-152,355" coordsize="15052,6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">
                <v:shape id="_x0000_s1192" type="#_x0000_t202" style="position:absolute;left:-152;top:355;width:15051;height:4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" filled="f" stroked="f">
                  <v:textbox>
                    <w:txbxContent>
                      <w:p w14:paraId="4F8C22FE" w14:textId="39F2C4F7" w:rsidR="00123F5E" w:rsidRPr="00510C49" w:rsidRDefault="00123F5E" w:rsidP="00123F5E">
                        <w:pPr>
                          <w:jc w:val="right"/>
                          <w:rPr>
                            <w:rFonts w:ascii="Cascadia Mono SemiLight" w:eastAsia="MS Mincho" w:hAnsi="Cascadia Mono SemiLight" w:cs="Cascadia Mono SemiLight"/>
                            <w:color w:val="C68D08" w:themeColor="accent1" w:themeShade="BF"/>
                            <w:sz w:val="48"/>
                            <w:szCs w:val="48"/>
                          </w:rPr>
                        </w:pPr>
                        <w:r w:rsidRPr="00510C49">
                          <w:rPr>
                            <w:rFonts w:ascii="Cascadia Mono SemiLight" w:hAnsi="Cascadia Mono SemiLight" w:cs="Cascadia Mono SemiLight"/>
                            <w:color w:val="C68D08" w:themeColor="accent1" w:themeShade="BF"/>
                            <w:sz w:val="48"/>
                            <w:szCs w:val="48"/>
                          </w:rPr>
                          <w:t>AL</w:t>
                        </w:r>
                        <w:r>
                          <w:rPr>
                            <w:rFonts w:ascii="Cascadia Mono SemiLight" w:hAnsi="Cascadia Mono SemiLight" w:cs="Cascadia Mono SemiLight"/>
                            <w:color w:val="C68D08" w:themeColor="accent1" w:themeShade="BF"/>
                            <w:sz w:val="48"/>
                            <w:szCs w:val="48"/>
                          </w:rPr>
                          <w:t xml:space="preserve"> </w:t>
                        </w:r>
                        <w:r w:rsidRPr="00A4011D">
                          <w:rPr>
                            <w:rFonts w:ascii="Cascadia Mono SemiLight" w:hAnsi="Cascadia Mono SemiLight" w:cs="Cascadia Mono SemiLight"/>
                            <w:color w:val="C68D08" w:themeColor="accent1" w:themeShade="BF"/>
                            <w:sz w:val="48"/>
                            <w:szCs w:val="48"/>
                          </w:rPr>
                          <w:t>HALQ</w:t>
                        </w:r>
                        <w:r w:rsidR="006C18AE" w:rsidRPr="00A4011D">
                          <w:rPr>
                            <w:rFonts w:ascii="Cascadia Mono SemiLight" w:hAnsi="Cascadia Mono SemiLight" w:cs="Cascadia Mono SemiLight"/>
                            <w:color w:val="C68D08" w:themeColor="accent1" w:themeShade="BF"/>
                            <w:sz w:val="48"/>
                            <w:szCs w:val="48"/>
                          </w:rPr>
                          <w:t>I</w:t>
                        </w:r>
                      </w:p>
                    </w:txbxContent>
                  </v:textbox>
                </v:shape>
                <v:shape id="_x0000_s1193" type="#_x0000_t202" style="position:absolute;left:6468;top:3344;width:8198;height:3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" filled="f" stroked="f">
                  <v:textbox>
                    <w:txbxContent>
                      <w:p w14:paraId="52532AE1" w14:textId="2BFF03F4" w:rsidR="00123F5E" w:rsidRPr="00510C49" w:rsidRDefault="00123F5E" w:rsidP="00123F5E">
                        <w:pPr>
                          <w:jc w:val="right"/>
                          <w:rPr>
                            <w:rFonts w:ascii="Cascadia Mono SemiLight" w:eastAsia="MS Mincho" w:hAnsi="Cascadia Mono SemiLight" w:cs="Cascadia Mono SemiLight"/>
                            <w:color w:val="C68D08" w:themeColor="accent1" w:themeShade="BF"/>
                            <w:sz w:val="32"/>
                            <w:szCs w:val="32"/>
                          </w:rPr>
                        </w:pPr>
                        <w:r w:rsidRPr="00510C49">
                          <w:rPr>
                            <w:rFonts w:ascii="Cascadia Mono SemiLight" w:hAnsi="Cascadia Mono SemiLight" w:cs="Cascadia Mono SemiLight"/>
                            <w:color w:val="743C08" w:themeColor="accent3"/>
                            <w:sz w:val="32"/>
                            <w:szCs w:val="32"/>
                            <w:rtl/>
                          </w:rPr>
                          <w:t>ال</w:t>
                        </w:r>
                        <w:r>
                          <w:rPr>
                            <w:rFonts w:ascii="Cascadia Mono SemiLight" w:hAnsi="Cascadia Mono SemiLight" w:cs="Cascadia Mono SemiLight" w:hint="cs"/>
                            <w:color w:val="743C08" w:themeColor="accent3"/>
                            <w:sz w:val="32"/>
                            <w:szCs w:val="32"/>
                            <w:rtl/>
                          </w:rPr>
                          <w:t>حَلقِ</w:t>
                        </w:r>
                        <w:r w:rsidRPr="00510C49">
                          <w:rPr>
                            <w:rFonts w:ascii="Cascadia Mono SemiLight" w:hAnsi="Cascadia Mono SemiLight" w:cs="Cascadia Mono SemiLight"/>
                            <w:color w:val="C68D08" w:themeColor="accent1" w:themeShade="BF"/>
                            <w:sz w:val="32"/>
                            <w:szCs w:val="32"/>
                          </w:rPr>
                          <w:t xml:space="preserve"> </w:t>
                        </w:r>
                      </w:p>
                    </w:txbxContent>
                  </v:textbox>
                </v:shape>
                <w10:wrap anchorx="margin"/>
              </v:group>
            </w:pict>
          </mc:Fallback>
        </mc:AlternateContent>
      </w:r>
      <w:r w:rsidR="00A452D4">
        <w:rPr>
          <w:rFonts w:asciiTheme="majorHAnsi" w:eastAsiaTheme="majorEastAsia" w:hAnsiTheme="majorHAnsi" w:cstheme="majorBidi"/>
          <w:color w:val="C68D08" w:themeColor="accent1" w:themeShade="BF"/>
          <w:sz w:val="36"/>
          <w:szCs w:val="36"/>
        </w:rPr>
        <mc:AlternateContent>
          <mc:Choice Requires="wps">
            <w:drawing>
              <wp:anchor distT="0" distB="0" distL="114300" distR="114300" simplePos="0" relativeHeight="251633666" behindDoc="0" locked="0" layoutInCell="1" allowOverlap="1" wp14:anchorId="18AE6EAA" wp14:editId="3E67236D">
                <wp:simplePos x="0" y="0"/>
                <wp:positionH relativeFrom="page">
                  <wp:posOffset>2775856</wp:posOffset>
                </wp:positionH>
                <wp:positionV relativeFrom="paragraph">
                  <wp:posOffset>-1012371</wp:posOffset>
                </wp:positionV>
                <wp:extent cx="2557145" cy="3494314"/>
                <wp:effectExtent l="0" t="0" r="0" b="0"/>
                <wp:wrapNone/>
                <wp:docPr id="1833144708" name="Bentuk Bebas: Bentuk 1833144708"/>
                <wp:cNvGraphicFramePr/>
                <a:graphic xmlns:a="http://schemas.openxmlformats.org/drawingml/2006/main">
                  <a:graphicData uri="http://schemas.microsoft.com/office/word/2010/wordprocessingShape">
                    <wps:wsp>
                      <wps:cNvSpPr/>
                      <wps:spPr>
                        <a:xfrm flipH="1">
                          <a:off x="0" y="0"/>
                          <a:ext cx="2557145" cy="3494314"/>
                        </a:xfrm>
                        <a:custGeom>
                          <a:avLst/>
                          <a:gdLst>
                            <a:gd name="connsiteX0" fmla="*/ 0 w 3200400"/>
                            <a:gd name="connsiteY0" fmla="*/ 0 h 3053080"/>
                            <a:gd name="connsiteX1" fmla="*/ 3200400 w 3200400"/>
                            <a:gd name="connsiteY1" fmla="*/ 0 h 3053080"/>
                            <a:gd name="connsiteX2" fmla="*/ 3200400 w 3200400"/>
                            <a:gd name="connsiteY2" fmla="*/ 3053080 h 3053080"/>
                            <a:gd name="connsiteX3" fmla="*/ 0 w 3200400"/>
                            <a:gd name="connsiteY3" fmla="*/ 3053080 h 3053080"/>
                            <a:gd name="connsiteX4" fmla="*/ 0 w 3200400"/>
                            <a:gd name="connsiteY4" fmla="*/ 0 h 3053080"/>
                            <a:gd name="connsiteX0" fmla="*/ 0 w 3200400"/>
                            <a:gd name="connsiteY0" fmla="*/ 0 h 3053080"/>
                            <a:gd name="connsiteX1" fmla="*/ 3200400 w 3200400"/>
                            <a:gd name="connsiteY1" fmla="*/ 0 h 3053080"/>
                            <a:gd name="connsiteX2" fmla="*/ 3200400 w 3200400"/>
                            <a:gd name="connsiteY2" fmla="*/ 0 h 3053080"/>
                            <a:gd name="connsiteX3" fmla="*/ 0 w 3200400"/>
                            <a:gd name="connsiteY3" fmla="*/ 3053080 h 3053080"/>
                            <a:gd name="connsiteX4" fmla="*/ 0 w 3200400"/>
                            <a:gd name="connsiteY4" fmla="*/ 0 h 30530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200400" h="3053080">
                              <a:moveTo>
                                <a:pt x="0" y="0"/>
                              </a:moveTo>
                              <a:lnTo>
                                <a:pt x="3200400" y="0"/>
                              </a:lnTo>
                              <a:lnTo>
                                <a:pt x="3200400" y="0"/>
                              </a:lnTo>
                              <a:lnTo>
                                <a:pt x="0" y="3053080"/>
                              </a:lnTo>
                              <a:lnTo>
                                <a:pt x="0" y="0"/>
                              </a:lnTo>
                              <a:close/>
                            </a:path>
                          </a:pathLst>
                        </a:custGeom>
                        <a:solidFill>
                          <a:schemeClr val="accent1">
                            <a:alpha val="69804"/>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C6E00" id="Bentuk Bebas: Bentuk 1833144708" o:spid="_x0000_s1026" style="position:absolute;margin-left:218.55pt;margin-top:-79.7pt;width:201.35pt;height:275.15pt;flip:x;z-index:25163366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3200400,3053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" path="m,l3200400,r,l,3053080,,xe" fillcolor="#f6b61e [3204]" stroked="f" strokeweight="1pt">
                <v:fill opacity="45746f"/>
                <v:stroke joinstyle="miter"/>
                <v:path arrowok="t" o:connecttype="custom" o:connectlocs="0,0;2557145,0;2557145,0;0,3494314;0,0" o:connectangles="0,0,0,0,0"/>
                <w10:wrap anchorx="page"/>
              </v:shape>
            </w:pict>
          </mc:Fallback>
        </mc:AlternateContent>
      </w:r>
      <w:r w:rsidR="00A64BBF">
        <w:rPr>
          <w:rFonts w:asciiTheme="majorHAnsi" w:eastAsiaTheme="majorEastAsia" w:hAnsiTheme="majorHAnsi" w:cstheme="majorBidi"/>
          <w:color w:val="C68D08" w:themeColor="accent1" w:themeShade="BF"/>
          <w:sz w:val="36"/>
          <w:szCs w:val="36"/>
          <w:lang w:val="id-ID"/>
        </w:rPr>
        <w:br w:type="page"/>
      </w:r>
    </w:p>
    <w:p w14:paraId="269D14CC" w14:textId="0AEB6A8A" w:rsidR="00A64BBF" w:rsidRPr="00A64BBF" w:rsidRDefault="003B0670" w:rsidP="00622F32">
      <w:pPr>
        <w:rPr>
          <w:rFonts w:asciiTheme="majorHAnsi" w:eastAsiaTheme="majorEastAsia" w:hAnsiTheme="majorHAnsi" w:cstheme="majorBidi"/>
          <w:color w:val="C68D08" w:themeColor="accent1" w:themeShade="BF"/>
          <w:sz w:val="36"/>
          <w:szCs w:val="36"/>
        </w:rPr>
      </w:pPr>
      <w:r>
        <w:rPr>
          <w:rFonts w:asciiTheme="majorHAnsi" w:eastAsiaTheme="majorEastAsia" w:hAnsiTheme="majorHAnsi" w:cstheme="majorBidi"/>
          <w:color w:val="C68D08" w:themeColor="accent1" w:themeShade="BF"/>
          <w:sz w:val="36"/>
          <w:szCs w:val="36"/>
        </w:rPr>
        <w:lastRenderedPageBreak/>
        <mc:AlternateContent>
          <mc:Choice Requires="wps">
            <w:drawing>
              <wp:anchor distT="0" distB="0" distL="114300" distR="114300" simplePos="0" relativeHeight="251633665" behindDoc="0" locked="0" layoutInCell="1" allowOverlap="1" wp14:anchorId="406F5A68" wp14:editId="5ABDCCD0">
                <wp:simplePos x="0" y="0"/>
                <wp:positionH relativeFrom="page">
                  <wp:align>left</wp:align>
                </wp:positionH>
                <wp:positionV relativeFrom="paragraph">
                  <wp:posOffset>-457200</wp:posOffset>
                </wp:positionV>
                <wp:extent cx="2186940" cy="2979420"/>
                <wp:effectExtent l="0" t="0" r="3810" b="0"/>
                <wp:wrapNone/>
                <wp:docPr id="1866485336" name="Bentuk Bebas: Bentuk 1866485336"/>
                <wp:cNvGraphicFramePr/>
                <a:graphic xmlns:a="http://schemas.openxmlformats.org/drawingml/2006/main">
                  <a:graphicData uri="http://schemas.microsoft.com/office/word/2010/wordprocessingShape">
                    <wps:wsp>
                      <wps:cNvSpPr/>
                      <wps:spPr>
                        <a:xfrm>
                          <a:off x="0" y="0"/>
                          <a:ext cx="2186940" cy="2979420"/>
                        </a:xfrm>
                        <a:custGeom>
                          <a:avLst/>
                          <a:gdLst>
                            <a:gd name="connsiteX0" fmla="*/ 0 w 3200400"/>
                            <a:gd name="connsiteY0" fmla="*/ 0 h 3053080"/>
                            <a:gd name="connsiteX1" fmla="*/ 3200400 w 3200400"/>
                            <a:gd name="connsiteY1" fmla="*/ 0 h 3053080"/>
                            <a:gd name="connsiteX2" fmla="*/ 3200400 w 3200400"/>
                            <a:gd name="connsiteY2" fmla="*/ 3053080 h 3053080"/>
                            <a:gd name="connsiteX3" fmla="*/ 0 w 3200400"/>
                            <a:gd name="connsiteY3" fmla="*/ 3053080 h 3053080"/>
                            <a:gd name="connsiteX4" fmla="*/ 0 w 3200400"/>
                            <a:gd name="connsiteY4" fmla="*/ 0 h 3053080"/>
                            <a:gd name="connsiteX0" fmla="*/ 0 w 3200400"/>
                            <a:gd name="connsiteY0" fmla="*/ 0 h 3053080"/>
                            <a:gd name="connsiteX1" fmla="*/ 3200400 w 3200400"/>
                            <a:gd name="connsiteY1" fmla="*/ 0 h 3053080"/>
                            <a:gd name="connsiteX2" fmla="*/ 3200400 w 3200400"/>
                            <a:gd name="connsiteY2" fmla="*/ 0 h 3053080"/>
                            <a:gd name="connsiteX3" fmla="*/ 0 w 3200400"/>
                            <a:gd name="connsiteY3" fmla="*/ 3053080 h 3053080"/>
                            <a:gd name="connsiteX4" fmla="*/ 0 w 3200400"/>
                            <a:gd name="connsiteY4" fmla="*/ 0 h 30530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200400" h="3053080">
                              <a:moveTo>
                                <a:pt x="0" y="0"/>
                              </a:moveTo>
                              <a:lnTo>
                                <a:pt x="3200400" y="0"/>
                              </a:lnTo>
                              <a:lnTo>
                                <a:pt x="3200400" y="0"/>
                              </a:lnTo>
                              <a:lnTo>
                                <a:pt x="0" y="3053080"/>
                              </a:lnTo>
                              <a:lnTo>
                                <a:pt x="0" y="0"/>
                              </a:lnTo>
                              <a:close/>
                            </a:path>
                          </a:pathLst>
                        </a:custGeom>
                        <a:solidFill>
                          <a:schemeClr val="accent4">
                            <a:alpha val="69804"/>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B1D45" id="Bentuk Bebas: Bentuk 1866485336" o:spid="_x0000_s1026" style="position:absolute;margin-left:0;margin-top:-36pt;width:172.2pt;height:234.6pt;z-index:251633665;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3200400,3053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" path="m,l3200400,r,l,3053080,,xe" fillcolor="#fdeabc [3207]" stroked="f" strokeweight="1pt">
                <v:fill opacity="45746f"/>
                <v:stroke joinstyle="miter"/>
                <v:path arrowok="t" o:connecttype="custom" o:connectlocs="0,0;2186940,0;2186940,0;0,2979420;0,0" o:connectangles="0,0,0,0,0"/>
                <w10:wrap anchorx="page"/>
              </v:shape>
            </w:pict>
          </mc:Fallback>
        </mc:AlternateContent>
      </w:r>
      <w:r w:rsidR="005A306C">
        <w:rPr>
          <w:rFonts w:asciiTheme="majorHAnsi" w:eastAsiaTheme="majorEastAsia" w:hAnsiTheme="majorHAnsi" w:cstheme="majorBidi"/>
          <w:color w:val="C68D08" w:themeColor="accent1" w:themeShade="BF"/>
          <w:sz w:val="48"/>
          <w:szCs w:val="48"/>
        </w:rPr>
        <mc:AlternateContent>
          <mc:Choice Requires="wpg">
            <w:drawing>
              <wp:anchor distT="0" distB="0" distL="114300" distR="114300" simplePos="0" relativeHeight="251647028" behindDoc="0" locked="0" layoutInCell="1" allowOverlap="1" wp14:anchorId="52A6F3BA" wp14:editId="4E62A8C5">
                <wp:simplePos x="0" y="0"/>
                <wp:positionH relativeFrom="margin">
                  <wp:posOffset>218209</wp:posOffset>
                </wp:positionH>
                <wp:positionV relativeFrom="paragraph">
                  <wp:posOffset>173182</wp:posOffset>
                </wp:positionV>
                <wp:extent cx="2568879" cy="703119"/>
                <wp:effectExtent l="0" t="0" r="0" b="1905"/>
                <wp:wrapNone/>
                <wp:docPr id="1243309952" name="Grup 1243309952"/>
                <wp:cNvGraphicFramePr/>
                <a:graphic xmlns:a="http://schemas.openxmlformats.org/drawingml/2006/main">
                  <a:graphicData uri="http://schemas.microsoft.com/office/word/2010/wordprocessingGroup">
                    <wpg:wgp>
                      <wpg:cNvGrpSpPr/>
                      <wpg:grpSpPr>
                        <a:xfrm>
                          <a:off x="0" y="0"/>
                          <a:ext cx="2568879" cy="703119"/>
                          <a:chOff x="-29340" y="35542"/>
                          <a:chExt cx="1519316" cy="703492"/>
                        </a:xfrm>
                      </wpg:grpSpPr>
                      <wps:wsp>
                        <wps:cNvPr id="189650698" name="Kotak Teks 1"/>
                        <wps:cNvSpPr txBox="1"/>
                        <wps:spPr>
                          <a:xfrm>
                            <a:off x="-15256" y="35542"/>
                            <a:ext cx="1505232" cy="4097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32BA98" w14:textId="69F37495" w:rsidR="005A306C" w:rsidRPr="009B6616" w:rsidRDefault="005A306C" w:rsidP="005A306C">
                              <w:pPr>
                                <w:rPr>
                                  <w:rFonts w:ascii="Cascadia Mono SemiLight" w:hAnsi="Cascadia Mono SemiLight" w:cs="Cascadia Mono SemiLight"/>
                                  <w:color w:val="743C08" w:themeColor="accent3"/>
                                  <w:sz w:val="48"/>
                                  <w:szCs w:val="48"/>
                                </w:rPr>
                              </w:pPr>
                              <w:r w:rsidRPr="009B6616">
                                <w:rPr>
                                  <w:rFonts w:ascii="Cascadia Mono SemiLight" w:hAnsi="Cascadia Mono SemiLight" w:cs="Cascadia Mono SemiLight"/>
                                  <w:color w:val="743C08" w:themeColor="accent3"/>
                                  <w:sz w:val="48"/>
                                  <w:szCs w:val="48"/>
                                </w:rPr>
                                <w:t>AQSHOL LISAN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855224" name="Kotak Teks 1"/>
                        <wps:cNvSpPr txBox="1"/>
                        <wps:spPr>
                          <a:xfrm>
                            <a:off x="-29340" y="334453"/>
                            <a:ext cx="836231" cy="40458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1769A3" w14:textId="259414B6" w:rsidR="005A306C" w:rsidRPr="009B6616" w:rsidRDefault="006C18AE" w:rsidP="00773D69">
                              <w:pPr>
                                <w:rPr>
                                  <w:rFonts w:ascii="Dubai" w:hAnsi="Dubai" w:cs="Dubai"/>
                                  <w:color w:val="743C08" w:themeColor="accent3"/>
                                  <w:sz w:val="32"/>
                                  <w:szCs w:val="32"/>
                                </w:rPr>
                              </w:pPr>
                              <w:r w:rsidRPr="009B6616">
                                <w:rPr>
                                  <w:rFonts w:ascii="Dubai" w:hAnsi="Dubai" w:cs="Dubai" w:hint="cs"/>
                                  <w:color w:val="743C08" w:themeColor="accent3"/>
                                  <w:sz w:val="32"/>
                                  <w:szCs w:val="32"/>
                                  <w:rtl/>
                                </w:rPr>
                                <w:t>اقص اللسان</w:t>
                              </w:r>
                              <w:r w:rsidR="005A306C" w:rsidRPr="009B6616">
                                <w:rPr>
                                  <w:rFonts w:ascii="Dubai" w:hAnsi="Dubai" w:cs="Dubai"/>
                                  <w:color w:val="743C08" w:themeColor="accent3"/>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A6F3BA" id="Grup 1243309952" o:spid="_x0000_s1194" style="position:absolute;margin-left:17.2pt;margin-top:13.65pt;width:202.25pt;height:55.35pt;z-index:251647028;mso-position-horizontal-relative:margin;mso-width-relative:margin;mso-height-relative:margin" coordorigin="-293,355" coordsize="15193,7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">
                <v:shape id="_x0000_s1195" type="#_x0000_t202" style="position:absolute;left:-152;top:355;width:15051;height:4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" filled="f" stroked="f">
                  <v:textbox>
                    <w:txbxContent>
                      <w:p w14:paraId="7A32BA98" w14:textId="69F37495" w:rsidR="005A306C" w:rsidRPr="009B6616" w:rsidRDefault="005A306C" w:rsidP="005A306C">
                        <w:pPr>
                          <w:rPr>
                            <w:rFonts w:ascii="Cascadia Mono SemiLight" w:hAnsi="Cascadia Mono SemiLight" w:cs="Cascadia Mono SemiLight"/>
                            <w:color w:val="743C08" w:themeColor="accent3"/>
                            <w:sz w:val="48"/>
                            <w:szCs w:val="48"/>
                          </w:rPr>
                        </w:pPr>
                        <w:r w:rsidRPr="009B6616">
                          <w:rPr>
                            <w:rFonts w:ascii="Cascadia Mono SemiLight" w:hAnsi="Cascadia Mono SemiLight" w:cs="Cascadia Mono SemiLight"/>
                            <w:color w:val="743C08" w:themeColor="accent3"/>
                            <w:sz w:val="48"/>
                            <w:szCs w:val="48"/>
                          </w:rPr>
                          <w:t>AQSHOL LISAN</w:t>
                        </w:r>
                      </w:p>
                    </w:txbxContent>
                  </v:textbox>
                </v:shape>
                <v:shape id="_x0000_s1196" type="#_x0000_t202" style="position:absolute;left:-293;top:3344;width:8361;height:4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" filled="f" stroked="f">
                  <v:textbox>
                    <w:txbxContent>
                      <w:p w14:paraId="701769A3" w14:textId="259414B6" w:rsidR="005A306C" w:rsidRPr="009B6616" w:rsidRDefault="006C18AE" w:rsidP="00773D69">
                        <w:pPr>
                          <w:rPr>
                            <w:rFonts w:ascii="Dubai" w:hAnsi="Dubai" w:cs="Dubai"/>
                            <w:color w:val="743C08" w:themeColor="accent3"/>
                            <w:sz w:val="32"/>
                            <w:szCs w:val="32"/>
                          </w:rPr>
                        </w:pPr>
                        <w:r w:rsidRPr="009B6616">
                          <w:rPr>
                            <w:rFonts w:ascii="Dubai" w:hAnsi="Dubai" w:cs="Dubai" w:hint="cs"/>
                            <w:color w:val="743C08" w:themeColor="accent3"/>
                            <w:sz w:val="32"/>
                            <w:szCs w:val="32"/>
                            <w:rtl/>
                          </w:rPr>
                          <w:t>اقص اللسان</w:t>
                        </w:r>
                        <w:r w:rsidR="005A306C" w:rsidRPr="009B6616">
                          <w:rPr>
                            <w:rFonts w:ascii="Dubai" w:hAnsi="Dubai" w:cs="Dubai"/>
                            <w:color w:val="743C08" w:themeColor="accent3"/>
                            <w:sz w:val="32"/>
                            <w:szCs w:val="32"/>
                          </w:rPr>
                          <w:t xml:space="preserve"> </w:t>
                        </w:r>
                      </w:p>
                    </w:txbxContent>
                  </v:textbox>
                </v:shape>
                <w10:wrap anchorx="margin"/>
              </v:group>
            </w:pict>
          </mc:Fallback>
        </mc:AlternateContent>
      </w:r>
      <w:r w:rsidR="005A306C">
        <w:rPr>
          <w:rFonts w:asciiTheme="majorHAnsi" w:eastAsiaTheme="majorEastAsia" w:hAnsiTheme="majorHAnsi" w:cstheme="majorBidi"/>
          <w:color w:val="C68D08" w:themeColor="accent1" w:themeShade="BF"/>
          <w:sz w:val="36"/>
          <w:szCs w:val="36"/>
        </w:rPr>
        <mc:AlternateContent>
          <mc:Choice Requires="wpg">
            <w:drawing>
              <wp:anchor distT="0" distB="0" distL="114300" distR="114300" simplePos="0" relativeHeight="251647026" behindDoc="0" locked="0" layoutInCell="1" allowOverlap="1" wp14:anchorId="1B9743B9" wp14:editId="513FE9A2">
                <wp:simplePos x="0" y="0"/>
                <wp:positionH relativeFrom="column">
                  <wp:posOffset>0</wp:posOffset>
                </wp:positionH>
                <wp:positionV relativeFrom="paragraph">
                  <wp:posOffset>0</wp:posOffset>
                </wp:positionV>
                <wp:extent cx="4953000" cy="6649085"/>
                <wp:effectExtent l="0" t="0" r="0" b="0"/>
                <wp:wrapNone/>
                <wp:docPr id="1668122435" name="Grup 1668122435"/>
                <wp:cNvGraphicFramePr/>
                <a:graphic xmlns:a="http://schemas.openxmlformats.org/drawingml/2006/main">
                  <a:graphicData uri="http://schemas.microsoft.com/office/word/2010/wordprocessingGroup">
                    <wpg:wgp>
                      <wpg:cNvGrpSpPr/>
                      <wpg:grpSpPr>
                        <a:xfrm>
                          <a:off x="0" y="0"/>
                          <a:ext cx="4953000" cy="6649085"/>
                          <a:chOff x="0" y="0"/>
                          <a:chExt cx="4953000" cy="6649085"/>
                        </a:xfrm>
                      </wpg:grpSpPr>
                      <wps:wsp>
                        <wps:cNvPr id="924347480" name="Persegi Panjang 1"/>
                        <wps:cNvSpPr/>
                        <wps:spPr>
                          <a:xfrm>
                            <a:off x="0" y="0"/>
                            <a:ext cx="4953000" cy="3340100"/>
                          </a:xfrm>
                          <a:prstGeom prst="rect">
                            <a:avLst/>
                          </a:prstGeom>
                          <a:solidFill>
                            <a:schemeClr val="accent1">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B8427C" w14:textId="77777777" w:rsidR="00622F32" w:rsidRDefault="00622F32" w:rsidP="00622F3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5449434" name="Persegi Panjang 1"/>
                        <wps:cNvSpPr/>
                        <wps:spPr>
                          <a:xfrm>
                            <a:off x="0" y="3340100"/>
                            <a:ext cx="4953000" cy="3308985"/>
                          </a:xfrm>
                          <a:prstGeom prst="rect">
                            <a:avLst/>
                          </a:prstGeom>
                          <a:solidFill>
                            <a:srgbClr val="FDEAB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B995A7" w14:textId="133395D5" w:rsidR="00622F32" w:rsidRDefault="005D6F79" w:rsidP="00622F32">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9743B9" id="Grup 1668122435" o:spid="_x0000_s1197" style="position:absolute;margin-left:0;margin-top:0;width:390pt;height:523.55pt;z-index:251647026;mso-width-relative:margin;mso-height-relative:margin" coordsize="49530,66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">
                <v:rect id="_x0000_s1198" style="position:absolute;width:49530;height:33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" fillcolor="#f9d277 [1940]" stroked="f" strokeweight="1pt">
                  <v:textbox>
                    <w:txbxContent>
                      <w:p w14:paraId="41B8427C" w14:textId="77777777" w:rsidR="00622F32" w:rsidRDefault="00622F32" w:rsidP="00622F32"/>
                    </w:txbxContent>
                  </v:textbox>
                </v:rect>
                <v:rect id="_x0000_s1199" style="position:absolute;top:33401;width:49530;height:33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" fillcolor="#fdeabc" stroked="f" strokeweight="1pt">
                  <v:textbox>
                    <w:txbxContent>
                      <w:p w14:paraId="12B995A7" w14:textId="133395D5" w:rsidR="00622F32" w:rsidRDefault="005D6F79" w:rsidP="00622F32">
                        <w:r>
                          <w:t>”</w:t>
                        </w:r>
                      </w:p>
                    </w:txbxContent>
                  </v:textbox>
                </v:rect>
              </v:group>
            </w:pict>
          </mc:Fallback>
        </mc:AlternateContent>
      </w:r>
    </w:p>
    <w:p w14:paraId="152E45A3" w14:textId="3DE51638" w:rsidR="00557949" w:rsidRDefault="004055E3" w:rsidP="00622F32">
      <w:pPr>
        <w:rPr>
          <w:rFonts w:ascii="Segoe UI" w:eastAsia="MS Mincho" w:hAnsi="Segoe UI" w:cs="Segoe UI"/>
          <w:sz w:val="22"/>
          <w:szCs w:val="22"/>
          <w:rtl/>
        </w:rPr>
      </w:pPr>
      <w:r>
        <mc:AlternateContent>
          <mc:Choice Requires="wps">
            <w:drawing>
              <wp:anchor distT="0" distB="0" distL="114300" distR="114300" simplePos="0" relativeHeight="251654249" behindDoc="0" locked="0" layoutInCell="1" allowOverlap="1" wp14:anchorId="4D1E3F9B" wp14:editId="5E9BC4DA">
                <wp:simplePos x="0" y="0"/>
                <wp:positionH relativeFrom="page">
                  <wp:align>right</wp:align>
                </wp:positionH>
                <wp:positionV relativeFrom="paragraph">
                  <wp:posOffset>6191976</wp:posOffset>
                </wp:positionV>
                <wp:extent cx="517071" cy="451122"/>
                <wp:effectExtent l="0" t="0" r="0" b="6350"/>
                <wp:wrapNone/>
                <wp:docPr id="1258069670" name="Kotak Teks 1258069670"/>
                <wp:cNvGraphicFramePr/>
                <a:graphic xmlns:a="http://schemas.openxmlformats.org/drawingml/2006/main">
                  <a:graphicData uri="http://schemas.microsoft.com/office/word/2010/wordprocessingShape">
                    <wps:wsp>
                      <wps:cNvSpPr txBox="1"/>
                      <wps:spPr>
                        <a:xfrm>
                          <a:off x="0" y="0"/>
                          <a:ext cx="517071" cy="45112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6D9B54" w14:textId="39E0FC03" w:rsidR="004055E3" w:rsidRPr="00E41285" w:rsidRDefault="004055E3" w:rsidP="004055E3">
                            <w:pPr>
                              <w:rPr>
                                <w:rFonts w:ascii="13/5Atom Sans" w:hAnsi="13/5Atom Sans"/>
                                <w:sz w:val="40"/>
                                <w:szCs w:val="40"/>
                              </w:rPr>
                            </w:pPr>
                            <w:r w:rsidRPr="004055E3">
                              <w:rPr>
                                <w:rFonts w:ascii="13/5Atom Sans" w:hAnsi="13/5Atom Sans"/>
                                <w:color w:val="595959" w:themeColor="text1" w:themeTint="A6"/>
                                <w:sz w:val="96"/>
                                <w:szCs w:val="96"/>
                              </w:rPr>
                              <w:t>04</w:t>
                            </w:r>
                            <w:r>
                              <w:rPr>
                                <w:rFonts w:ascii="13/5Atom Sans" w:hAnsi="13/5Atom Sans"/>
                                <w:sz w:val="120"/>
                                <w:szCs w:val="1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E3F9B" id="Kotak Teks 1258069670" o:spid="_x0000_s1200" type="#_x0000_t202" style="position:absolute;margin-left:-10.5pt;margin-top:487.55pt;width:40.7pt;height:35.5pt;z-index:251654249;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" filled="f" stroked="f">
                <v:textbox>
                  <w:txbxContent>
                    <w:p w14:paraId="7D6D9B54" w14:textId="39E0FC03" w:rsidR="004055E3" w:rsidRPr="00E41285" w:rsidRDefault="004055E3" w:rsidP="004055E3">
                      <w:pPr>
                        <w:rPr>
                          <w:rFonts w:ascii="13/5Atom Sans" w:hAnsi="13/5Atom Sans"/>
                          <w:sz w:val="40"/>
                          <w:szCs w:val="40"/>
                        </w:rPr>
                      </w:pPr>
                      <w:r w:rsidRPr="004055E3">
                        <w:rPr>
                          <w:rFonts w:ascii="13/5Atom Sans" w:hAnsi="13/5Atom Sans"/>
                          <w:color w:val="595959" w:themeColor="text1" w:themeTint="A6"/>
                          <w:sz w:val="96"/>
                          <w:szCs w:val="96"/>
                        </w:rPr>
                        <w:t>04</w:t>
                      </w:r>
                      <w:r>
                        <w:rPr>
                          <w:rFonts w:ascii="13/5Atom Sans" w:hAnsi="13/5Atom Sans"/>
                          <w:sz w:val="120"/>
                          <w:szCs w:val="120"/>
                        </w:rPr>
                        <w:t xml:space="preserve"> </w:t>
                      </w:r>
                    </w:p>
                  </w:txbxContent>
                </v:textbox>
                <w10:wrap anchorx="page"/>
              </v:shape>
            </w:pict>
          </mc:Fallback>
        </mc:AlternateContent>
      </w:r>
      <w:r w:rsidR="001C2F81">
        <w:rPr>
          <w:rFonts w:asciiTheme="majorHAnsi" w:eastAsiaTheme="majorEastAsia" w:hAnsiTheme="majorHAnsi" w:cstheme="majorBidi"/>
          <w:color w:val="C68D08" w:themeColor="accent1" w:themeShade="BF"/>
          <w:sz w:val="48"/>
          <w:szCs w:val="48"/>
        </w:rPr>
        <mc:AlternateContent>
          <mc:Choice Requires="wps">
            <w:drawing>
              <wp:anchor distT="0" distB="0" distL="114300" distR="114300" simplePos="0" relativeHeight="251647032" behindDoc="0" locked="0" layoutInCell="1" allowOverlap="1" wp14:anchorId="28627D33" wp14:editId="41100992">
                <wp:simplePos x="0" y="0"/>
                <wp:positionH relativeFrom="margin">
                  <wp:posOffset>353637</wp:posOffset>
                </wp:positionH>
                <wp:positionV relativeFrom="paragraph">
                  <wp:posOffset>314325</wp:posOffset>
                </wp:positionV>
                <wp:extent cx="4067175" cy="1420091"/>
                <wp:effectExtent l="0" t="0" r="0" b="8890"/>
                <wp:wrapNone/>
                <wp:docPr id="269103697" name="Kotak Teks 269103697"/>
                <wp:cNvGraphicFramePr/>
                <a:graphic xmlns:a="http://schemas.openxmlformats.org/drawingml/2006/main">
                  <a:graphicData uri="http://schemas.microsoft.com/office/word/2010/wordprocessingShape">
                    <wps:wsp>
                      <wps:cNvSpPr txBox="1"/>
                      <wps:spPr>
                        <a:xfrm>
                          <a:off x="0" y="0"/>
                          <a:ext cx="4067175" cy="142009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A3A3E7" w14:textId="77777777" w:rsidR="001B7469" w:rsidRPr="00973CB7" w:rsidRDefault="001B7469" w:rsidP="001B7469">
                            <w:pPr>
                              <w:spacing w:after="0" w:line="240" w:lineRule="auto"/>
                              <w:jc w:val="center"/>
                              <w:rPr>
                                <w:rFonts w:ascii="Dubai" w:hAnsi="Dubai" w:cs="Dubai"/>
                                <w:color w:val="743C08" w:themeColor="accent3"/>
                                <w:sz w:val="22"/>
                                <w:szCs w:val="22"/>
                              </w:rPr>
                            </w:pPr>
                            <w:r w:rsidRPr="009B6616">
                              <w:rPr>
                                <w:rFonts w:ascii="Dubai" w:hAnsi="Dubai" w:cs="Dubai"/>
                                <w:color w:val="743C08" w:themeColor="accent3"/>
                                <w:sz w:val="22"/>
                                <w:szCs w:val="22"/>
                                <w:rtl/>
                              </w:rPr>
                              <w:t xml:space="preserve">والْـقَـافُ </w:t>
                            </w:r>
                            <w:r w:rsidRPr="009B6616">
                              <w:rPr>
                                <w:rFonts w:ascii="Dubai" w:hAnsi="Dubai" w:cs="Dubai" w:hint="cs"/>
                                <w:color w:val="743C08" w:themeColor="accent3"/>
                                <w:sz w:val="22"/>
                                <w:szCs w:val="22"/>
                                <w:rtl/>
                              </w:rPr>
                              <w:t xml:space="preserve">    </w:t>
                            </w:r>
                            <w:r w:rsidRPr="009B6616">
                              <w:rPr>
                                <w:rFonts w:ascii="Dubai" w:hAnsi="Dubai" w:cs="Dubai"/>
                                <w:color w:val="743C08" w:themeColor="accent3"/>
                                <w:sz w:val="22"/>
                                <w:szCs w:val="22"/>
                                <w:rtl/>
                              </w:rPr>
                              <w:t xml:space="preserve"> أَقْصَـى اللِّسَـانِ فَـوْقُ ثُــمَّ الْـكَـافُ</w:t>
                            </w:r>
                            <w:r w:rsidRPr="009B6616">
                              <w:rPr>
                                <w:rFonts w:ascii="Dubai" w:hAnsi="Dubai" w:cs="Dubai"/>
                                <w:color w:val="743C08" w:themeColor="accent3"/>
                                <w:sz w:val="22"/>
                                <w:szCs w:val="22"/>
                              </w:rPr>
                              <w:t xml:space="preserve"> “</w:t>
                            </w:r>
                            <w:r w:rsidRPr="009B6616">
                              <w:rPr>
                                <w:rFonts w:ascii="Dubai" w:hAnsi="Dubai" w:cs="Dubai"/>
                                <w:color w:val="743C08" w:themeColor="accent3"/>
                                <w:sz w:val="22"/>
                                <w:szCs w:val="22"/>
                              </w:rPr>
                              <w:br/>
                            </w:r>
                            <w:r w:rsidRPr="00FC522B">
                              <w:rPr>
                                <w:rFonts w:ascii="Dubai" w:hAnsi="Dubai" w:cs="Dubai"/>
                                <w:color w:val="743C08" w:themeColor="accent3"/>
                                <w:sz w:val="22"/>
                                <w:szCs w:val="22"/>
                              </w:rPr>
                              <w:t xml:space="preserve"> </w:t>
                            </w:r>
                            <w:r w:rsidRPr="00FC522B">
                              <w:rPr>
                                <w:rFonts w:ascii="Segoe UI" w:eastAsia="MS Mincho" w:hAnsi="Segoe UI" w:cs="Segoe UI"/>
                                <w:color w:val="743C08" w:themeColor="accent3"/>
                                <w:sz w:val="22"/>
                                <w:szCs w:val="22"/>
                              </w:rPr>
                              <w:t xml:space="preserve">“ </w:t>
                            </w:r>
                            <w:r w:rsidRPr="00973CB7">
                              <w:rPr>
                                <w:rFonts w:ascii="Dubai" w:hAnsi="Dubai" w:cs="Dubai"/>
                                <w:color w:val="743C08" w:themeColor="accent3"/>
                                <w:sz w:val="22"/>
                                <w:szCs w:val="22"/>
                                <w:rtl/>
                              </w:rPr>
                              <w:t>أَسْفَـلُ</w:t>
                            </w:r>
                          </w:p>
                          <w:p w14:paraId="2D61E06E" w14:textId="418AC6F9" w:rsidR="001B7469" w:rsidRPr="009B6616" w:rsidRDefault="004642AA" w:rsidP="004642AA">
                            <w:pPr>
                              <w:spacing w:line="240" w:lineRule="auto"/>
                              <w:rPr>
                                <w:color w:val="743C08" w:themeColor="accent3"/>
                                <w:sz w:val="22"/>
                                <w:szCs w:val="22"/>
                              </w:rPr>
                            </w:pPr>
                            <w:r w:rsidRPr="009B6616">
                              <w:rPr>
                                <w:color w:val="743C08" w:themeColor="accent3"/>
                                <w:sz w:val="22"/>
                                <w:szCs w:val="22"/>
                              </w:rPr>
                              <w:t>Kemudian</w:t>
                            </w:r>
                            <w:r w:rsidR="001B7469" w:rsidRPr="009B6616">
                              <w:rPr>
                                <w:color w:val="743C08" w:themeColor="accent3"/>
                                <w:sz w:val="22"/>
                                <w:szCs w:val="22"/>
                              </w:rPr>
                              <w:t xml:space="preserve"> Huruf Qof Pangkal lidah terangkat</w:t>
                            </w:r>
                            <w:r w:rsidRPr="009B6616">
                              <w:rPr>
                                <w:color w:val="743C08" w:themeColor="accent3"/>
                                <w:sz w:val="22"/>
                                <w:szCs w:val="22"/>
                              </w:rPr>
                              <w:t xml:space="preserve">, dipertemukan dengan langit langit lunak, </w:t>
                            </w:r>
                            <w:r w:rsidR="001B7469" w:rsidRPr="009B6616">
                              <w:rPr>
                                <w:color w:val="743C08" w:themeColor="accent3"/>
                                <w:sz w:val="22"/>
                                <w:szCs w:val="22"/>
                              </w:rPr>
                              <w:t xml:space="preserve">huruf Kaf </w:t>
                            </w:r>
                            <w:r w:rsidRPr="009B6616">
                              <w:rPr>
                                <w:color w:val="743C08" w:themeColor="accent3"/>
                                <w:sz w:val="22"/>
                                <w:szCs w:val="22"/>
                              </w:rPr>
                              <w:t xml:space="preserve">disentuhkan dengan </w:t>
                            </w:r>
                            <w:r w:rsidR="005D6F79" w:rsidRPr="009B6616">
                              <w:rPr>
                                <w:color w:val="743C08" w:themeColor="accent3"/>
                                <w:sz w:val="22"/>
                                <w:szCs w:val="22"/>
                              </w:rPr>
                              <w:t xml:space="preserve">antara </w:t>
                            </w:r>
                            <w:r w:rsidRPr="009B6616">
                              <w:rPr>
                                <w:color w:val="743C08" w:themeColor="accent3"/>
                                <w:sz w:val="22"/>
                                <w:szCs w:val="22"/>
                              </w:rPr>
                              <w:t xml:space="preserve">langit langit lunak dan keras lalu pangkal lidah </w:t>
                            </w:r>
                            <w:r w:rsidR="001B7469" w:rsidRPr="009B6616">
                              <w:rPr>
                                <w:color w:val="743C08" w:themeColor="accent3"/>
                                <w:sz w:val="22"/>
                                <w:szCs w:val="22"/>
                              </w:rPr>
                              <w:t>lebih turun.</w:t>
                            </w:r>
                          </w:p>
                          <w:p w14:paraId="7A792CB7" w14:textId="08E9F352" w:rsidR="0027445E" w:rsidRPr="001B7469" w:rsidRDefault="0027445E" w:rsidP="004642AA">
                            <w:pPr>
                              <w:spacing w:line="240" w:lineRule="auto"/>
                              <w:rPr>
                                <w:color w:val="FFFFFF" w:themeColor="background1"/>
                                <w:sz w:val="22"/>
                                <w:szCs w:val="22"/>
                              </w:rPr>
                            </w:pPr>
                            <w:r>
                              <w:rPr>
                                <w:color w:val="FFFFFF" w:themeColor="background1"/>
                                <w:sz w:val="22"/>
                                <w:szCs w:val="22"/>
                              </w:rPr>
                              <w:t xml:space="preserve">Huruf yang keluar dari makhroj ini adalah </w:t>
                            </w:r>
                            <w:r w:rsidR="00177EB8">
                              <w:rPr>
                                <w:color w:val="FFFFFF" w:themeColor="background1"/>
                                <w:sz w:val="22"/>
                                <w:szCs w:val="22"/>
                              </w:rPr>
                              <w:t xml:space="preserve"> </w:t>
                            </w:r>
                            <w:r w:rsidR="00177EB8">
                              <w:rPr>
                                <w:rFonts w:eastAsia="MS Mincho" w:hint="cs"/>
                                <w:color w:val="FFFFFF" w:themeColor="background1"/>
                                <w:sz w:val="22"/>
                                <w:szCs w:val="22"/>
                                <w:rtl/>
                              </w:rPr>
                              <w:t xml:space="preserve"> </w:t>
                            </w:r>
                            <w:r w:rsidR="00177EB8" w:rsidRPr="00177EB8">
                              <w:rPr>
                                <w:rFonts w:ascii="Cascadia Mono SemiLight" w:eastAsia="MS Mincho" w:hAnsi="Cascadia Mono SemiLight" w:cs="Cascadia Mono SemiLight"/>
                                <w:color w:val="FFFFFF" w:themeColor="background1"/>
                                <w:sz w:val="22"/>
                                <w:szCs w:val="22"/>
                                <w:rtl/>
                              </w:rPr>
                              <w:t>ق</w:t>
                            </w:r>
                            <w:r w:rsidRPr="00177EB8">
                              <w:rPr>
                                <w:rFonts w:ascii="Cascadia Mono SemiLight" w:hAnsi="Cascadia Mono SemiLight" w:cs="Cascadia Mono SemiLight"/>
                                <w:color w:val="FFFFFF" w:themeColor="background1"/>
                                <w:sz w:val="22"/>
                                <w:szCs w:val="22"/>
                              </w:rPr>
                              <w:t>&amp;</w:t>
                            </w:r>
                            <w:r w:rsidR="00177EB8" w:rsidRPr="00177EB8">
                              <w:rPr>
                                <w:rFonts w:ascii="Cascadia Mono SemiLight" w:hAnsi="Cascadia Mono SemiLight" w:cs="Cascadia Mono SemiLight"/>
                                <w:color w:val="FFFFFF" w:themeColor="background1"/>
                                <w:sz w:val="22"/>
                                <w:szCs w:val="22"/>
                                <w:rtl/>
                              </w:rPr>
                              <w:t>ك</w:t>
                            </w:r>
                            <w:r w:rsidR="00177EB8">
                              <w:rPr>
                                <w:rFonts w:ascii="Cascadia Mono SemiLight" w:hAnsi="Cascadia Mono SemiLight" w:cs="Cascadia Mono SemiLight" w:hint="cs"/>
                                <w:color w:val="FFFFFF" w:themeColor="background1"/>
                                <w:sz w:val="22"/>
                                <w:szCs w:val="22"/>
                                <w:rt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27D33" id="Kotak Teks 269103697" o:spid="_x0000_s1201" type="#_x0000_t202" style="position:absolute;margin-left:27.85pt;margin-top:24.75pt;width:320.25pt;height:111.8pt;z-index:251647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" filled="f" stroked="f">
                <v:textbox>
                  <w:txbxContent>
                    <w:p w14:paraId="65A3A3E7" w14:textId="77777777" w:rsidR="001B7469" w:rsidRPr="00973CB7" w:rsidRDefault="001B7469" w:rsidP="001B7469">
                      <w:pPr>
                        <w:spacing w:after="0" w:line="240" w:lineRule="auto"/>
                        <w:jc w:val="center"/>
                        <w:rPr>
                          <w:rFonts w:ascii="Dubai" w:hAnsi="Dubai" w:cs="Dubai"/>
                          <w:color w:val="743C08" w:themeColor="accent3"/>
                          <w:sz w:val="22"/>
                          <w:szCs w:val="22"/>
                        </w:rPr>
                      </w:pPr>
                      <w:r w:rsidRPr="009B6616">
                        <w:rPr>
                          <w:rFonts w:ascii="Dubai" w:hAnsi="Dubai" w:cs="Dubai"/>
                          <w:color w:val="743C08" w:themeColor="accent3"/>
                          <w:sz w:val="22"/>
                          <w:szCs w:val="22"/>
                          <w:rtl/>
                        </w:rPr>
                        <w:t xml:space="preserve">والْـقَـافُ </w:t>
                      </w:r>
                      <w:r w:rsidRPr="009B6616">
                        <w:rPr>
                          <w:rFonts w:ascii="Dubai" w:hAnsi="Dubai" w:cs="Dubai" w:hint="cs"/>
                          <w:color w:val="743C08" w:themeColor="accent3"/>
                          <w:sz w:val="22"/>
                          <w:szCs w:val="22"/>
                          <w:rtl/>
                        </w:rPr>
                        <w:t xml:space="preserve">    </w:t>
                      </w:r>
                      <w:r w:rsidRPr="009B6616">
                        <w:rPr>
                          <w:rFonts w:ascii="Dubai" w:hAnsi="Dubai" w:cs="Dubai"/>
                          <w:color w:val="743C08" w:themeColor="accent3"/>
                          <w:sz w:val="22"/>
                          <w:szCs w:val="22"/>
                          <w:rtl/>
                        </w:rPr>
                        <w:t xml:space="preserve"> أَقْصَـى اللِّسَـانِ فَـوْقُ ثُــمَّ الْـكَـافُ</w:t>
                      </w:r>
                      <w:r w:rsidRPr="009B6616">
                        <w:rPr>
                          <w:rFonts w:ascii="Dubai" w:hAnsi="Dubai" w:cs="Dubai"/>
                          <w:color w:val="743C08" w:themeColor="accent3"/>
                          <w:sz w:val="22"/>
                          <w:szCs w:val="22"/>
                        </w:rPr>
                        <w:t xml:space="preserve"> “</w:t>
                      </w:r>
                      <w:r w:rsidRPr="009B6616">
                        <w:rPr>
                          <w:rFonts w:ascii="Dubai" w:hAnsi="Dubai" w:cs="Dubai"/>
                          <w:color w:val="743C08" w:themeColor="accent3"/>
                          <w:sz w:val="22"/>
                          <w:szCs w:val="22"/>
                        </w:rPr>
                        <w:br/>
                      </w:r>
                      <w:r w:rsidRPr="00FC522B">
                        <w:rPr>
                          <w:rFonts w:ascii="Dubai" w:hAnsi="Dubai" w:cs="Dubai"/>
                          <w:color w:val="743C08" w:themeColor="accent3"/>
                          <w:sz w:val="22"/>
                          <w:szCs w:val="22"/>
                        </w:rPr>
                        <w:t xml:space="preserve"> </w:t>
                      </w:r>
                      <w:r w:rsidRPr="00FC522B">
                        <w:rPr>
                          <w:rFonts w:ascii="Segoe UI" w:eastAsia="MS Mincho" w:hAnsi="Segoe UI" w:cs="Segoe UI"/>
                          <w:color w:val="743C08" w:themeColor="accent3"/>
                          <w:sz w:val="22"/>
                          <w:szCs w:val="22"/>
                        </w:rPr>
                        <w:t xml:space="preserve">“ </w:t>
                      </w:r>
                      <w:r w:rsidRPr="00973CB7">
                        <w:rPr>
                          <w:rFonts w:ascii="Dubai" w:hAnsi="Dubai" w:cs="Dubai"/>
                          <w:color w:val="743C08" w:themeColor="accent3"/>
                          <w:sz w:val="22"/>
                          <w:szCs w:val="22"/>
                          <w:rtl/>
                        </w:rPr>
                        <w:t>أَسْفَـلُ</w:t>
                      </w:r>
                    </w:p>
                    <w:p w14:paraId="2D61E06E" w14:textId="418AC6F9" w:rsidR="001B7469" w:rsidRPr="009B6616" w:rsidRDefault="004642AA" w:rsidP="004642AA">
                      <w:pPr>
                        <w:spacing w:line="240" w:lineRule="auto"/>
                        <w:rPr>
                          <w:color w:val="743C08" w:themeColor="accent3"/>
                          <w:sz w:val="22"/>
                          <w:szCs w:val="22"/>
                        </w:rPr>
                      </w:pPr>
                      <w:r w:rsidRPr="009B6616">
                        <w:rPr>
                          <w:color w:val="743C08" w:themeColor="accent3"/>
                          <w:sz w:val="22"/>
                          <w:szCs w:val="22"/>
                        </w:rPr>
                        <w:t>Kemudian</w:t>
                      </w:r>
                      <w:r w:rsidR="001B7469" w:rsidRPr="009B6616">
                        <w:rPr>
                          <w:color w:val="743C08" w:themeColor="accent3"/>
                          <w:sz w:val="22"/>
                          <w:szCs w:val="22"/>
                        </w:rPr>
                        <w:t xml:space="preserve"> Huruf Qof Pangkal lidah terangkat</w:t>
                      </w:r>
                      <w:r w:rsidRPr="009B6616">
                        <w:rPr>
                          <w:color w:val="743C08" w:themeColor="accent3"/>
                          <w:sz w:val="22"/>
                          <w:szCs w:val="22"/>
                        </w:rPr>
                        <w:t xml:space="preserve">, dipertemukan dengan langit langit lunak, </w:t>
                      </w:r>
                      <w:r w:rsidR="001B7469" w:rsidRPr="009B6616">
                        <w:rPr>
                          <w:color w:val="743C08" w:themeColor="accent3"/>
                          <w:sz w:val="22"/>
                          <w:szCs w:val="22"/>
                        </w:rPr>
                        <w:t xml:space="preserve">huruf Kaf </w:t>
                      </w:r>
                      <w:r w:rsidRPr="009B6616">
                        <w:rPr>
                          <w:color w:val="743C08" w:themeColor="accent3"/>
                          <w:sz w:val="22"/>
                          <w:szCs w:val="22"/>
                        </w:rPr>
                        <w:t xml:space="preserve">disentuhkan dengan </w:t>
                      </w:r>
                      <w:r w:rsidR="005D6F79" w:rsidRPr="009B6616">
                        <w:rPr>
                          <w:color w:val="743C08" w:themeColor="accent3"/>
                          <w:sz w:val="22"/>
                          <w:szCs w:val="22"/>
                        </w:rPr>
                        <w:t xml:space="preserve">antara </w:t>
                      </w:r>
                      <w:r w:rsidRPr="009B6616">
                        <w:rPr>
                          <w:color w:val="743C08" w:themeColor="accent3"/>
                          <w:sz w:val="22"/>
                          <w:szCs w:val="22"/>
                        </w:rPr>
                        <w:t xml:space="preserve">langit langit lunak dan keras lalu pangkal lidah </w:t>
                      </w:r>
                      <w:r w:rsidR="001B7469" w:rsidRPr="009B6616">
                        <w:rPr>
                          <w:color w:val="743C08" w:themeColor="accent3"/>
                          <w:sz w:val="22"/>
                          <w:szCs w:val="22"/>
                        </w:rPr>
                        <w:t>lebih turun.</w:t>
                      </w:r>
                    </w:p>
                    <w:p w14:paraId="7A792CB7" w14:textId="08E9F352" w:rsidR="0027445E" w:rsidRPr="001B7469" w:rsidRDefault="0027445E" w:rsidP="004642AA">
                      <w:pPr>
                        <w:spacing w:line="240" w:lineRule="auto"/>
                        <w:rPr>
                          <w:color w:val="FFFFFF" w:themeColor="background1"/>
                          <w:sz w:val="22"/>
                          <w:szCs w:val="22"/>
                        </w:rPr>
                      </w:pPr>
                      <w:r>
                        <w:rPr>
                          <w:color w:val="FFFFFF" w:themeColor="background1"/>
                          <w:sz w:val="22"/>
                          <w:szCs w:val="22"/>
                        </w:rPr>
                        <w:t xml:space="preserve">Huruf yang keluar dari makhroj ini adalah </w:t>
                      </w:r>
                      <w:r w:rsidR="00177EB8">
                        <w:rPr>
                          <w:color w:val="FFFFFF" w:themeColor="background1"/>
                          <w:sz w:val="22"/>
                          <w:szCs w:val="22"/>
                        </w:rPr>
                        <w:t xml:space="preserve"> </w:t>
                      </w:r>
                      <w:r w:rsidR="00177EB8">
                        <w:rPr>
                          <w:rFonts w:eastAsia="MS Mincho" w:hint="cs"/>
                          <w:color w:val="FFFFFF" w:themeColor="background1"/>
                          <w:sz w:val="22"/>
                          <w:szCs w:val="22"/>
                          <w:rtl/>
                        </w:rPr>
                        <w:t xml:space="preserve"> </w:t>
                      </w:r>
                      <w:r w:rsidR="00177EB8" w:rsidRPr="00177EB8">
                        <w:rPr>
                          <w:rFonts w:ascii="Cascadia Mono SemiLight" w:eastAsia="MS Mincho" w:hAnsi="Cascadia Mono SemiLight" w:cs="Cascadia Mono SemiLight"/>
                          <w:color w:val="FFFFFF" w:themeColor="background1"/>
                          <w:sz w:val="22"/>
                          <w:szCs w:val="22"/>
                          <w:rtl/>
                        </w:rPr>
                        <w:t>ق</w:t>
                      </w:r>
                      <w:r w:rsidRPr="00177EB8">
                        <w:rPr>
                          <w:rFonts w:ascii="Cascadia Mono SemiLight" w:hAnsi="Cascadia Mono SemiLight" w:cs="Cascadia Mono SemiLight"/>
                          <w:color w:val="FFFFFF" w:themeColor="background1"/>
                          <w:sz w:val="22"/>
                          <w:szCs w:val="22"/>
                        </w:rPr>
                        <w:t>&amp;</w:t>
                      </w:r>
                      <w:r w:rsidR="00177EB8" w:rsidRPr="00177EB8">
                        <w:rPr>
                          <w:rFonts w:ascii="Cascadia Mono SemiLight" w:hAnsi="Cascadia Mono SemiLight" w:cs="Cascadia Mono SemiLight"/>
                          <w:color w:val="FFFFFF" w:themeColor="background1"/>
                          <w:sz w:val="22"/>
                          <w:szCs w:val="22"/>
                          <w:rtl/>
                        </w:rPr>
                        <w:t>ك</w:t>
                      </w:r>
                      <w:r w:rsidR="00177EB8">
                        <w:rPr>
                          <w:rFonts w:ascii="Cascadia Mono SemiLight" w:hAnsi="Cascadia Mono SemiLight" w:cs="Cascadia Mono SemiLight" w:hint="cs"/>
                          <w:color w:val="FFFFFF" w:themeColor="background1"/>
                          <w:sz w:val="22"/>
                          <w:szCs w:val="22"/>
                          <w:rtl/>
                        </w:rPr>
                        <w:t xml:space="preserve"> </w:t>
                      </w:r>
                    </w:p>
                  </w:txbxContent>
                </v:textbox>
                <w10:wrap anchorx="margin"/>
              </v:shape>
            </w:pict>
          </mc:Fallback>
        </mc:AlternateContent>
      </w:r>
      <w:r w:rsidR="00987E9C">
        <w:rPr>
          <w:rFonts w:asciiTheme="majorHAnsi" w:eastAsiaTheme="majorEastAsia" w:hAnsiTheme="majorHAnsi" w:cstheme="majorBidi"/>
          <w:color w:val="C68D08" w:themeColor="accent1" w:themeShade="BF"/>
          <w:sz w:val="48"/>
          <w:szCs w:val="48"/>
        </w:rPr>
        <mc:AlternateContent>
          <mc:Choice Requires="wps">
            <w:drawing>
              <wp:anchor distT="0" distB="0" distL="114300" distR="114300" simplePos="0" relativeHeight="251654240" behindDoc="0" locked="0" layoutInCell="1" allowOverlap="1" wp14:anchorId="35CE9C8D" wp14:editId="4CFDDD2C">
                <wp:simplePos x="0" y="0"/>
                <wp:positionH relativeFrom="margin">
                  <wp:posOffset>-706582</wp:posOffset>
                </wp:positionH>
                <wp:positionV relativeFrom="margin">
                  <wp:align>bottom</wp:align>
                </wp:positionV>
                <wp:extent cx="526473" cy="2345962"/>
                <wp:effectExtent l="0" t="0" r="6985" b="0"/>
                <wp:wrapNone/>
                <wp:docPr id="1478063918" name="Persegi Panjang 1478063918"/>
                <wp:cNvGraphicFramePr/>
                <a:graphic xmlns:a="http://schemas.openxmlformats.org/drawingml/2006/main">
                  <a:graphicData uri="http://schemas.microsoft.com/office/word/2010/wordprocessingShape">
                    <wps:wsp>
                      <wps:cNvSpPr/>
                      <wps:spPr>
                        <a:xfrm>
                          <a:off x="0" y="0"/>
                          <a:ext cx="526473" cy="2345962"/>
                        </a:xfrm>
                        <a:prstGeom prst="rect">
                          <a:avLst/>
                        </a:prstGeom>
                        <a:solidFill>
                          <a:srgbClr val="FDEAB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DD19528" w14:textId="77777777" w:rsidR="00987E9C" w:rsidRDefault="00987E9C" w:rsidP="00987E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E9C8D" id="Persegi Panjang 1478063918" o:spid="_x0000_s1202" style="position:absolute;margin-left:-55.65pt;margin-top:0;width:41.45pt;height:184.7pt;z-index:251654240;visibility:visible;mso-wrap-style:square;mso-width-percent:0;mso-height-percent:0;mso-wrap-distance-left:9pt;mso-wrap-distance-top:0;mso-wrap-distance-right:9pt;mso-wrap-distance-bottom:0;mso-position-horizontal:absolute;mso-position-horizontal-relative:margin;mso-position-vertical:bottom;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" fillcolor="#fdeabc" stroked="f" strokeweight="1pt">
                <v:textbox>
                  <w:txbxContent>
                    <w:p w14:paraId="2DD19528" w14:textId="77777777" w:rsidR="00987E9C" w:rsidRDefault="00987E9C" w:rsidP="00987E9C"/>
                  </w:txbxContent>
                </v:textbox>
                <w10:wrap anchorx="margin" anchory="margin"/>
              </v:rect>
            </w:pict>
          </mc:Fallback>
        </mc:AlternateContent>
      </w:r>
      <w:r w:rsidR="00A4011D">
        <w:rPr>
          <w:rFonts w:asciiTheme="majorHAnsi" w:eastAsiaTheme="majorEastAsia" w:hAnsiTheme="majorHAnsi" w:cstheme="majorBidi"/>
          <w:color w:val="C68D08" w:themeColor="accent1" w:themeShade="BF"/>
          <w:sz w:val="48"/>
          <w:szCs w:val="48"/>
        </w:rPr>
        <w:drawing>
          <wp:anchor distT="0" distB="0" distL="114300" distR="114300" simplePos="0" relativeHeight="251654209" behindDoc="0" locked="0" layoutInCell="1" allowOverlap="1" wp14:anchorId="7E5E70E9" wp14:editId="714E8F30">
            <wp:simplePos x="0" y="0"/>
            <wp:positionH relativeFrom="column">
              <wp:posOffset>2667000</wp:posOffset>
            </wp:positionH>
            <wp:positionV relativeFrom="paragraph">
              <wp:posOffset>1758950</wp:posOffset>
            </wp:positionV>
            <wp:extent cx="895350" cy="895350"/>
            <wp:effectExtent l="0" t="0" r="0" b="0"/>
            <wp:wrapNone/>
            <wp:docPr id="153573283" name="Gambar 153573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3283" name="Gambar 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95350" cy="895350"/>
                    </a:xfrm>
                    <a:prstGeom prst="rect">
                      <a:avLst/>
                    </a:prstGeom>
                  </pic:spPr>
                </pic:pic>
              </a:graphicData>
            </a:graphic>
          </wp:anchor>
        </w:drawing>
      </w:r>
      <w:r w:rsidR="00A4011D">
        <w:rPr>
          <w:rFonts w:asciiTheme="majorHAnsi" w:eastAsiaTheme="majorEastAsia" w:hAnsiTheme="majorHAnsi" w:cstheme="majorBidi"/>
          <w:color w:val="C68D08" w:themeColor="accent1" w:themeShade="BF"/>
          <w:sz w:val="48"/>
          <w:szCs w:val="48"/>
        </w:rPr>
        <w:drawing>
          <wp:anchor distT="0" distB="0" distL="114300" distR="114300" simplePos="0" relativeHeight="251654207" behindDoc="0" locked="0" layoutInCell="1" allowOverlap="1" wp14:anchorId="1C4204ED" wp14:editId="755EC864">
            <wp:simplePos x="0" y="0"/>
            <wp:positionH relativeFrom="column">
              <wp:posOffset>321945</wp:posOffset>
            </wp:positionH>
            <wp:positionV relativeFrom="paragraph">
              <wp:posOffset>1756410</wp:posOffset>
            </wp:positionV>
            <wp:extent cx="895350" cy="895350"/>
            <wp:effectExtent l="0" t="0" r="0" b="0"/>
            <wp:wrapNone/>
            <wp:docPr id="2052336880" name="Gambar 2052336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36880" name="Gambar 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95350" cy="895350"/>
                    </a:xfrm>
                    <a:prstGeom prst="rect">
                      <a:avLst/>
                    </a:prstGeom>
                  </pic:spPr>
                </pic:pic>
              </a:graphicData>
            </a:graphic>
          </wp:anchor>
        </w:drawing>
      </w:r>
      <w:r w:rsidR="0037567F">
        <w:rPr>
          <w:rFonts w:asciiTheme="majorHAnsi" w:eastAsiaTheme="majorEastAsia" w:hAnsiTheme="majorHAnsi" w:cstheme="majorBidi"/>
          <w:color w:val="C68D08" w:themeColor="accent1" w:themeShade="BF"/>
          <w:sz w:val="48"/>
          <w:szCs w:val="48"/>
        </w:rPr>
        <mc:AlternateContent>
          <mc:Choice Requires="wps">
            <w:drawing>
              <wp:anchor distT="0" distB="0" distL="114300" distR="114300" simplePos="0" relativeHeight="251647033" behindDoc="0" locked="0" layoutInCell="1" allowOverlap="1" wp14:anchorId="71319375" wp14:editId="1F4C0CFE">
                <wp:simplePos x="0" y="0"/>
                <wp:positionH relativeFrom="margin">
                  <wp:align>right</wp:align>
                </wp:positionH>
                <wp:positionV relativeFrom="paragraph">
                  <wp:posOffset>3752850</wp:posOffset>
                </wp:positionV>
                <wp:extent cx="4067175" cy="1156854"/>
                <wp:effectExtent l="0" t="0" r="0" b="5715"/>
                <wp:wrapNone/>
                <wp:docPr id="565338665" name="Kotak Teks 565338665"/>
                <wp:cNvGraphicFramePr/>
                <a:graphic xmlns:a="http://schemas.openxmlformats.org/drawingml/2006/main">
                  <a:graphicData uri="http://schemas.microsoft.com/office/word/2010/wordprocessingShape">
                    <wps:wsp>
                      <wps:cNvSpPr txBox="1"/>
                      <wps:spPr>
                        <a:xfrm>
                          <a:off x="0" y="0"/>
                          <a:ext cx="4067175" cy="115685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4A452F" w14:textId="28DD203E" w:rsidR="001B7469" w:rsidRPr="0037567F" w:rsidRDefault="005D6F79" w:rsidP="001B7469">
                            <w:pPr>
                              <w:jc w:val="center"/>
                              <w:rPr>
                                <w:rFonts w:ascii="Segoe UI" w:eastAsia="MS Mincho" w:hAnsi="Segoe UI" w:cs="Segoe UI"/>
                                <w:sz w:val="24"/>
                                <w:szCs w:val="24"/>
                                <w:rtl/>
                              </w:rPr>
                            </w:pPr>
                            <w:r>
                              <w:rPr>
                                <w:rFonts w:ascii="Segoe UI" w:eastAsia="MS Mincho" w:hAnsi="Segoe UI" w:cs="Segoe UI"/>
                                <w:sz w:val="22"/>
                                <w:szCs w:val="22"/>
                              </w:rPr>
                              <w:t xml:space="preserve"> </w:t>
                            </w:r>
                            <w:r w:rsidRPr="0037567F">
                              <w:rPr>
                                <w:rFonts w:ascii="Dubai" w:hAnsi="Dubai" w:cs="Dubai"/>
                                <w:color w:val="595959" w:themeColor="text1" w:themeTint="A6"/>
                                <w:sz w:val="24"/>
                                <w:szCs w:val="24"/>
                              </w:rPr>
                              <w:t>“</w:t>
                            </w:r>
                            <w:r w:rsidRPr="0037567F">
                              <w:rPr>
                                <w:rFonts w:ascii="Dubai" w:hAnsi="Dubai" w:cs="Dubai" w:hint="cs"/>
                                <w:color w:val="595959" w:themeColor="text1" w:themeTint="A6"/>
                                <w:sz w:val="24"/>
                                <w:szCs w:val="24"/>
                                <w:rtl/>
                              </w:rPr>
                              <w:t>وَ</w:t>
                            </w:r>
                            <w:r w:rsidRPr="0037567F">
                              <w:rPr>
                                <w:rFonts w:ascii="Dubai" w:hAnsi="Dubai" w:cs="Dubai"/>
                                <w:color w:val="595959" w:themeColor="text1" w:themeTint="A6"/>
                                <w:sz w:val="24"/>
                                <w:szCs w:val="24"/>
                                <w:rtl/>
                              </w:rPr>
                              <w:t>الْوَسْـطُ فَجِيـمُ الشِّـيـنُ يَـا</w:t>
                            </w:r>
                            <w:r w:rsidRPr="0037567F">
                              <w:rPr>
                                <w:rFonts w:ascii="Segoe UI" w:eastAsia="MS Mincho" w:hAnsi="Segoe UI" w:cs="Segoe UI"/>
                                <w:sz w:val="24"/>
                                <w:szCs w:val="24"/>
                              </w:rPr>
                              <w:t xml:space="preserve"> </w:t>
                            </w:r>
                            <w:r w:rsidRPr="0037567F">
                              <w:rPr>
                                <w:rFonts w:ascii="Segoe UI" w:eastAsia="MS Mincho" w:hAnsi="Segoe UI" w:cs="Segoe UI"/>
                                <w:color w:val="595959" w:themeColor="text1" w:themeTint="A6"/>
                                <w:sz w:val="24"/>
                                <w:szCs w:val="24"/>
                              </w:rPr>
                              <w:t>“</w:t>
                            </w:r>
                          </w:p>
                          <w:p w14:paraId="27B9B0F7" w14:textId="5824C66B" w:rsidR="001B7469" w:rsidRPr="008B0BAA" w:rsidRDefault="00E91C7C" w:rsidP="001B7469">
                            <w:pPr>
                              <w:rPr>
                                <w:color w:val="595959" w:themeColor="text1" w:themeTint="A6"/>
                                <w:sz w:val="22"/>
                                <w:szCs w:val="22"/>
                              </w:rPr>
                            </w:pPr>
                            <w:r w:rsidRPr="008B0BAA">
                              <w:rPr>
                                <w:color w:val="595959" w:themeColor="text1" w:themeTint="A6"/>
                                <w:sz w:val="22"/>
                                <w:szCs w:val="22"/>
                              </w:rPr>
                              <w:t>Dan dari tengah lidah yaitu huruf Jim</w:t>
                            </w:r>
                            <w:r w:rsidR="005D6F79" w:rsidRPr="008B0BAA">
                              <w:rPr>
                                <w:color w:val="595959" w:themeColor="text1" w:themeTint="A6"/>
                                <w:sz w:val="22"/>
                                <w:szCs w:val="22"/>
                              </w:rPr>
                              <w:t xml:space="preserve"> jika disentuhkan dengan langit langit </w:t>
                            </w:r>
                            <w:r w:rsidRPr="008B0BAA">
                              <w:rPr>
                                <w:color w:val="595959" w:themeColor="text1" w:themeTint="A6"/>
                                <w:sz w:val="22"/>
                                <w:szCs w:val="22"/>
                              </w:rPr>
                              <w:t xml:space="preserve">, </w:t>
                            </w:r>
                            <w:r w:rsidR="005D6F79" w:rsidRPr="008B0BAA">
                              <w:rPr>
                                <w:color w:val="595959" w:themeColor="text1" w:themeTint="A6"/>
                                <w:sz w:val="22"/>
                                <w:szCs w:val="22"/>
                              </w:rPr>
                              <w:t xml:space="preserve">serta huruf </w:t>
                            </w:r>
                            <w:r w:rsidRPr="008B0BAA">
                              <w:rPr>
                                <w:color w:val="595959" w:themeColor="text1" w:themeTint="A6"/>
                                <w:sz w:val="22"/>
                                <w:szCs w:val="22"/>
                              </w:rPr>
                              <w:t>Syin</w:t>
                            </w:r>
                            <w:r w:rsidR="005D6F79" w:rsidRPr="008B0BAA">
                              <w:rPr>
                                <w:color w:val="595959" w:themeColor="text1" w:themeTint="A6"/>
                                <w:sz w:val="22"/>
                                <w:szCs w:val="22"/>
                              </w:rPr>
                              <w:t xml:space="preserve"> dan </w:t>
                            </w:r>
                            <w:r w:rsidRPr="008B0BAA">
                              <w:rPr>
                                <w:color w:val="595959" w:themeColor="text1" w:themeTint="A6"/>
                                <w:sz w:val="22"/>
                                <w:szCs w:val="22"/>
                              </w:rPr>
                              <w:t xml:space="preserve"> Ya’</w:t>
                            </w:r>
                            <w:r w:rsidR="005D6F79" w:rsidRPr="008B0BAA">
                              <w:rPr>
                                <w:color w:val="595959" w:themeColor="text1" w:themeTint="A6"/>
                                <w:sz w:val="22"/>
                                <w:szCs w:val="22"/>
                              </w:rPr>
                              <w:t xml:space="preserve"> jika lidah digerakkan mendekati langit langit</w:t>
                            </w:r>
                            <w:r w:rsidRPr="008B0BAA">
                              <w:rPr>
                                <w:color w:val="595959" w:themeColor="text1" w:themeTint="A6"/>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19375" id="Kotak Teks 565338665" o:spid="_x0000_s1203" type="#_x0000_t202" style="position:absolute;margin-left:269.05pt;margin-top:295.5pt;width:320.25pt;height:91.1pt;z-index:25164703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" filled="f" stroked="f">
                <v:textbox>
                  <w:txbxContent>
                    <w:p w14:paraId="344A452F" w14:textId="28DD203E" w:rsidR="001B7469" w:rsidRPr="0037567F" w:rsidRDefault="005D6F79" w:rsidP="001B7469">
                      <w:pPr>
                        <w:jc w:val="center"/>
                        <w:rPr>
                          <w:rFonts w:ascii="Segoe UI" w:eastAsia="MS Mincho" w:hAnsi="Segoe UI" w:cs="Segoe UI"/>
                          <w:sz w:val="24"/>
                          <w:szCs w:val="24"/>
                          <w:rtl/>
                        </w:rPr>
                      </w:pPr>
                      <w:r>
                        <w:rPr>
                          <w:rFonts w:ascii="Segoe UI" w:eastAsia="MS Mincho" w:hAnsi="Segoe UI" w:cs="Segoe UI"/>
                          <w:sz w:val="22"/>
                          <w:szCs w:val="22"/>
                        </w:rPr>
                        <w:t xml:space="preserve"> </w:t>
                      </w:r>
                      <w:r w:rsidRPr="0037567F">
                        <w:rPr>
                          <w:rFonts w:ascii="Dubai" w:hAnsi="Dubai" w:cs="Dubai"/>
                          <w:color w:val="595959" w:themeColor="text1" w:themeTint="A6"/>
                          <w:sz w:val="24"/>
                          <w:szCs w:val="24"/>
                        </w:rPr>
                        <w:t>“</w:t>
                      </w:r>
                      <w:r w:rsidRPr="0037567F">
                        <w:rPr>
                          <w:rFonts w:ascii="Dubai" w:hAnsi="Dubai" w:cs="Dubai" w:hint="cs"/>
                          <w:color w:val="595959" w:themeColor="text1" w:themeTint="A6"/>
                          <w:sz w:val="24"/>
                          <w:szCs w:val="24"/>
                          <w:rtl/>
                        </w:rPr>
                        <w:t>وَ</w:t>
                      </w:r>
                      <w:r w:rsidRPr="0037567F">
                        <w:rPr>
                          <w:rFonts w:ascii="Dubai" w:hAnsi="Dubai" w:cs="Dubai"/>
                          <w:color w:val="595959" w:themeColor="text1" w:themeTint="A6"/>
                          <w:sz w:val="24"/>
                          <w:szCs w:val="24"/>
                          <w:rtl/>
                        </w:rPr>
                        <w:t>الْوَسْـطُ فَجِيـمُ الشِّـيـنُ يَـا</w:t>
                      </w:r>
                      <w:r w:rsidRPr="0037567F">
                        <w:rPr>
                          <w:rFonts w:ascii="Segoe UI" w:eastAsia="MS Mincho" w:hAnsi="Segoe UI" w:cs="Segoe UI"/>
                          <w:sz w:val="24"/>
                          <w:szCs w:val="24"/>
                        </w:rPr>
                        <w:t xml:space="preserve"> </w:t>
                      </w:r>
                      <w:r w:rsidRPr="0037567F">
                        <w:rPr>
                          <w:rFonts w:ascii="Segoe UI" w:eastAsia="MS Mincho" w:hAnsi="Segoe UI" w:cs="Segoe UI"/>
                          <w:color w:val="595959" w:themeColor="text1" w:themeTint="A6"/>
                          <w:sz w:val="24"/>
                          <w:szCs w:val="24"/>
                        </w:rPr>
                        <w:t>“</w:t>
                      </w:r>
                    </w:p>
                    <w:p w14:paraId="27B9B0F7" w14:textId="5824C66B" w:rsidR="001B7469" w:rsidRPr="008B0BAA" w:rsidRDefault="00E91C7C" w:rsidP="001B7469">
                      <w:pPr>
                        <w:rPr>
                          <w:color w:val="595959" w:themeColor="text1" w:themeTint="A6"/>
                          <w:sz w:val="22"/>
                          <w:szCs w:val="22"/>
                        </w:rPr>
                      </w:pPr>
                      <w:r w:rsidRPr="008B0BAA">
                        <w:rPr>
                          <w:color w:val="595959" w:themeColor="text1" w:themeTint="A6"/>
                          <w:sz w:val="22"/>
                          <w:szCs w:val="22"/>
                        </w:rPr>
                        <w:t>Dan dari tengah lidah yaitu huruf Jim</w:t>
                      </w:r>
                      <w:r w:rsidR="005D6F79" w:rsidRPr="008B0BAA">
                        <w:rPr>
                          <w:color w:val="595959" w:themeColor="text1" w:themeTint="A6"/>
                          <w:sz w:val="22"/>
                          <w:szCs w:val="22"/>
                        </w:rPr>
                        <w:t xml:space="preserve"> jika disentuhkan dengan langit langit </w:t>
                      </w:r>
                      <w:r w:rsidRPr="008B0BAA">
                        <w:rPr>
                          <w:color w:val="595959" w:themeColor="text1" w:themeTint="A6"/>
                          <w:sz w:val="22"/>
                          <w:szCs w:val="22"/>
                        </w:rPr>
                        <w:t xml:space="preserve">, </w:t>
                      </w:r>
                      <w:r w:rsidR="005D6F79" w:rsidRPr="008B0BAA">
                        <w:rPr>
                          <w:color w:val="595959" w:themeColor="text1" w:themeTint="A6"/>
                          <w:sz w:val="22"/>
                          <w:szCs w:val="22"/>
                        </w:rPr>
                        <w:t xml:space="preserve">serta huruf </w:t>
                      </w:r>
                      <w:r w:rsidRPr="008B0BAA">
                        <w:rPr>
                          <w:color w:val="595959" w:themeColor="text1" w:themeTint="A6"/>
                          <w:sz w:val="22"/>
                          <w:szCs w:val="22"/>
                        </w:rPr>
                        <w:t>Syin</w:t>
                      </w:r>
                      <w:r w:rsidR="005D6F79" w:rsidRPr="008B0BAA">
                        <w:rPr>
                          <w:color w:val="595959" w:themeColor="text1" w:themeTint="A6"/>
                          <w:sz w:val="22"/>
                          <w:szCs w:val="22"/>
                        </w:rPr>
                        <w:t xml:space="preserve"> dan </w:t>
                      </w:r>
                      <w:r w:rsidRPr="008B0BAA">
                        <w:rPr>
                          <w:color w:val="595959" w:themeColor="text1" w:themeTint="A6"/>
                          <w:sz w:val="22"/>
                          <w:szCs w:val="22"/>
                        </w:rPr>
                        <w:t xml:space="preserve"> Ya’</w:t>
                      </w:r>
                      <w:r w:rsidR="005D6F79" w:rsidRPr="008B0BAA">
                        <w:rPr>
                          <w:color w:val="595959" w:themeColor="text1" w:themeTint="A6"/>
                          <w:sz w:val="22"/>
                          <w:szCs w:val="22"/>
                        </w:rPr>
                        <w:t xml:space="preserve"> jika lidah digerakkan mendekati langit langit</w:t>
                      </w:r>
                      <w:r w:rsidRPr="008B0BAA">
                        <w:rPr>
                          <w:color w:val="595959" w:themeColor="text1" w:themeTint="A6"/>
                          <w:sz w:val="22"/>
                          <w:szCs w:val="22"/>
                        </w:rPr>
                        <w:t>.</w:t>
                      </w:r>
                    </w:p>
                  </w:txbxContent>
                </v:textbox>
                <w10:wrap anchorx="margin"/>
              </v:shape>
            </w:pict>
          </mc:Fallback>
        </mc:AlternateContent>
      </w:r>
      <w:r w:rsidR="0037567F">
        <w:rPr>
          <w:rFonts w:asciiTheme="majorHAnsi" w:eastAsiaTheme="majorEastAsia" w:hAnsiTheme="majorHAnsi" w:cstheme="majorBidi"/>
          <w:color w:val="C68D08" w:themeColor="accent1" w:themeShade="BF"/>
          <w:sz w:val="48"/>
          <w:szCs w:val="48"/>
        </w:rPr>
        <mc:AlternateContent>
          <mc:Choice Requires="wpg">
            <w:drawing>
              <wp:anchor distT="0" distB="0" distL="114300" distR="114300" simplePos="0" relativeHeight="251647030" behindDoc="0" locked="0" layoutInCell="1" allowOverlap="1" wp14:anchorId="2F5FF562" wp14:editId="7E7A628B">
                <wp:simplePos x="0" y="0"/>
                <wp:positionH relativeFrom="margin">
                  <wp:posOffset>315191</wp:posOffset>
                </wp:positionH>
                <wp:positionV relativeFrom="paragraph">
                  <wp:posOffset>3031028</wp:posOffset>
                </wp:positionV>
                <wp:extent cx="2588984" cy="654627"/>
                <wp:effectExtent l="0" t="0" r="0" b="0"/>
                <wp:wrapNone/>
                <wp:docPr id="1129156375" name="Grup 1129156375"/>
                <wp:cNvGraphicFramePr/>
                <a:graphic xmlns:a="http://schemas.openxmlformats.org/drawingml/2006/main">
                  <a:graphicData uri="http://schemas.microsoft.com/office/word/2010/wordprocessingGroup">
                    <wpg:wgp>
                      <wpg:cNvGrpSpPr/>
                      <wpg:grpSpPr>
                        <a:xfrm>
                          <a:off x="0" y="0"/>
                          <a:ext cx="2588984" cy="654627"/>
                          <a:chOff x="-41898" y="35542"/>
                          <a:chExt cx="1531874" cy="655217"/>
                        </a:xfrm>
                      </wpg:grpSpPr>
                      <wps:wsp>
                        <wps:cNvPr id="623688421" name="Kotak Teks 1"/>
                        <wps:cNvSpPr txBox="1"/>
                        <wps:spPr>
                          <a:xfrm>
                            <a:off x="-15256" y="35542"/>
                            <a:ext cx="1505232" cy="4097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D30EAE" w14:textId="38C48386" w:rsidR="006C18AE" w:rsidRPr="006C18AE" w:rsidRDefault="006C18AE" w:rsidP="006C18AE">
                              <w:pPr>
                                <w:rPr>
                                  <w:rFonts w:ascii="Cascadia Mono SemiLight" w:hAnsi="Cascadia Mono SemiLight" w:cs="Cascadia Mono SemiLight"/>
                                  <w:color w:val="595959" w:themeColor="text1" w:themeTint="A6"/>
                                  <w:sz w:val="48"/>
                                  <w:szCs w:val="48"/>
                                </w:rPr>
                              </w:pPr>
                              <w:r>
                                <w:rPr>
                                  <w:rFonts w:ascii="Cascadia Mono SemiLight" w:hAnsi="Cascadia Mono SemiLight" w:cs="Cascadia Mono SemiLight"/>
                                  <w:color w:val="595959" w:themeColor="text1" w:themeTint="A6"/>
                                  <w:sz w:val="48"/>
                                  <w:szCs w:val="48"/>
                                </w:rPr>
                                <w:t>WASTHUL</w:t>
                              </w:r>
                              <w:r w:rsidRPr="006C18AE">
                                <w:rPr>
                                  <w:rFonts w:ascii="Cascadia Mono SemiLight" w:hAnsi="Cascadia Mono SemiLight" w:cs="Cascadia Mono SemiLight"/>
                                  <w:color w:val="595959" w:themeColor="text1" w:themeTint="A6"/>
                                  <w:sz w:val="48"/>
                                  <w:szCs w:val="48"/>
                                </w:rPr>
                                <w:t xml:space="preserve"> LISAN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7510240" name="Kotak Teks 1"/>
                        <wps:cNvSpPr txBox="1"/>
                        <wps:spPr>
                          <a:xfrm>
                            <a:off x="-41898" y="306729"/>
                            <a:ext cx="673715" cy="384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9E92BF" w14:textId="267B0E93" w:rsidR="006C18AE" w:rsidRPr="0037567F" w:rsidRDefault="006C18AE" w:rsidP="006C18AE">
                              <w:pPr>
                                <w:jc w:val="right"/>
                                <w:rPr>
                                  <w:rFonts w:ascii="Dubai" w:hAnsi="Dubai" w:cs="Dubai"/>
                                  <w:color w:val="595959" w:themeColor="text1" w:themeTint="A6"/>
                                  <w:sz w:val="32"/>
                                  <w:szCs w:val="32"/>
                                </w:rPr>
                              </w:pPr>
                              <w:r w:rsidRPr="0037567F">
                                <w:rPr>
                                  <w:rFonts w:ascii="Dubai" w:hAnsi="Dubai" w:cs="Dubai" w:hint="cs"/>
                                  <w:color w:val="595959" w:themeColor="text1" w:themeTint="A6"/>
                                  <w:sz w:val="32"/>
                                  <w:szCs w:val="32"/>
                                  <w:rtl/>
                                </w:rPr>
                                <w:t>وسط اللسان</w:t>
                              </w:r>
                              <w:r w:rsidRPr="0037567F">
                                <w:rPr>
                                  <w:rFonts w:ascii="Dubai" w:hAnsi="Dubai" w:cs="Dubai"/>
                                  <w:color w:val="595959" w:themeColor="text1" w:themeTint="A6"/>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5FF562" id="Grup 1129156375" o:spid="_x0000_s1204" style="position:absolute;margin-left:24.8pt;margin-top:238.65pt;width:203.85pt;height:51.55pt;z-index:251647030;mso-position-horizontal-relative:margin;mso-width-relative:margin;mso-height-relative:margin" coordorigin="-418,355" coordsize="15318,6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">
                <v:shape id="_x0000_s1205" type="#_x0000_t202" style="position:absolute;left:-152;top:355;width:15051;height:4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" filled="f" stroked="f">
                  <v:textbox>
                    <w:txbxContent>
                      <w:p w14:paraId="12D30EAE" w14:textId="38C48386" w:rsidR="006C18AE" w:rsidRPr="006C18AE" w:rsidRDefault="006C18AE" w:rsidP="006C18AE">
                        <w:pPr>
                          <w:rPr>
                            <w:rFonts w:ascii="Cascadia Mono SemiLight" w:hAnsi="Cascadia Mono SemiLight" w:cs="Cascadia Mono SemiLight"/>
                            <w:color w:val="595959" w:themeColor="text1" w:themeTint="A6"/>
                            <w:sz w:val="48"/>
                            <w:szCs w:val="48"/>
                          </w:rPr>
                        </w:pPr>
                        <w:r>
                          <w:rPr>
                            <w:rFonts w:ascii="Cascadia Mono SemiLight" w:hAnsi="Cascadia Mono SemiLight" w:cs="Cascadia Mono SemiLight"/>
                            <w:color w:val="595959" w:themeColor="text1" w:themeTint="A6"/>
                            <w:sz w:val="48"/>
                            <w:szCs w:val="48"/>
                          </w:rPr>
                          <w:t>WASTHUL</w:t>
                        </w:r>
                        <w:r w:rsidRPr="006C18AE">
                          <w:rPr>
                            <w:rFonts w:ascii="Cascadia Mono SemiLight" w:hAnsi="Cascadia Mono SemiLight" w:cs="Cascadia Mono SemiLight"/>
                            <w:color w:val="595959" w:themeColor="text1" w:themeTint="A6"/>
                            <w:sz w:val="48"/>
                            <w:szCs w:val="48"/>
                          </w:rPr>
                          <w:t xml:space="preserve"> LISAN</w:t>
                        </w:r>
                      </w:p>
                    </w:txbxContent>
                  </v:textbox>
                </v:shape>
                <v:shape id="_x0000_s1206" type="#_x0000_t202" style="position:absolute;left:-418;top:3067;width:6736;height:3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" filled="f" stroked="f">
                  <v:textbox>
                    <w:txbxContent>
                      <w:p w14:paraId="459E92BF" w14:textId="267B0E93" w:rsidR="006C18AE" w:rsidRPr="0037567F" w:rsidRDefault="006C18AE" w:rsidP="006C18AE">
                        <w:pPr>
                          <w:jc w:val="right"/>
                          <w:rPr>
                            <w:rFonts w:ascii="Dubai" w:hAnsi="Dubai" w:cs="Dubai"/>
                            <w:color w:val="595959" w:themeColor="text1" w:themeTint="A6"/>
                            <w:sz w:val="32"/>
                            <w:szCs w:val="32"/>
                          </w:rPr>
                        </w:pPr>
                        <w:r w:rsidRPr="0037567F">
                          <w:rPr>
                            <w:rFonts w:ascii="Dubai" w:hAnsi="Dubai" w:cs="Dubai" w:hint="cs"/>
                            <w:color w:val="595959" w:themeColor="text1" w:themeTint="A6"/>
                            <w:sz w:val="32"/>
                            <w:szCs w:val="32"/>
                            <w:rtl/>
                          </w:rPr>
                          <w:t>وسط اللسان</w:t>
                        </w:r>
                        <w:r w:rsidRPr="0037567F">
                          <w:rPr>
                            <w:rFonts w:ascii="Dubai" w:hAnsi="Dubai" w:cs="Dubai"/>
                            <w:color w:val="595959" w:themeColor="text1" w:themeTint="A6"/>
                            <w:sz w:val="32"/>
                            <w:szCs w:val="32"/>
                          </w:rPr>
                          <w:t xml:space="preserve"> </w:t>
                        </w:r>
                      </w:p>
                    </w:txbxContent>
                  </v:textbox>
                </v:shape>
                <w10:wrap anchorx="margin"/>
              </v:group>
            </w:pict>
          </mc:Fallback>
        </mc:AlternateContent>
      </w:r>
      <w:r w:rsidR="00456D65">
        <w:rPr>
          <w:rFonts w:asciiTheme="majorHAnsi" w:eastAsiaTheme="majorEastAsia" w:hAnsiTheme="majorHAnsi" w:cstheme="majorBidi"/>
          <w:color w:val="C68D08" w:themeColor="accent1" w:themeShade="BF"/>
          <w:sz w:val="48"/>
          <w:szCs w:val="48"/>
        </w:rPr>
        <mc:AlternateContent>
          <mc:Choice Requires="wps">
            <w:drawing>
              <wp:anchor distT="0" distB="0" distL="114300" distR="114300" simplePos="0" relativeHeight="251654205" behindDoc="0" locked="0" layoutInCell="1" allowOverlap="1" wp14:anchorId="791AEE2D" wp14:editId="19D3A4BD">
                <wp:simplePos x="0" y="0"/>
                <wp:positionH relativeFrom="column">
                  <wp:posOffset>3313</wp:posOffset>
                </wp:positionH>
                <wp:positionV relativeFrom="paragraph">
                  <wp:posOffset>1723280</wp:posOffset>
                </wp:positionV>
                <wp:extent cx="5210810" cy="963034"/>
                <wp:effectExtent l="0" t="0" r="27940" b="27940"/>
                <wp:wrapNone/>
                <wp:docPr id="703810586" name="Persegi Panjang 703810586"/>
                <wp:cNvGraphicFramePr/>
                <a:graphic xmlns:a="http://schemas.openxmlformats.org/drawingml/2006/main">
                  <a:graphicData uri="http://schemas.microsoft.com/office/word/2010/wordprocessingShape">
                    <wps:wsp>
                      <wps:cNvSpPr/>
                      <wps:spPr>
                        <a:xfrm>
                          <a:off x="0" y="0"/>
                          <a:ext cx="5210810" cy="963034"/>
                        </a:xfrm>
                        <a:prstGeom prst="rect">
                          <a:avLst/>
                        </a:prstGeom>
                        <a:ln/>
                      </wps:spPr>
                      <wps:style>
                        <a:lnRef idx="2">
                          <a:schemeClr val="accent4">
                            <a:shade val="15000"/>
                          </a:schemeClr>
                        </a:lnRef>
                        <a:fillRef idx="1">
                          <a:schemeClr val="accent4"/>
                        </a:fillRef>
                        <a:effectRef idx="0">
                          <a:schemeClr val="accent4"/>
                        </a:effectRef>
                        <a:fontRef idx="minor">
                          <a:schemeClr val="lt1"/>
                        </a:fontRef>
                      </wps:style>
                      <wps:txbx>
                        <w:txbxContent>
                          <w:p w14:paraId="02659776" w14:textId="77777777" w:rsidR="00D60F5E" w:rsidRDefault="00D60F5E" w:rsidP="00D60F5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1AEE2D" id="Persegi Panjang 703810586" o:spid="_x0000_s1207" style="position:absolute;margin-left:.25pt;margin-top:135.7pt;width:410.3pt;height:75.85pt;z-index:25165420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" fillcolor="#fdeabc [3207]" strokecolor="#3f2d02 [487]" strokeweight="1pt">
                <v:textbox>
                  <w:txbxContent>
                    <w:p w14:paraId="02659776" w14:textId="77777777" w:rsidR="00D60F5E" w:rsidRDefault="00D60F5E" w:rsidP="00D60F5E"/>
                  </w:txbxContent>
                </v:textbox>
              </v:rect>
            </w:pict>
          </mc:Fallback>
        </mc:AlternateContent>
      </w:r>
      <w:r w:rsidR="00456D65">
        <w:rPr>
          <w:rFonts w:asciiTheme="majorHAnsi" w:eastAsiaTheme="majorEastAsia" w:hAnsiTheme="majorHAnsi" w:cstheme="majorBidi"/>
          <w:color w:val="C68D08" w:themeColor="accent1" w:themeShade="BF"/>
          <w:sz w:val="48"/>
          <w:szCs w:val="48"/>
        </w:rPr>
        <mc:AlternateContent>
          <mc:Choice Requires="wps">
            <w:drawing>
              <wp:anchor distT="0" distB="0" distL="114300" distR="114300" simplePos="0" relativeHeight="251654206" behindDoc="0" locked="0" layoutInCell="1" allowOverlap="1" wp14:anchorId="5EA9E1A2" wp14:editId="6763A932">
                <wp:simplePos x="0" y="0"/>
                <wp:positionH relativeFrom="column">
                  <wp:posOffset>1517216</wp:posOffset>
                </wp:positionH>
                <wp:positionV relativeFrom="paragraph">
                  <wp:posOffset>1859013</wp:posOffset>
                </wp:positionV>
                <wp:extent cx="1704259" cy="819007"/>
                <wp:effectExtent l="0" t="0" r="0" b="635"/>
                <wp:wrapNone/>
                <wp:docPr id="453609611" name="Kotak Teks 453609611"/>
                <wp:cNvGraphicFramePr/>
                <a:graphic xmlns:a="http://schemas.openxmlformats.org/drawingml/2006/main">
                  <a:graphicData uri="http://schemas.microsoft.com/office/word/2010/wordprocessingShape">
                    <wps:wsp>
                      <wps:cNvSpPr txBox="1"/>
                      <wps:spPr>
                        <a:xfrm>
                          <a:off x="0" y="0"/>
                          <a:ext cx="1704259" cy="8190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FED65C" w14:textId="77777777" w:rsidR="007364D8" w:rsidRDefault="00E91C7C" w:rsidP="007364D8">
                            <w:pPr>
                              <w:spacing w:after="0"/>
                              <w:rPr>
                                <w:rFonts w:cstheme="minorHAnsi"/>
                              </w:rPr>
                            </w:pPr>
                            <w:r w:rsidRPr="00773D69">
                              <w:rPr>
                                <w:rFonts w:cstheme="minorHAnsi"/>
                              </w:rPr>
                              <w:t>L</w:t>
                            </w:r>
                            <w:r>
                              <w:rPr>
                                <w:rFonts w:cstheme="minorHAnsi"/>
                              </w:rPr>
                              <w:t xml:space="preserve">idah terangkat </w:t>
                            </w:r>
                          </w:p>
                          <w:p w14:paraId="45933E7E" w14:textId="77777777" w:rsidR="007364D8" w:rsidRDefault="007364D8" w:rsidP="007364D8">
                            <w:pPr>
                              <w:spacing w:after="0"/>
                              <w:rPr>
                                <w:rFonts w:cstheme="minorHAnsi"/>
                              </w:rPr>
                            </w:pPr>
                            <w:r>
                              <w:rPr>
                                <w:rFonts w:cstheme="minorHAnsi"/>
                              </w:rPr>
                              <w:t xml:space="preserve">Saat </w:t>
                            </w:r>
                            <w:r w:rsidR="00E91C7C">
                              <w:rPr>
                                <w:rFonts w:cstheme="minorHAnsi"/>
                              </w:rPr>
                              <w:t>mengucap</w:t>
                            </w:r>
                          </w:p>
                          <w:p w14:paraId="5015B19C" w14:textId="3CD13C5E" w:rsidR="00D60F5E" w:rsidRPr="007364D8" w:rsidRDefault="00E91C7C" w:rsidP="007364D8">
                            <w:pPr>
                              <w:spacing w:after="0"/>
                              <w:rPr>
                                <w:rFonts w:cstheme="minorHAnsi"/>
                              </w:rPr>
                            </w:pPr>
                            <w:r>
                              <w:rPr>
                                <w:rFonts w:cstheme="minorHAnsi"/>
                              </w:rPr>
                              <w:t>kan</w:t>
                            </w:r>
                            <w:r w:rsidR="007364D8">
                              <w:rPr>
                                <w:rFonts w:cstheme="minorHAnsi"/>
                              </w:rPr>
                              <w:t xml:space="preserve"> </w:t>
                            </w:r>
                            <w:r>
                              <w:rPr>
                                <w:rFonts w:cstheme="minorHAnsi"/>
                              </w:rPr>
                              <w:t>huruf</w:t>
                            </w:r>
                            <w:r w:rsidR="00D60F5E">
                              <w:rPr>
                                <w:rFonts w:cstheme="minorHAnsi"/>
                              </w:rPr>
                              <w:t xml:space="preserve"> : </w:t>
                            </w:r>
                            <w:r w:rsidRPr="00E91C7C">
                              <w:rPr>
                                <w:rFonts w:ascii="Cascadia Mono SemiLight" w:eastAsia="MS Mincho" w:hAnsi="Cascadia Mono SemiLight" w:cs="Cascadia Mono SemiLight"/>
                                <w:sz w:val="22"/>
                                <w:szCs w:val="22"/>
                                <w:rtl/>
                              </w:rPr>
                              <w:t>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9E1A2" id="Kotak Teks 453609611" o:spid="_x0000_s1208" type="#_x0000_t202" style="position:absolute;margin-left:119.45pt;margin-top:146.4pt;width:134.2pt;height:64.5pt;z-index:2516542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" filled="f" stroked="f">
                <v:textbox>
                  <w:txbxContent>
                    <w:p w14:paraId="60FED65C" w14:textId="77777777" w:rsidR="007364D8" w:rsidRDefault="00E91C7C" w:rsidP="007364D8">
                      <w:pPr>
                        <w:spacing w:after="0"/>
                        <w:rPr>
                          <w:rFonts w:cstheme="minorHAnsi"/>
                        </w:rPr>
                      </w:pPr>
                      <w:r w:rsidRPr="00773D69">
                        <w:rPr>
                          <w:rFonts w:cstheme="minorHAnsi"/>
                        </w:rPr>
                        <w:t>L</w:t>
                      </w:r>
                      <w:r>
                        <w:rPr>
                          <w:rFonts w:cstheme="minorHAnsi"/>
                        </w:rPr>
                        <w:t xml:space="preserve">idah terangkat </w:t>
                      </w:r>
                    </w:p>
                    <w:p w14:paraId="45933E7E" w14:textId="77777777" w:rsidR="007364D8" w:rsidRDefault="007364D8" w:rsidP="007364D8">
                      <w:pPr>
                        <w:spacing w:after="0"/>
                        <w:rPr>
                          <w:rFonts w:cstheme="minorHAnsi"/>
                        </w:rPr>
                      </w:pPr>
                      <w:r>
                        <w:rPr>
                          <w:rFonts w:cstheme="minorHAnsi"/>
                        </w:rPr>
                        <w:t xml:space="preserve">Saat </w:t>
                      </w:r>
                      <w:r w:rsidR="00E91C7C">
                        <w:rPr>
                          <w:rFonts w:cstheme="minorHAnsi"/>
                        </w:rPr>
                        <w:t>mengucap</w:t>
                      </w:r>
                    </w:p>
                    <w:p w14:paraId="5015B19C" w14:textId="3CD13C5E" w:rsidR="00D60F5E" w:rsidRPr="007364D8" w:rsidRDefault="00E91C7C" w:rsidP="007364D8">
                      <w:pPr>
                        <w:spacing w:after="0"/>
                        <w:rPr>
                          <w:rFonts w:cstheme="minorHAnsi"/>
                        </w:rPr>
                      </w:pPr>
                      <w:r>
                        <w:rPr>
                          <w:rFonts w:cstheme="minorHAnsi"/>
                        </w:rPr>
                        <w:t>kan</w:t>
                      </w:r>
                      <w:r w:rsidR="007364D8">
                        <w:rPr>
                          <w:rFonts w:cstheme="minorHAnsi"/>
                        </w:rPr>
                        <w:t xml:space="preserve"> </w:t>
                      </w:r>
                      <w:r>
                        <w:rPr>
                          <w:rFonts w:cstheme="minorHAnsi"/>
                        </w:rPr>
                        <w:t>huruf</w:t>
                      </w:r>
                      <w:r w:rsidR="00D60F5E">
                        <w:rPr>
                          <w:rFonts w:cstheme="minorHAnsi"/>
                        </w:rPr>
                        <w:t xml:space="preserve"> : </w:t>
                      </w:r>
                      <w:r w:rsidRPr="00E91C7C">
                        <w:rPr>
                          <w:rFonts w:ascii="Cascadia Mono SemiLight" w:eastAsia="MS Mincho" w:hAnsi="Cascadia Mono SemiLight" w:cs="Cascadia Mono SemiLight"/>
                          <w:sz w:val="22"/>
                          <w:szCs w:val="22"/>
                          <w:rtl/>
                        </w:rPr>
                        <w:t>ق</w:t>
                      </w:r>
                    </w:p>
                  </w:txbxContent>
                </v:textbox>
              </v:shape>
            </w:pict>
          </mc:Fallback>
        </mc:AlternateContent>
      </w:r>
      <w:r w:rsidR="00456D65">
        <w:rPr>
          <w:rFonts w:asciiTheme="majorHAnsi" w:eastAsiaTheme="majorEastAsia" w:hAnsiTheme="majorHAnsi" w:cstheme="majorBidi"/>
          <w:color w:val="C68D08" w:themeColor="accent1" w:themeShade="BF"/>
          <w:sz w:val="48"/>
          <w:szCs w:val="48"/>
        </w:rPr>
        <mc:AlternateContent>
          <mc:Choice Requires="wpg">
            <w:drawing>
              <wp:anchor distT="0" distB="0" distL="114300" distR="114300" simplePos="0" relativeHeight="251654208" behindDoc="0" locked="0" layoutInCell="1" allowOverlap="1" wp14:anchorId="258AB87B" wp14:editId="503A8D60">
                <wp:simplePos x="0" y="0"/>
                <wp:positionH relativeFrom="column">
                  <wp:posOffset>907727</wp:posOffset>
                </wp:positionH>
                <wp:positionV relativeFrom="paragraph">
                  <wp:posOffset>2024685</wp:posOffset>
                </wp:positionV>
                <wp:extent cx="688222" cy="243774"/>
                <wp:effectExtent l="0" t="0" r="17145" b="4445"/>
                <wp:wrapNone/>
                <wp:docPr id="1756527102" name="Grup 1756527102"/>
                <wp:cNvGraphicFramePr/>
                <a:graphic xmlns:a="http://schemas.openxmlformats.org/drawingml/2006/main">
                  <a:graphicData uri="http://schemas.microsoft.com/office/word/2010/wordprocessingGroup">
                    <wpg:wgp>
                      <wpg:cNvGrpSpPr/>
                      <wpg:grpSpPr>
                        <a:xfrm>
                          <a:off x="0" y="0"/>
                          <a:ext cx="688222" cy="243774"/>
                          <a:chOff x="0" y="260555"/>
                          <a:chExt cx="779207" cy="244269"/>
                        </a:xfrm>
                      </wpg:grpSpPr>
                      <wps:wsp>
                        <wps:cNvPr id="35732558" name="Konektor: Siku 9"/>
                        <wps:cNvCnPr/>
                        <wps:spPr>
                          <a:xfrm flipV="1">
                            <a:off x="47615" y="260555"/>
                            <a:ext cx="731592" cy="225342"/>
                          </a:xfrm>
                          <a:prstGeom prst="bentConnector3">
                            <a:avLst>
                              <a:gd name="adj1" fmla="val 50000"/>
                            </a:avLst>
                          </a:prstGeom>
                          <a:ln>
                            <a:solidFill>
                              <a:schemeClr val="accent2"/>
                            </a:solidFill>
                          </a:ln>
                        </wps:spPr>
                        <wps:style>
                          <a:lnRef idx="1">
                            <a:schemeClr val="accent1"/>
                          </a:lnRef>
                          <a:fillRef idx="0">
                            <a:schemeClr val="accent1"/>
                          </a:fillRef>
                          <a:effectRef idx="0">
                            <a:schemeClr val="accent1"/>
                          </a:effectRef>
                          <a:fontRef idx="minor">
                            <a:schemeClr val="tx1"/>
                          </a:fontRef>
                        </wps:style>
                        <wps:bodyPr/>
                      </wps:wsp>
                      <wps:wsp>
                        <wps:cNvPr id="523335508" name="Oval 11"/>
                        <wps:cNvSpPr/>
                        <wps:spPr>
                          <a:xfrm flipH="1" flipV="1">
                            <a:off x="0" y="459105"/>
                            <a:ext cx="45720" cy="45719"/>
                          </a:xfrm>
                          <a:prstGeom prst="ellipse">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FC02A8A" id="Grup 1756527102" o:spid="_x0000_s1026" style="position:absolute;margin-left:71.45pt;margin-top:159.4pt;width:54.2pt;height:19.2pt;z-index:251654208" coordorigin=",2605" coordsize="7792,2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">
                <v:shape id="Konektor: Siku 9" o:spid="_x0000_s1027" type="#_x0000_t34" style="position:absolute;left:476;top:2605;width:7316;height:225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" strokecolor="#df760b [3205]" strokeweight=".5pt"/>
                <v:oval id="Oval 11" o:spid="_x0000_s1028" style="position:absolute;top:4591;width:457;height:457;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" fillcolor="#df760b [3205]" stroked="f" strokeweight="1pt">
                  <v:stroke joinstyle="miter"/>
                </v:oval>
              </v:group>
            </w:pict>
          </mc:Fallback>
        </mc:AlternateContent>
      </w:r>
      <w:r w:rsidR="00456D65">
        <w:rPr>
          <w:rFonts w:asciiTheme="majorHAnsi" w:eastAsiaTheme="majorEastAsia" w:hAnsiTheme="majorHAnsi" w:cstheme="majorBidi"/>
          <w:color w:val="C68D08" w:themeColor="accent1" w:themeShade="BF"/>
          <w:sz w:val="48"/>
          <w:szCs w:val="48"/>
        </w:rPr>
        <mc:AlternateContent>
          <mc:Choice Requires="wpg">
            <w:drawing>
              <wp:anchor distT="0" distB="0" distL="114300" distR="114300" simplePos="0" relativeHeight="251654210" behindDoc="0" locked="0" layoutInCell="1" allowOverlap="1" wp14:anchorId="1FDBABCE" wp14:editId="6DD8132E">
                <wp:simplePos x="0" y="0"/>
                <wp:positionH relativeFrom="column">
                  <wp:posOffset>3200233</wp:posOffset>
                </wp:positionH>
                <wp:positionV relativeFrom="paragraph">
                  <wp:posOffset>1885575</wp:posOffset>
                </wp:positionV>
                <wp:extent cx="995464" cy="441655"/>
                <wp:effectExtent l="0" t="0" r="14605" b="15875"/>
                <wp:wrapNone/>
                <wp:docPr id="2085712729" name="Grup 2085712729"/>
                <wp:cNvGraphicFramePr/>
                <a:graphic xmlns:a="http://schemas.openxmlformats.org/drawingml/2006/main">
                  <a:graphicData uri="http://schemas.microsoft.com/office/word/2010/wordprocessingGroup">
                    <wpg:wgp>
                      <wpg:cNvGrpSpPr/>
                      <wpg:grpSpPr>
                        <a:xfrm>
                          <a:off x="0" y="0"/>
                          <a:ext cx="995464" cy="441655"/>
                          <a:chOff x="0" y="-100781"/>
                          <a:chExt cx="995516" cy="441775"/>
                        </a:xfrm>
                      </wpg:grpSpPr>
                      <wps:wsp>
                        <wps:cNvPr id="1350074414" name="Konektor: Siku 8"/>
                        <wps:cNvCnPr/>
                        <wps:spPr>
                          <a:xfrm flipV="1">
                            <a:off x="38082" y="-100781"/>
                            <a:ext cx="957434" cy="422566"/>
                          </a:xfrm>
                          <a:prstGeom prst="bentConnector3">
                            <a:avLst>
                              <a:gd name="adj1" fmla="val 41759"/>
                            </a:avLst>
                          </a:prstGeom>
                        </wps:spPr>
                        <wps:style>
                          <a:lnRef idx="1">
                            <a:schemeClr val="accent1"/>
                          </a:lnRef>
                          <a:fillRef idx="0">
                            <a:schemeClr val="accent1"/>
                          </a:fillRef>
                          <a:effectRef idx="0">
                            <a:schemeClr val="accent1"/>
                          </a:effectRef>
                          <a:fontRef idx="minor">
                            <a:schemeClr val="tx1"/>
                          </a:fontRef>
                        </wps:style>
                        <wps:bodyPr/>
                      </wps:wsp>
                      <wps:wsp>
                        <wps:cNvPr id="1579188286" name="Oval 11"/>
                        <wps:cNvSpPr/>
                        <wps:spPr>
                          <a:xfrm flipH="1" flipV="1">
                            <a:off x="0" y="295275"/>
                            <a:ext cx="45720" cy="45719"/>
                          </a:xfrm>
                          <a:prstGeom prst="ellipse">
                            <a:avLst/>
                          </a:prstGeom>
                          <a:solidFill>
                            <a:schemeClr val="accent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56CCE22" id="Grup 2085712729" o:spid="_x0000_s1026" style="position:absolute;margin-left:252pt;margin-top:148.45pt;width:78.4pt;height:34.8pt;z-index:251654210" coordorigin=",-1007" coordsize="9955,4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">
                <v:shape id="Konektor: Siku 8" o:spid="_x0000_s1027" type="#_x0000_t34" style="position:absolute;left:380;top:-1007;width:9575;height:422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" adj="9020" strokecolor="#f6b61e [3204]" strokeweight=".5pt"/>
                <v:oval id="Oval 11" o:spid="_x0000_s1028" style="position:absolute;top:2952;width:457;height:457;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" fillcolor="#f6b61e [3204]" stroked="f" strokeweight="1pt">
                  <v:stroke joinstyle="miter"/>
                </v:oval>
              </v:group>
            </w:pict>
          </mc:Fallback>
        </mc:AlternateContent>
      </w:r>
      <w:r w:rsidR="00456D65">
        <w:rPr>
          <w:rFonts w:asciiTheme="majorHAnsi" w:eastAsiaTheme="majorEastAsia" w:hAnsiTheme="majorHAnsi" w:cstheme="majorBidi"/>
          <w:color w:val="C68D08" w:themeColor="accent1" w:themeShade="BF"/>
          <w:sz w:val="48"/>
          <w:szCs w:val="48"/>
        </w:rPr>
        <mc:AlternateContent>
          <mc:Choice Requires="wps">
            <w:drawing>
              <wp:anchor distT="0" distB="0" distL="114300" distR="114300" simplePos="0" relativeHeight="251654211" behindDoc="0" locked="0" layoutInCell="1" allowOverlap="1" wp14:anchorId="4C61B20F" wp14:editId="1564B789">
                <wp:simplePos x="0" y="0"/>
                <wp:positionH relativeFrom="column">
                  <wp:posOffset>3611029</wp:posOffset>
                </wp:positionH>
                <wp:positionV relativeFrom="paragraph">
                  <wp:posOffset>1821277</wp:posOffset>
                </wp:positionV>
                <wp:extent cx="1339575" cy="936270"/>
                <wp:effectExtent l="0" t="0" r="0" b="0"/>
                <wp:wrapNone/>
                <wp:docPr id="15006222" name="Kotak Teks 15006222"/>
                <wp:cNvGraphicFramePr/>
                <a:graphic xmlns:a="http://schemas.openxmlformats.org/drawingml/2006/main">
                  <a:graphicData uri="http://schemas.microsoft.com/office/word/2010/wordprocessingShape">
                    <wps:wsp>
                      <wps:cNvSpPr txBox="1"/>
                      <wps:spPr>
                        <a:xfrm>
                          <a:off x="0" y="0"/>
                          <a:ext cx="1339575" cy="9362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5AADDC" w14:textId="6B662FDB" w:rsidR="00D60F5E" w:rsidRPr="003A7AE5" w:rsidRDefault="00E91C7C" w:rsidP="00E91C7C">
                            <w:pPr>
                              <w:spacing w:after="0" w:line="240" w:lineRule="auto"/>
                            </w:pPr>
                            <w:r w:rsidRPr="00773D69">
                              <w:rPr>
                                <w:rFonts w:cstheme="minorHAnsi"/>
                              </w:rPr>
                              <w:t>L</w:t>
                            </w:r>
                            <w:r>
                              <w:rPr>
                                <w:rFonts w:cstheme="minorHAnsi"/>
                              </w:rPr>
                              <w:t xml:space="preserve">idah lebih turun ketika mengucapkan huruf </w:t>
                            </w:r>
                            <w:r>
                              <w:rPr>
                                <w:rFonts w:ascii="Segoe UI" w:eastAsia="MS Mincho" w:hAnsi="Segoe UI" w:cs="Segoe UI"/>
                                <w:sz w:val="22"/>
                                <w:szCs w:val="22"/>
                              </w:rPr>
                              <w:t xml:space="preserve">: </w:t>
                            </w:r>
                            <w:r w:rsidRPr="00E91C7C">
                              <w:rPr>
                                <w:rFonts w:ascii="Cascadia Mono SemiLight" w:hAnsi="Cascadia Mono SemiLight" w:cs="Cascadia Mono SemiLight"/>
                                <w:sz w:val="22"/>
                                <w:szCs w:val="22"/>
                                <w:rtl/>
                              </w:rPr>
                              <w:t>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61B20F" id="Kotak Teks 15006222" o:spid="_x0000_s1209" type="#_x0000_t202" style="position:absolute;margin-left:284.35pt;margin-top:143.4pt;width:105.5pt;height:73.7pt;z-index:2516542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" filled="f" stroked="f">
                <v:textbox>
                  <w:txbxContent>
                    <w:p w14:paraId="6A5AADDC" w14:textId="6B662FDB" w:rsidR="00D60F5E" w:rsidRPr="003A7AE5" w:rsidRDefault="00E91C7C" w:rsidP="00E91C7C">
                      <w:pPr>
                        <w:spacing w:after="0" w:line="240" w:lineRule="auto"/>
                      </w:pPr>
                      <w:r w:rsidRPr="00773D69">
                        <w:rPr>
                          <w:rFonts w:cstheme="minorHAnsi"/>
                        </w:rPr>
                        <w:t>L</w:t>
                      </w:r>
                      <w:r>
                        <w:rPr>
                          <w:rFonts w:cstheme="minorHAnsi"/>
                        </w:rPr>
                        <w:t xml:space="preserve">idah lebih turun ketika mengucapkan huruf </w:t>
                      </w:r>
                      <w:r>
                        <w:rPr>
                          <w:rFonts w:ascii="Segoe UI" w:eastAsia="MS Mincho" w:hAnsi="Segoe UI" w:cs="Segoe UI"/>
                          <w:sz w:val="22"/>
                          <w:szCs w:val="22"/>
                        </w:rPr>
                        <w:t xml:space="preserve">: </w:t>
                      </w:r>
                      <w:r w:rsidRPr="00E91C7C">
                        <w:rPr>
                          <w:rFonts w:ascii="Cascadia Mono SemiLight" w:hAnsi="Cascadia Mono SemiLight" w:cs="Cascadia Mono SemiLight"/>
                          <w:sz w:val="22"/>
                          <w:szCs w:val="22"/>
                          <w:rtl/>
                        </w:rPr>
                        <w:t>ك</w:t>
                      </w:r>
                    </w:p>
                  </w:txbxContent>
                </v:textbox>
              </v:shape>
            </w:pict>
          </mc:Fallback>
        </mc:AlternateContent>
      </w:r>
      <w:r w:rsidR="00456D65">
        <w:rPr>
          <w:rFonts w:asciiTheme="majorHAnsi" w:eastAsiaTheme="majorEastAsia" w:hAnsiTheme="majorHAnsi" w:cstheme="majorBidi"/>
          <w:color w:val="C68D08" w:themeColor="accent1" w:themeShade="BF"/>
          <w:sz w:val="48"/>
          <w:szCs w:val="48"/>
        </w:rPr>
        <mc:AlternateContent>
          <mc:Choice Requires="wpg">
            <w:drawing>
              <wp:anchor distT="0" distB="0" distL="114300" distR="114300" simplePos="0" relativeHeight="251654212" behindDoc="0" locked="0" layoutInCell="1" allowOverlap="1" wp14:anchorId="3538D977" wp14:editId="53E1C4EE">
                <wp:simplePos x="0" y="0"/>
                <wp:positionH relativeFrom="column">
                  <wp:posOffset>6350</wp:posOffset>
                </wp:positionH>
                <wp:positionV relativeFrom="paragraph">
                  <wp:posOffset>4991735</wp:posOffset>
                </wp:positionV>
                <wp:extent cx="5204184" cy="982345"/>
                <wp:effectExtent l="0" t="0" r="15875" b="27305"/>
                <wp:wrapNone/>
                <wp:docPr id="313880077" name="Grup 313880077"/>
                <wp:cNvGraphicFramePr/>
                <a:graphic xmlns:a="http://schemas.openxmlformats.org/drawingml/2006/main">
                  <a:graphicData uri="http://schemas.microsoft.com/office/word/2010/wordprocessingGroup">
                    <wpg:wgp>
                      <wpg:cNvGrpSpPr/>
                      <wpg:grpSpPr>
                        <a:xfrm>
                          <a:off x="0" y="0"/>
                          <a:ext cx="5204184" cy="982345"/>
                          <a:chOff x="0" y="0"/>
                          <a:chExt cx="5204184" cy="982345"/>
                        </a:xfrm>
                      </wpg:grpSpPr>
                      <wps:wsp>
                        <wps:cNvPr id="740273120" name="Persegi Panjang 1"/>
                        <wps:cNvSpPr/>
                        <wps:spPr>
                          <a:xfrm>
                            <a:off x="0" y="19050"/>
                            <a:ext cx="5204184" cy="963295"/>
                          </a:xfrm>
                          <a:prstGeom prst="rect">
                            <a:avLst/>
                          </a:prstGeom>
                          <a:solidFill>
                            <a:schemeClr val="accent1">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D5AFE0A" w14:textId="56D09084" w:rsidR="00E91C7C" w:rsidRDefault="00E91C7C" w:rsidP="00E91C7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3470925" name="Kotak Teks 10"/>
                        <wps:cNvSpPr txBox="1"/>
                        <wps:spPr>
                          <a:xfrm>
                            <a:off x="1504950" y="88900"/>
                            <a:ext cx="2630170" cy="8921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CA67E2" w14:textId="11AB742B" w:rsidR="00E91C7C" w:rsidRPr="00EB2D2B" w:rsidRDefault="003A5D5F" w:rsidP="005D6F79">
                              <w:pPr>
                                <w:spacing w:after="0" w:line="240" w:lineRule="auto"/>
                                <w:rPr>
                                  <w:rFonts w:ascii="Segoe UI" w:eastAsia="MS Mincho" w:hAnsi="Segoe UI" w:cs="Segoe UI"/>
                                  <w:color w:val="743C08" w:themeColor="accent3"/>
                                  <w:sz w:val="22"/>
                                  <w:szCs w:val="22"/>
                                </w:rPr>
                              </w:pPr>
                              <w:r w:rsidRPr="00EB2D2B">
                                <w:rPr>
                                  <w:rFonts w:cstheme="minorHAnsi"/>
                                  <w:color w:val="743C08" w:themeColor="accent3"/>
                                </w:rPr>
                                <w:t>Cara mengucapkan huruf</w:t>
                              </w:r>
                              <w:r w:rsidRPr="00EB2D2B">
                                <w:rPr>
                                  <w:rFonts w:ascii="Segoe UI" w:eastAsia="MS Mincho" w:hAnsi="Segoe UI" w:cs="Segoe UI"/>
                                  <w:color w:val="743C08" w:themeColor="accent3"/>
                                  <w:sz w:val="22"/>
                                  <w:szCs w:val="22"/>
                                </w:rPr>
                                <w:t xml:space="preserve"> </w:t>
                              </w:r>
                              <w:r w:rsidRPr="00EB2D2B">
                                <w:rPr>
                                  <w:rFonts w:ascii="Segoe UI" w:eastAsia="MS Mincho" w:hAnsi="Segoe UI" w:cs="Segoe UI"/>
                                  <w:color w:val="743C08" w:themeColor="accent3"/>
                                  <w:sz w:val="22"/>
                                  <w:szCs w:val="22"/>
                                  <w:rtl/>
                                </w:rPr>
                                <w:t>ش</w:t>
                              </w:r>
                              <w:r w:rsidRPr="00EB2D2B">
                                <w:rPr>
                                  <w:rFonts w:ascii="Segoe UI" w:eastAsia="MS Mincho" w:hAnsi="Segoe UI" w:cs="Segoe UI"/>
                                  <w:color w:val="743C08" w:themeColor="accent3"/>
                                  <w:sz w:val="22"/>
                                  <w:szCs w:val="22"/>
                                </w:rPr>
                                <w:t xml:space="preserve"> </w:t>
                              </w:r>
                              <w:r w:rsidRPr="00EB2D2B">
                                <w:rPr>
                                  <w:rFonts w:ascii="Segoe UI" w:eastAsia="MS Mincho" w:hAnsi="Segoe UI" w:cs="Segoe UI"/>
                                  <w:color w:val="743C08" w:themeColor="accent3"/>
                                  <w:sz w:val="22"/>
                                  <w:szCs w:val="22"/>
                                  <w:rtl/>
                                </w:rPr>
                                <w:t>ي</w:t>
                              </w:r>
                              <w:r w:rsidRPr="00EB2D2B">
                                <w:rPr>
                                  <w:rFonts w:ascii="Segoe UI" w:eastAsia="MS Mincho" w:hAnsi="Segoe UI" w:cs="Segoe UI"/>
                                  <w:color w:val="743C08" w:themeColor="accent3"/>
                                  <w:sz w:val="22"/>
                                  <w:szCs w:val="22"/>
                                </w:rPr>
                                <w:t xml:space="preserve"> adalah dengan cara</w:t>
                              </w:r>
                              <w:r w:rsidR="005D6F79" w:rsidRPr="00EB2D2B">
                                <w:rPr>
                                  <w:rFonts w:ascii="Segoe UI" w:eastAsia="MS Mincho" w:hAnsi="Segoe UI" w:cs="Segoe UI"/>
                                  <w:color w:val="743C08" w:themeColor="accent3"/>
                                  <w:sz w:val="22"/>
                                  <w:szCs w:val="22"/>
                                </w:rPr>
                                <w:t xml:space="preserve"> mendekatkan </w:t>
                              </w:r>
                              <w:r w:rsidRPr="00EB2D2B">
                                <w:rPr>
                                  <w:rFonts w:ascii="Segoe UI" w:eastAsia="MS Mincho" w:hAnsi="Segoe UI" w:cs="Segoe UI"/>
                                  <w:color w:val="743C08" w:themeColor="accent3"/>
                                  <w:sz w:val="22"/>
                                  <w:szCs w:val="22"/>
                                </w:rPr>
                                <w:t>tengah lidah dengan langit langit atas</w:t>
                              </w:r>
                              <w:r w:rsidR="005D6F79" w:rsidRPr="00EB2D2B">
                                <w:rPr>
                                  <w:rFonts w:ascii="Segoe UI" w:eastAsia="MS Mincho" w:hAnsi="Segoe UI" w:cs="Segoe UI"/>
                                  <w:color w:val="743C08" w:themeColor="accent3"/>
                                  <w:sz w:val="22"/>
                                  <w:szCs w:val="22"/>
                                </w:rPr>
                                <w:t xml:space="preserve"> </w:t>
                              </w:r>
                            </w:p>
                            <w:p w14:paraId="475AE60C" w14:textId="45E9E501" w:rsidR="005D6F79" w:rsidRPr="00EB2D2B" w:rsidRDefault="005D6F79" w:rsidP="005D6F79">
                              <w:pPr>
                                <w:spacing w:after="0" w:line="240" w:lineRule="auto"/>
                                <w:rPr>
                                  <w:color w:val="743C08" w:themeColor="accent3"/>
                                </w:rPr>
                              </w:pPr>
                              <w:r w:rsidRPr="00EB2D2B">
                                <w:rPr>
                                  <w:rFonts w:ascii="Segoe UI" w:eastAsia="MS Mincho" w:hAnsi="Segoe UI" w:cs="Segoe UI"/>
                                  <w:color w:val="743C08" w:themeColor="accent3"/>
                                  <w:sz w:val="22"/>
                                  <w:szCs w:val="22"/>
                                </w:rPr>
                                <w:t>Tanpa menyentuhkannya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36787894" name="Grup 22"/>
                        <wpg:cNvGrpSpPr/>
                        <wpg:grpSpPr>
                          <a:xfrm>
                            <a:off x="146050" y="0"/>
                            <a:ext cx="894715" cy="951037"/>
                            <a:chOff x="0" y="0"/>
                            <a:chExt cx="894715" cy="951037"/>
                          </a:xfrm>
                        </wpg:grpSpPr>
                        <pic:pic xmlns:pic="http://schemas.openxmlformats.org/drawingml/2006/picture">
                          <pic:nvPicPr>
                            <pic:cNvPr id="1318760354" name="Gambar 6"/>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56322"/>
                              <a:ext cx="894715" cy="894715"/>
                            </a:xfrm>
                            <a:prstGeom prst="rect">
                              <a:avLst/>
                            </a:prstGeom>
                          </pic:spPr>
                        </pic:pic>
                        <pic:pic xmlns:pic="http://schemas.openxmlformats.org/drawingml/2006/picture">
                          <pic:nvPicPr>
                            <pic:cNvPr id="1929477388" name="Gambar 1929477388"/>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59635" y="0"/>
                              <a:ext cx="774700" cy="774700"/>
                            </a:xfrm>
                            <a:prstGeom prst="rect">
                              <a:avLst/>
                            </a:prstGeom>
                          </pic:spPr>
                        </pic:pic>
                      </wpg:grpSp>
                      <wpg:grpSp>
                        <wpg:cNvPr id="232773527" name="Grup 12"/>
                        <wpg:cNvGrpSpPr/>
                        <wpg:grpSpPr>
                          <a:xfrm>
                            <a:off x="606425" y="282575"/>
                            <a:ext cx="927477" cy="216714"/>
                            <a:chOff x="12644" y="445043"/>
                            <a:chExt cx="584817" cy="217096"/>
                          </a:xfrm>
                        </wpg:grpSpPr>
                        <wps:wsp>
                          <wps:cNvPr id="1923835426" name="Konektor: Siku 9"/>
                          <wps:cNvCnPr/>
                          <wps:spPr>
                            <a:xfrm>
                              <a:off x="47613" y="485897"/>
                              <a:ext cx="549848" cy="176242"/>
                            </a:xfrm>
                            <a:prstGeom prst="bentConnector3">
                              <a:avLst>
                                <a:gd name="adj1" fmla="val 50000"/>
                              </a:avLst>
                            </a:prstGeom>
                            <a:ln>
                              <a:solidFill>
                                <a:schemeClr val="accent2"/>
                              </a:solidFill>
                            </a:ln>
                          </wps:spPr>
                          <wps:style>
                            <a:lnRef idx="1">
                              <a:schemeClr val="accent1"/>
                            </a:lnRef>
                            <a:fillRef idx="0">
                              <a:schemeClr val="accent1"/>
                            </a:fillRef>
                            <a:effectRef idx="0">
                              <a:schemeClr val="accent1"/>
                            </a:effectRef>
                            <a:fontRef idx="minor">
                              <a:schemeClr val="tx1"/>
                            </a:fontRef>
                          </wps:style>
                          <wps:bodyPr/>
                        </wps:wsp>
                        <wps:wsp>
                          <wps:cNvPr id="1276835868" name="Oval 11"/>
                          <wps:cNvSpPr/>
                          <wps:spPr>
                            <a:xfrm flipH="1" flipV="1">
                              <a:off x="12644" y="445043"/>
                              <a:ext cx="37932" cy="66291"/>
                            </a:xfrm>
                            <a:prstGeom prst="ellipse">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3538D977" id="Grup 313880077" o:spid="_x0000_s1210" style="position:absolute;margin-left:.5pt;margin-top:393.05pt;width:409.8pt;height:77.35pt;z-index:251654212" coordsize="52041,9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">
                <v:rect id="_x0000_s1211" style="position:absolute;top:190;width:52041;height:9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" fillcolor="#f9d277 [1940]" strokecolor="#271c01 [484]" strokeweight="1pt">
                  <v:textbox>
                    <w:txbxContent>
                      <w:p w14:paraId="4D5AFE0A" w14:textId="56D09084" w:rsidR="00E91C7C" w:rsidRDefault="00E91C7C" w:rsidP="00E91C7C"/>
                    </w:txbxContent>
                  </v:textbox>
                </v:rect>
                <v:shape id="_x0000_s1212" type="#_x0000_t202" style="position:absolute;left:15049;top:889;width:26302;height:8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" filled="f" stroked="f">
                  <v:textbox>
                    <w:txbxContent>
                      <w:p w14:paraId="7DCA67E2" w14:textId="11AB742B" w:rsidR="00E91C7C" w:rsidRPr="00EB2D2B" w:rsidRDefault="003A5D5F" w:rsidP="005D6F79">
                        <w:pPr>
                          <w:spacing w:after="0" w:line="240" w:lineRule="auto"/>
                          <w:rPr>
                            <w:rFonts w:ascii="Segoe UI" w:eastAsia="MS Mincho" w:hAnsi="Segoe UI" w:cs="Segoe UI"/>
                            <w:color w:val="743C08" w:themeColor="accent3"/>
                            <w:sz w:val="22"/>
                            <w:szCs w:val="22"/>
                          </w:rPr>
                        </w:pPr>
                        <w:r w:rsidRPr="00EB2D2B">
                          <w:rPr>
                            <w:rFonts w:cstheme="minorHAnsi"/>
                            <w:color w:val="743C08" w:themeColor="accent3"/>
                          </w:rPr>
                          <w:t>Cara mengucapkan huruf</w:t>
                        </w:r>
                        <w:r w:rsidRPr="00EB2D2B">
                          <w:rPr>
                            <w:rFonts w:ascii="Segoe UI" w:eastAsia="MS Mincho" w:hAnsi="Segoe UI" w:cs="Segoe UI"/>
                            <w:color w:val="743C08" w:themeColor="accent3"/>
                            <w:sz w:val="22"/>
                            <w:szCs w:val="22"/>
                          </w:rPr>
                          <w:t xml:space="preserve"> </w:t>
                        </w:r>
                        <w:r w:rsidRPr="00EB2D2B">
                          <w:rPr>
                            <w:rFonts w:ascii="Segoe UI" w:eastAsia="MS Mincho" w:hAnsi="Segoe UI" w:cs="Segoe UI"/>
                            <w:color w:val="743C08" w:themeColor="accent3"/>
                            <w:sz w:val="22"/>
                            <w:szCs w:val="22"/>
                            <w:rtl/>
                          </w:rPr>
                          <w:t>ش</w:t>
                        </w:r>
                        <w:r w:rsidRPr="00EB2D2B">
                          <w:rPr>
                            <w:rFonts w:ascii="Segoe UI" w:eastAsia="MS Mincho" w:hAnsi="Segoe UI" w:cs="Segoe UI"/>
                            <w:color w:val="743C08" w:themeColor="accent3"/>
                            <w:sz w:val="22"/>
                            <w:szCs w:val="22"/>
                          </w:rPr>
                          <w:t xml:space="preserve"> </w:t>
                        </w:r>
                        <w:r w:rsidRPr="00EB2D2B">
                          <w:rPr>
                            <w:rFonts w:ascii="Segoe UI" w:eastAsia="MS Mincho" w:hAnsi="Segoe UI" w:cs="Segoe UI"/>
                            <w:color w:val="743C08" w:themeColor="accent3"/>
                            <w:sz w:val="22"/>
                            <w:szCs w:val="22"/>
                            <w:rtl/>
                          </w:rPr>
                          <w:t>ي</w:t>
                        </w:r>
                        <w:r w:rsidRPr="00EB2D2B">
                          <w:rPr>
                            <w:rFonts w:ascii="Segoe UI" w:eastAsia="MS Mincho" w:hAnsi="Segoe UI" w:cs="Segoe UI"/>
                            <w:color w:val="743C08" w:themeColor="accent3"/>
                            <w:sz w:val="22"/>
                            <w:szCs w:val="22"/>
                          </w:rPr>
                          <w:t xml:space="preserve"> adalah dengan cara</w:t>
                        </w:r>
                        <w:r w:rsidR="005D6F79" w:rsidRPr="00EB2D2B">
                          <w:rPr>
                            <w:rFonts w:ascii="Segoe UI" w:eastAsia="MS Mincho" w:hAnsi="Segoe UI" w:cs="Segoe UI"/>
                            <w:color w:val="743C08" w:themeColor="accent3"/>
                            <w:sz w:val="22"/>
                            <w:szCs w:val="22"/>
                          </w:rPr>
                          <w:t xml:space="preserve"> mendekatkan </w:t>
                        </w:r>
                        <w:r w:rsidRPr="00EB2D2B">
                          <w:rPr>
                            <w:rFonts w:ascii="Segoe UI" w:eastAsia="MS Mincho" w:hAnsi="Segoe UI" w:cs="Segoe UI"/>
                            <w:color w:val="743C08" w:themeColor="accent3"/>
                            <w:sz w:val="22"/>
                            <w:szCs w:val="22"/>
                          </w:rPr>
                          <w:t>tengah lidah dengan langit langit atas</w:t>
                        </w:r>
                        <w:r w:rsidR="005D6F79" w:rsidRPr="00EB2D2B">
                          <w:rPr>
                            <w:rFonts w:ascii="Segoe UI" w:eastAsia="MS Mincho" w:hAnsi="Segoe UI" w:cs="Segoe UI"/>
                            <w:color w:val="743C08" w:themeColor="accent3"/>
                            <w:sz w:val="22"/>
                            <w:szCs w:val="22"/>
                          </w:rPr>
                          <w:t xml:space="preserve"> </w:t>
                        </w:r>
                      </w:p>
                      <w:p w14:paraId="475AE60C" w14:textId="45E9E501" w:rsidR="005D6F79" w:rsidRPr="00EB2D2B" w:rsidRDefault="005D6F79" w:rsidP="005D6F79">
                        <w:pPr>
                          <w:spacing w:after="0" w:line="240" w:lineRule="auto"/>
                          <w:rPr>
                            <w:color w:val="743C08" w:themeColor="accent3"/>
                          </w:rPr>
                        </w:pPr>
                        <w:r w:rsidRPr="00EB2D2B">
                          <w:rPr>
                            <w:rFonts w:ascii="Segoe UI" w:eastAsia="MS Mincho" w:hAnsi="Segoe UI" w:cs="Segoe UI"/>
                            <w:color w:val="743C08" w:themeColor="accent3"/>
                            <w:sz w:val="22"/>
                            <w:szCs w:val="22"/>
                          </w:rPr>
                          <w:t>Tanpa menyentuhkannya</w:t>
                        </w:r>
                      </w:p>
                    </w:txbxContent>
                  </v:textbox>
                </v:shape>
                <v:group id="Grup 22" o:spid="_x0000_s1213" style="position:absolute;left:1460;width:8947;height:9510" coordsize="8947,9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">
                  <v:shape id="Gambar 6" o:spid="_x0000_s1214" type="#_x0000_t75" style="position:absolute;top:563;width:8947;height:8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">
                    <v:imagedata r:id="rId26" o:title=""/>
                  </v:shape>
                  <v:shape id="Gambar 1929477388" o:spid="_x0000_s1215" type="#_x0000_t75" style="position:absolute;left:596;width:7747;height:7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">
                    <v:imagedata r:id="rId27" o:title=""/>
                  </v:shape>
                </v:group>
                <v:group id="Grup 12" o:spid="_x0000_s1216" style="position:absolute;left:6064;top:2825;width:9275;height:2167" coordorigin="126,4450" coordsize="5848,2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">
                  <v:shape id="Konektor: Siku 9" o:spid="_x0000_s1217" type="#_x0000_t34" style="position:absolute;left:476;top:4858;width:5498;height:176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" strokecolor="#df760b [3205]" strokeweight=".5pt"/>
                  <v:oval id="Oval 11" o:spid="_x0000_s1218" style="position:absolute;left:126;top:4450;width:379;height:663;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" fillcolor="#df760b [3205]" stroked="f" strokeweight="1pt">
                    <v:stroke joinstyle="miter"/>
                  </v:oval>
                </v:group>
              </v:group>
            </w:pict>
          </mc:Fallback>
        </mc:AlternateContent>
      </w:r>
      <w:r w:rsidR="003A5D5F">
        <mc:AlternateContent>
          <mc:Choice Requires="wps">
            <w:drawing>
              <wp:anchor distT="0" distB="0" distL="114300" distR="114300" simplePos="0" relativeHeight="251654215" behindDoc="0" locked="0" layoutInCell="1" allowOverlap="1" wp14:anchorId="55A92F1C" wp14:editId="00516A94">
                <wp:simplePos x="0" y="0"/>
                <wp:positionH relativeFrom="column">
                  <wp:posOffset>3045197</wp:posOffset>
                </wp:positionH>
                <wp:positionV relativeFrom="paragraph">
                  <wp:posOffset>2110828</wp:posOffset>
                </wp:positionV>
                <wp:extent cx="244366" cy="236482"/>
                <wp:effectExtent l="0" t="0" r="0" b="0"/>
                <wp:wrapNone/>
                <wp:docPr id="1012288954" name="Kotak Teks 1012288954"/>
                <wp:cNvGraphicFramePr/>
                <a:graphic xmlns:a="http://schemas.openxmlformats.org/drawingml/2006/main">
                  <a:graphicData uri="http://schemas.microsoft.com/office/word/2010/wordprocessingShape">
                    <wps:wsp>
                      <wps:cNvSpPr txBox="1"/>
                      <wps:spPr>
                        <a:xfrm>
                          <a:off x="0" y="0"/>
                          <a:ext cx="244366" cy="23648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F0ED70" w14:textId="5F074C24" w:rsidR="003A5D5F" w:rsidRPr="00DE374E" w:rsidRDefault="003A5D5F" w:rsidP="003A5D5F">
                            <w:pPr>
                              <w:spacing w:after="0" w:line="240" w:lineRule="auto"/>
                              <w:rPr>
                                <w:color w:val="FFFFFF" w:themeColor="background1"/>
                              </w:rPr>
                            </w:pPr>
                            <w:r w:rsidRPr="00DE374E">
                              <w:rPr>
                                <w:rFonts w:ascii="Cascadia Mono SemiLight" w:hAnsi="Cascadia Mono SemiLight" w:cs="Cascadia Mono SemiLight"/>
                                <w:color w:val="FFFFFF" w:themeColor="background1"/>
                                <w:rtl/>
                              </w:rPr>
                              <w:t>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92F1C" id="Kotak Teks 1012288954" o:spid="_x0000_s1219" type="#_x0000_t202" style="position:absolute;margin-left:239.8pt;margin-top:166.2pt;width:19.25pt;height:18.6pt;z-index:251654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" filled="f" stroked="f">
                <v:textbox>
                  <w:txbxContent>
                    <w:p w14:paraId="0CF0ED70" w14:textId="5F074C24" w:rsidR="003A5D5F" w:rsidRPr="00DE374E" w:rsidRDefault="003A5D5F" w:rsidP="003A5D5F">
                      <w:pPr>
                        <w:spacing w:after="0" w:line="240" w:lineRule="auto"/>
                        <w:rPr>
                          <w:color w:val="FFFFFF" w:themeColor="background1"/>
                        </w:rPr>
                      </w:pPr>
                      <w:r w:rsidRPr="00DE374E">
                        <w:rPr>
                          <w:rFonts w:ascii="Cascadia Mono SemiLight" w:hAnsi="Cascadia Mono SemiLight" w:cs="Cascadia Mono SemiLight"/>
                          <w:color w:val="FFFFFF" w:themeColor="background1"/>
                          <w:rtl/>
                        </w:rPr>
                        <w:t>ك</w:t>
                      </w:r>
                    </w:p>
                  </w:txbxContent>
                </v:textbox>
              </v:shape>
            </w:pict>
          </mc:Fallback>
        </mc:AlternateContent>
      </w:r>
      <w:r w:rsidR="003A5D5F">
        <mc:AlternateContent>
          <mc:Choice Requires="wps">
            <w:drawing>
              <wp:anchor distT="0" distB="0" distL="114300" distR="114300" simplePos="0" relativeHeight="251654214" behindDoc="0" locked="0" layoutInCell="1" allowOverlap="1" wp14:anchorId="34405EB0" wp14:editId="778339E8">
                <wp:simplePos x="0" y="0"/>
                <wp:positionH relativeFrom="column">
                  <wp:posOffset>804134</wp:posOffset>
                </wp:positionH>
                <wp:positionV relativeFrom="paragraph">
                  <wp:posOffset>2165910</wp:posOffset>
                </wp:positionV>
                <wp:extent cx="251011" cy="266700"/>
                <wp:effectExtent l="0" t="0" r="0" b="0"/>
                <wp:wrapNone/>
                <wp:docPr id="166153723" name="Kotak Teks 166153723"/>
                <wp:cNvGraphicFramePr/>
                <a:graphic xmlns:a="http://schemas.openxmlformats.org/drawingml/2006/main">
                  <a:graphicData uri="http://schemas.microsoft.com/office/word/2010/wordprocessingShape">
                    <wps:wsp>
                      <wps:cNvSpPr txBox="1"/>
                      <wps:spPr>
                        <a:xfrm>
                          <a:off x="0" y="0"/>
                          <a:ext cx="251011"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C96CE2" w14:textId="53297640" w:rsidR="003A5D5F" w:rsidRPr="003A5D5F" w:rsidRDefault="003A5D5F" w:rsidP="003A5D5F">
                            <w:pPr>
                              <w:spacing w:after="0"/>
                              <w:rPr>
                                <w:color w:val="FFFFFF" w:themeColor="background1"/>
                                <w:sz w:val="18"/>
                                <w:szCs w:val="18"/>
                              </w:rPr>
                            </w:pPr>
                            <w:r w:rsidRPr="003A5D5F">
                              <w:rPr>
                                <w:rFonts w:ascii="Cascadia Mono SemiLight" w:eastAsia="MS Mincho" w:hAnsi="Cascadia Mono SemiLight" w:cs="Cascadia Mono SemiLight"/>
                                <w:color w:val="FFFFFF" w:themeColor="background1"/>
                                <w:sz w:val="18"/>
                                <w:szCs w:val="18"/>
                                <w:rtl/>
                              </w:rPr>
                              <w:t>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05EB0" id="Kotak Teks 166153723" o:spid="_x0000_s1220" type="#_x0000_t202" style="position:absolute;margin-left:63.3pt;margin-top:170.55pt;width:19.75pt;height:21pt;z-index:251654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" filled="f" stroked="f">
                <v:textbox>
                  <w:txbxContent>
                    <w:p w14:paraId="59C96CE2" w14:textId="53297640" w:rsidR="003A5D5F" w:rsidRPr="003A5D5F" w:rsidRDefault="003A5D5F" w:rsidP="003A5D5F">
                      <w:pPr>
                        <w:spacing w:after="0"/>
                        <w:rPr>
                          <w:color w:val="FFFFFF" w:themeColor="background1"/>
                          <w:sz w:val="18"/>
                          <w:szCs w:val="18"/>
                        </w:rPr>
                      </w:pPr>
                      <w:r w:rsidRPr="003A5D5F">
                        <w:rPr>
                          <w:rFonts w:ascii="Cascadia Mono SemiLight" w:eastAsia="MS Mincho" w:hAnsi="Cascadia Mono SemiLight" w:cs="Cascadia Mono SemiLight"/>
                          <w:color w:val="FFFFFF" w:themeColor="background1"/>
                          <w:sz w:val="18"/>
                          <w:szCs w:val="18"/>
                          <w:rtl/>
                        </w:rPr>
                        <w:t>ق</w:t>
                      </w:r>
                    </w:p>
                  </w:txbxContent>
                </v:textbox>
              </v:shape>
            </w:pict>
          </mc:Fallback>
        </mc:AlternateContent>
      </w:r>
      <w:r w:rsidR="003A5D5F">
        <w:rPr>
          <w:rFonts w:asciiTheme="majorHAnsi" w:eastAsiaTheme="majorEastAsia" w:hAnsiTheme="majorHAnsi" w:cstheme="majorBidi"/>
          <w:color w:val="C68D08" w:themeColor="accent1" w:themeShade="BF"/>
          <w:sz w:val="48"/>
          <w:szCs w:val="48"/>
        </w:rPr>
        <mc:AlternateContent>
          <mc:Choice Requires="wps">
            <w:drawing>
              <wp:anchor distT="0" distB="0" distL="114300" distR="114300" simplePos="0" relativeHeight="251654213" behindDoc="0" locked="0" layoutInCell="1" allowOverlap="1" wp14:anchorId="708E4B16" wp14:editId="174CC737">
                <wp:simplePos x="0" y="0"/>
                <wp:positionH relativeFrom="column">
                  <wp:posOffset>334518</wp:posOffset>
                </wp:positionH>
                <wp:positionV relativeFrom="paragraph">
                  <wp:posOffset>5091811</wp:posOffset>
                </wp:positionV>
                <wp:extent cx="541912" cy="260859"/>
                <wp:effectExtent l="0" t="0" r="0" b="6350"/>
                <wp:wrapNone/>
                <wp:docPr id="589118571" name="Kotak Teks 589118571"/>
                <wp:cNvGraphicFramePr/>
                <a:graphic xmlns:a="http://schemas.openxmlformats.org/drawingml/2006/main">
                  <a:graphicData uri="http://schemas.microsoft.com/office/word/2010/wordprocessingShape">
                    <wps:wsp>
                      <wps:cNvSpPr txBox="1"/>
                      <wps:spPr>
                        <a:xfrm>
                          <a:off x="0" y="0"/>
                          <a:ext cx="541912" cy="26085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C0077C" w14:textId="69625201" w:rsidR="003A5D5F" w:rsidRPr="003A5D5F" w:rsidRDefault="003A5D5F">
                            <w:pPr>
                              <w:rPr>
                                <w:color w:val="FFFFFF" w:themeColor="background1"/>
                                <w:sz w:val="18"/>
                                <w:szCs w:val="18"/>
                              </w:rPr>
                            </w:pPr>
                            <w:r w:rsidRPr="003A5D5F">
                              <w:rPr>
                                <w:rFonts w:ascii="Segoe UI" w:eastAsia="MS Mincho" w:hAnsi="Segoe UI" w:cs="Segoe UI"/>
                                <w:color w:val="FFFFFF" w:themeColor="background1"/>
                                <w:sz w:val="18"/>
                                <w:szCs w:val="18"/>
                                <w:rtl/>
                              </w:rPr>
                              <w:t>ج</w:t>
                            </w:r>
                            <w:r w:rsidRPr="003A5D5F">
                              <w:rPr>
                                <w:rFonts w:ascii="Segoe UI" w:eastAsia="MS Mincho" w:hAnsi="Segoe UI" w:cs="Segoe UI"/>
                                <w:color w:val="FFFFFF" w:themeColor="background1"/>
                                <w:sz w:val="18"/>
                                <w:szCs w:val="18"/>
                              </w:rPr>
                              <w:t xml:space="preserve"> </w:t>
                            </w:r>
                            <w:r w:rsidRPr="003A5D5F">
                              <w:rPr>
                                <w:rFonts w:ascii="Segoe UI" w:eastAsia="MS Mincho" w:hAnsi="Segoe UI" w:cs="Segoe UI"/>
                                <w:color w:val="FFFFFF" w:themeColor="background1"/>
                                <w:sz w:val="18"/>
                                <w:szCs w:val="18"/>
                                <w:rtl/>
                              </w:rPr>
                              <w:t>ش</w:t>
                            </w:r>
                            <w:r w:rsidRPr="003A5D5F">
                              <w:rPr>
                                <w:rFonts w:ascii="Segoe UI" w:eastAsia="MS Mincho" w:hAnsi="Segoe UI" w:cs="Segoe UI"/>
                                <w:color w:val="FFFFFF" w:themeColor="background1"/>
                                <w:sz w:val="18"/>
                                <w:szCs w:val="18"/>
                              </w:rPr>
                              <w:t xml:space="preserve"> </w:t>
                            </w:r>
                            <w:r w:rsidRPr="003A5D5F">
                              <w:rPr>
                                <w:rFonts w:ascii="Segoe UI" w:eastAsia="MS Mincho" w:hAnsi="Segoe UI" w:cs="Segoe UI"/>
                                <w:color w:val="FFFFFF" w:themeColor="background1"/>
                                <w:sz w:val="18"/>
                                <w:szCs w:val="18"/>
                                <w:rtl/>
                              </w:rPr>
                              <w:t>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E4B16" id="Kotak Teks 589118571" o:spid="_x0000_s1221" type="#_x0000_t202" style="position:absolute;margin-left:26.35pt;margin-top:400.95pt;width:42.65pt;height:20.55pt;z-index:2516542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" filled="f" stroked="f">
                <v:textbox>
                  <w:txbxContent>
                    <w:p w14:paraId="7EC0077C" w14:textId="69625201" w:rsidR="003A5D5F" w:rsidRPr="003A5D5F" w:rsidRDefault="003A5D5F">
                      <w:pPr>
                        <w:rPr>
                          <w:color w:val="FFFFFF" w:themeColor="background1"/>
                          <w:sz w:val="18"/>
                          <w:szCs w:val="18"/>
                        </w:rPr>
                      </w:pPr>
                      <w:r w:rsidRPr="003A5D5F">
                        <w:rPr>
                          <w:rFonts w:ascii="Segoe UI" w:eastAsia="MS Mincho" w:hAnsi="Segoe UI" w:cs="Segoe UI"/>
                          <w:color w:val="FFFFFF" w:themeColor="background1"/>
                          <w:sz w:val="18"/>
                          <w:szCs w:val="18"/>
                          <w:rtl/>
                        </w:rPr>
                        <w:t>ج</w:t>
                      </w:r>
                      <w:r w:rsidRPr="003A5D5F">
                        <w:rPr>
                          <w:rFonts w:ascii="Segoe UI" w:eastAsia="MS Mincho" w:hAnsi="Segoe UI" w:cs="Segoe UI"/>
                          <w:color w:val="FFFFFF" w:themeColor="background1"/>
                          <w:sz w:val="18"/>
                          <w:szCs w:val="18"/>
                        </w:rPr>
                        <w:t xml:space="preserve"> </w:t>
                      </w:r>
                      <w:r w:rsidRPr="003A5D5F">
                        <w:rPr>
                          <w:rFonts w:ascii="Segoe UI" w:eastAsia="MS Mincho" w:hAnsi="Segoe UI" w:cs="Segoe UI"/>
                          <w:color w:val="FFFFFF" w:themeColor="background1"/>
                          <w:sz w:val="18"/>
                          <w:szCs w:val="18"/>
                          <w:rtl/>
                        </w:rPr>
                        <w:t>ش</w:t>
                      </w:r>
                      <w:r w:rsidRPr="003A5D5F">
                        <w:rPr>
                          <w:rFonts w:ascii="Segoe UI" w:eastAsia="MS Mincho" w:hAnsi="Segoe UI" w:cs="Segoe UI"/>
                          <w:color w:val="FFFFFF" w:themeColor="background1"/>
                          <w:sz w:val="18"/>
                          <w:szCs w:val="18"/>
                        </w:rPr>
                        <w:t xml:space="preserve"> </w:t>
                      </w:r>
                      <w:r w:rsidRPr="003A5D5F">
                        <w:rPr>
                          <w:rFonts w:ascii="Segoe UI" w:eastAsia="MS Mincho" w:hAnsi="Segoe UI" w:cs="Segoe UI"/>
                          <w:color w:val="FFFFFF" w:themeColor="background1"/>
                          <w:sz w:val="18"/>
                          <w:szCs w:val="18"/>
                          <w:rtl/>
                        </w:rPr>
                        <w:t>ي</w:t>
                      </w:r>
                    </w:p>
                  </w:txbxContent>
                </v:textbox>
              </v:shape>
            </w:pict>
          </mc:Fallback>
        </mc:AlternateContent>
      </w:r>
      <w:r w:rsidR="00A64BBF">
        <w:rPr>
          <w:rFonts w:asciiTheme="majorHAnsi" w:eastAsiaTheme="majorEastAsia" w:hAnsiTheme="majorHAnsi" w:cstheme="majorBidi"/>
          <w:color w:val="C68D08" w:themeColor="accent1" w:themeShade="BF"/>
          <w:sz w:val="36"/>
          <w:szCs w:val="36"/>
          <w:lang w:val="id-ID"/>
        </w:rPr>
        <w:br w:type="page"/>
      </w:r>
      <w:r w:rsidR="003C1BC1">
        <w:lastRenderedPageBreak/>
        <mc:AlternateContent>
          <mc:Choice Requires="wps">
            <w:drawing>
              <wp:anchor distT="0" distB="0" distL="114300" distR="114300" simplePos="0" relativeHeight="251654250" behindDoc="0" locked="0" layoutInCell="1" allowOverlap="1" wp14:anchorId="50016A6E" wp14:editId="18DBD822">
                <wp:simplePos x="0" y="0"/>
                <wp:positionH relativeFrom="page">
                  <wp:posOffset>-816</wp:posOffset>
                </wp:positionH>
                <wp:positionV relativeFrom="paragraph">
                  <wp:posOffset>6639742</wp:posOffset>
                </wp:positionV>
                <wp:extent cx="517071" cy="451122"/>
                <wp:effectExtent l="0" t="0" r="0" b="6350"/>
                <wp:wrapNone/>
                <wp:docPr id="1040681833" name="Kotak Teks 1040681833"/>
                <wp:cNvGraphicFramePr/>
                <a:graphic xmlns:a="http://schemas.openxmlformats.org/drawingml/2006/main">
                  <a:graphicData uri="http://schemas.microsoft.com/office/word/2010/wordprocessingShape">
                    <wps:wsp>
                      <wps:cNvSpPr txBox="1"/>
                      <wps:spPr>
                        <a:xfrm>
                          <a:off x="0" y="0"/>
                          <a:ext cx="517071" cy="45112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9F98C1" w14:textId="59F4B7FD" w:rsidR="003C1BC1" w:rsidRPr="00E41285" w:rsidRDefault="003C1BC1" w:rsidP="003C1BC1">
                            <w:pPr>
                              <w:rPr>
                                <w:rFonts w:ascii="13/5Atom Sans" w:hAnsi="13/5Atom Sans"/>
                                <w:sz w:val="40"/>
                                <w:szCs w:val="40"/>
                              </w:rPr>
                            </w:pPr>
                            <w:r w:rsidRPr="004055E3">
                              <w:rPr>
                                <w:rFonts w:ascii="13/5Atom Sans" w:hAnsi="13/5Atom Sans"/>
                                <w:color w:val="595959" w:themeColor="text1" w:themeTint="A6"/>
                                <w:sz w:val="96"/>
                                <w:szCs w:val="96"/>
                              </w:rPr>
                              <w:t>0</w:t>
                            </w:r>
                            <w:r>
                              <w:rPr>
                                <w:rFonts w:ascii="13/5Atom Sans" w:hAnsi="13/5Atom Sans"/>
                                <w:color w:val="595959" w:themeColor="text1" w:themeTint="A6"/>
                                <w:sz w:val="96"/>
                                <w:szCs w:val="96"/>
                              </w:rPr>
                              <w:t>5</w:t>
                            </w:r>
                            <w:r>
                              <w:rPr>
                                <w:rFonts w:ascii="13/5Atom Sans" w:hAnsi="13/5Atom Sans"/>
                                <w:sz w:val="120"/>
                                <w:szCs w:val="1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16A6E" id="Kotak Teks 1040681833" o:spid="_x0000_s1222" type="#_x0000_t202" style="position:absolute;margin-left:-.05pt;margin-top:522.8pt;width:40.7pt;height:35.5pt;z-index:25165425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" filled="f" stroked="f">
                <v:textbox>
                  <w:txbxContent>
                    <w:p w14:paraId="149F98C1" w14:textId="59F4B7FD" w:rsidR="003C1BC1" w:rsidRPr="00E41285" w:rsidRDefault="003C1BC1" w:rsidP="003C1BC1">
                      <w:pPr>
                        <w:rPr>
                          <w:rFonts w:ascii="13/5Atom Sans" w:hAnsi="13/5Atom Sans"/>
                          <w:sz w:val="40"/>
                          <w:szCs w:val="40"/>
                        </w:rPr>
                      </w:pPr>
                      <w:r w:rsidRPr="004055E3">
                        <w:rPr>
                          <w:rFonts w:ascii="13/5Atom Sans" w:hAnsi="13/5Atom Sans"/>
                          <w:color w:val="595959" w:themeColor="text1" w:themeTint="A6"/>
                          <w:sz w:val="96"/>
                          <w:szCs w:val="96"/>
                        </w:rPr>
                        <w:t>0</w:t>
                      </w:r>
                      <w:r>
                        <w:rPr>
                          <w:rFonts w:ascii="13/5Atom Sans" w:hAnsi="13/5Atom Sans"/>
                          <w:color w:val="595959" w:themeColor="text1" w:themeTint="A6"/>
                          <w:sz w:val="96"/>
                          <w:szCs w:val="96"/>
                        </w:rPr>
                        <w:t>5</w:t>
                      </w:r>
                      <w:r>
                        <w:rPr>
                          <w:rFonts w:ascii="13/5Atom Sans" w:hAnsi="13/5Atom Sans"/>
                          <w:sz w:val="120"/>
                          <w:szCs w:val="120"/>
                        </w:rPr>
                        <w:t xml:space="preserve"> </w:t>
                      </w:r>
                    </w:p>
                  </w:txbxContent>
                </v:textbox>
                <w10:wrap anchorx="page"/>
              </v:shape>
            </w:pict>
          </mc:Fallback>
        </mc:AlternateContent>
      </w:r>
      <w:r w:rsidR="003B0670">
        <mc:AlternateContent>
          <mc:Choice Requires="wps">
            <w:drawing>
              <wp:anchor distT="0" distB="0" distL="114300" distR="114300" simplePos="0" relativeHeight="251654231" behindDoc="0" locked="0" layoutInCell="1" allowOverlap="1" wp14:anchorId="569D760C" wp14:editId="13A48F7A">
                <wp:simplePos x="0" y="0"/>
                <wp:positionH relativeFrom="rightMargin">
                  <wp:posOffset>524827</wp:posOffset>
                </wp:positionH>
                <wp:positionV relativeFrom="paragraph">
                  <wp:posOffset>5148898</wp:posOffset>
                </wp:positionV>
                <wp:extent cx="539127" cy="1429356"/>
                <wp:effectExtent l="0" t="6667" r="6667" b="6668"/>
                <wp:wrapNone/>
                <wp:docPr id="767462067" name="Persegi Panjang 767462067"/>
                <wp:cNvGraphicFramePr/>
                <a:graphic xmlns:a="http://schemas.openxmlformats.org/drawingml/2006/main">
                  <a:graphicData uri="http://schemas.microsoft.com/office/word/2010/wordprocessingShape">
                    <wps:wsp>
                      <wps:cNvSpPr/>
                      <wps:spPr>
                        <a:xfrm rot="16200000">
                          <a:off x="0" y="0"/>
                          <a:ext cx="539127" cy="1429356"/>
                        </a:xfrm>
                        <a:prstGeom prst="rect">
                          <a:avLst/>
                        </a:prstGeom>
                        <a:solidFill>
                          <a:srgbClr val="FDEABC">
                            <a:alpha val="69804"/>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3D866F" id="Persegi Panjang 767462067" o:spid="_x0000_s1026" style="position:absolute;margin-left:41.3pt;margin-top:405.45pt;width:42.45pt;height:112.55pt;rotation:-90;z-index:251654231;visibility:visible;mso-wrap-style:square;mso-height-percent:0;mso-wrap-distance-left:9pt;mso-wrap-distance-top:0;mso-wrap-distance-right:9pt;mso-wrap-distance-bottom:0;mso-position-horizontal:absolute;mso-position-horizontal-relative:right-margin-area;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" fillcolor="#fdeabc" stroked="f" strokeweight="1pt">
                <v:fill opacity="45746f"/>
                <w10:wrap anchorx="margin"/>
              </v:rect>
            </w:pict>
          </mc:Fallback>
        </mc:AlternateContent>
      </w:r>
      <w:r w:rsidR="003B0670">
        <mc:AlternateContent>
          <mc:Choice Requires="wps">
            <w:drawing>
              <wp:anchor distT="0" distB="0" distL="114300" distR="114300" simplePos="0" relativeHeight="251654230" behindDoc="0" locked="0" layoutInCell="1" allowOverlap="1" wp14:anchorId="5F8657CC" wp14:editId="439704EB">
                <wp:simplePos x="0" y="0"/>
                <wp:positionH relativeFrom="page">
                  <wp:posOffset>5485765</wp:posOffset>
                </wp:positionH>
                <wp:positionV relativeFrom="paragraph">
                  <wp:posOffset>3626485</wp:posOffset>
                </wp:positionV>
                <wp:extent cx="556260" cy="1630680"/>
                <wp:effectExtent l="0" t="3810" r="0" b="0"/>
                <wp:wrapNone/>
                <wp:docPr id="622681229" name="Persegi Panjang 622681229"/>
                <wp:cNvGraphicFramePr/>
                <a:graphic xmlns:a="http://schemas.openxmlformats.org/drawingml/2006/main">
                  <a:graphicData uri="http://schemas.microsoft.com/office/word/2010/wordprocessingShape">
                    <wps:wsp>
                      <wps:cNvSpPr/>
                      <wps:spPr>
                        <a:xfrm rot="16200000">
                          <a:off x="0" y="0"/>
                          <a:ext cx="556260" cy="1630680"/>
                        </a:xfrm>
                        <a:prstGeom prst="rect">
                          <a:avLst/>
                        </a:prstGeom>
                        <a:solidFill>
                          <a:schemeClr val="accent1">
                            <a:alpha val="69804"/>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DACE94" id="Persegi Panjang 622681229" o:spid="_x0000_s1026" style="position:absolute;margin-left:431.95pt;margin-top:285.55pt;width:43.8pt;height:128.4pt;rotation:-90;z-index:25165423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" fillcolor="#f6b61e [3204]" stroked="f" strokeweight="1pt">
                <v:fill opacity="45746f"/>
                <w10:wrap anchorx="page"/>
              </v:rect>
            </w:pict>
          </mc:Fallback>
        </mc:AlternateContent>
      </w:r>
      <w:r w:rsidR="003B0670">
        <mc:AlternateContent>
          <mc:Choice Requires="wps">
            <w:drawing>
              <wp:anchor distT="0" distB="0" distL="114300" distR="114300" simplePos="0" relativeHeight="251654229" behindDoc="0" locked="0" layoutInCell="1" allowOverlap="1" wp14:anchorId="17F90031" wp14:editId="364D03C9">
                <wp:simplePos x="0" y="0"/>
                <wp:positionH relativeFrom="rightMargin">
                  <wp:posOffset>524827</wp:posOffset>
                </wp:positionH>
                <wp:positionV relativeFrom="paragraph">
                  <wp:posOffset>2309178</wp:posOffset>
                </wp:positionV>
                <wp:extent cx="539127" cy="1429356"/>
                <wp:effectExtent l="0" t="6667" r="6667" b="6668"/>
                <wp:wrapNone/>
                <wp:docPr id="890483364" name="Persegi Panjang 890483364"/>
                <wp:cNvGraphicFramePr/>
                <a:graphic xmlns:a="http://schemas.openxmlformats.org/drawingml/2006/main">
                  <a:graphicData uri="http://schemas.microsoft.com/office/word/2010/wordprocessingShape">
                    <wps:wsp>
                      <wps:cNvSpPr/>
                      <wps:spPr>
                        <a:xfrm rot="16200000">
                          <a:off x="0" y="0"/>
                          <a:ext cx="539127" cy="1429356"/>
                        </a:xfrm>
                        <a:prstGeom prst="rect">
                          <a:avLst/>
                        </a:prstGeom>
                        <a:solidFill>
                          <a:srgbClr val="FDEABC">
                            <a:alpha val="69804"/>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90484B" id="Persegi Panjang 890483364" o:spid="_x0000_s1026" style="position:absolute;margin-left:41.3pt;margin-top:181.85pt;width:42.45pt;height:112.55pt;rotation:-90;z-index:251654229;visibility:visible;mso-wrap-style:square;mso-height-percent:0;mso-wrap-distance-left:9pt;mso-wrap-distance-top:0;mso-wrap-distance-right:9pt;mso-wrap-distance-bottom:0;mso-position-horizontal:absolute;mso-position-horizontal-relative:right-margin-area;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" fillcolor="#fdeabc" stroked="f" strokeweight="1pt">
                <v:fill opacity="45746f"/>
                <w10:wrap anchorx="margin"/>
              </v:rect>
            </w:pict>
          </mc:Fallback>
        </mc:AlternateContent>
      </w:r>
      <w:r w:rsidR="003B0670">
        <mc:AlternateContent>
          <mc:Choice Requires="wps">
            <w:drawing>
              <wp:anchor distT="0" distB="0" distL="114300" distR="114300" simplePos="0" relativeHeight="251654228" behindDoc="0" locked="0" layoutInCell="1" allowOverlap="1" wp14:anchorId="66FEDAA7" wp14:editId="646FF669">
                <wp:simplePos x="0" y="0"/>
                <wp:positionH relativeFrom="page">
                  <wp:posOffset>5484495</wp:posOffset>
                </wp:positionH>
                <wp:positionV relativeFrom="paragraph">
                  <wp:posOffset>817880</wp:posOffset>
                </wp:positionV>
                <wp:extent cx="556260" cy="1630680"/>
                <wp:effectExtent l="0" t="3810" r="0" b="0"/>
                <wp:wrapNone/>
                <wp:docPr id="1049647681" name="Persegi Panjang 1049647681"/>
                <wp:cNvGraphicFramePr/>
                <a:graphic xmlns:a="http://schemas.openxmlformats.org/drawingml/2006/main">
                  <a:graphicData uri="http://schemas.microsoft.com/office/word/2010/wordprocessingShape">
                    <wps:wsp>
                      <wps:cNvSpPr/>
                      <wps:spPr>
                        <a:xfrm rot="16200000">
                          <a:off x="0" y="0"/>
                          <a:ext cx="556260" cy="1630680"/>
                        </a:xfrm>
                        <a:prstGeom prst="rect">
                          <a:avLst/>
                        </a:prstGeom>
                        <a:solidFill>
                          <a:schemeClr val="accent1">
                            <a:alpha val="69804"/>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9C9871" id="Persegi Panjang 1049647681" o:spid="_x0000_s1026" style="position:absolute;margin-left:431.85pt;margin-top:64.4pt;width:43.8pt;height:128.4pt;rotation:-90;z-index:25165422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" fillcolor="#f6b61e [3204]" stroked="f" strokeweight="1pt">
                <v:fill opacity="45746f"/>
                <w10:wrap anchorx="page"/>
              </v:rect>
            </w:pict>
          </mc:Fallback>
        </mc:AlternateContent>
      </w:r>
      <w:r w:rsidR="00C038A0">
        <mc:AlternateContent>
          <mc:Choice Requires="wps">
            <w:drawing>
              <wp:anchor distT="0" distB="0" distL="114300" distR="114300" simplePos="0" relativeHeight="251654227" behindDoc="0" locked="0" layoutInCell="1" allowOverlap="1" wp14:anchorId="109F2A3F" wp14:editId="06F79DDE">
                <wp:simplePos x="0" y="0"/>
                <wp:positionH relativeFrom="rightMargin">
                  <wp:posOffset>513181</wp:posOffset>
                </wp:positionH>
                <wp:positionV relativeFrom="paragraph">
                  <wp:posOffset>-334198</wp:posOffset>
                </wp:positionV>
                <wp:extent cx="539127" cy="1429356"/>
                <wp:effectExtent l="0" t="6667" r="6667" b="6668"/>
                <wp:wrapNone/>
                <wp:docPr id="1271607710" name="Persegi Panjang 1271607710"/>
                <wp:cNvGraphicFramePr/>
                <a:graphic xmlns:a="http://schemas.openxmlformats.org/drawingml/2006/main">
                  <a:graphicData uri="http://schemas.microsoft.com/office/word/2010/wordprocessingShape">
                    <wps:wsp>
                      <wps:cNvSpPr/>
                      <wps:spPr>
                        <a:xfrm rot="16200000">
                          <a:off x="0" y="0"/>
                          <a:ext cx="539127" cy="1429356"/>
                        </a:xfrm>
                        <a:prstGeom prst="rect">
                          <a:avLst/>
                        </a:prstGeom>
                        <a:solidFill>
                          <a:srgbClr val="FDEABC">
                            <a:alpha val="69804"/>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71F349" id="Persegi Panjang 1271607710" o:spid="_x0000_s1026" style="position:absolute;margin-left:40.4pt;margin-top:-26.3pt;width:42.45pt;height:112.55pt;rotation:-90;z-index:251654227;visibility:visible;mso-wrap-style:square;mso-height-percent:0;mso-wrap-distance-left:9pt;mso-wrap-distance-top:0;mso-wrap-distance-right:9pt;mso-wrap-distance-bottom:0;mso-position-horizontal:absolute;mso-position-horizontal-relative:right-margin-area;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" fillcolor="#fdeabc" stroked="f" strokeweight="1pt">
                <v:fill opacity="45746f"/>
                <w10:wrap anchorx="margin"/>
              </v:rect>
            </w:pict>
          </mc:Fallback>
        </mc:AlternateContent>
      </w:r>
      <w:r w:rsidR="005F6266">
        <w:rPr>
          <w:rFonts w:asciiTheme="majorHAnsi" w:eastAsiaTheme="majorEastAsia" w:hAnsiTheme="majorHAnsi" w:cstheme="majorBidi"/>
          <w:color w:val="C68D08" w:themeColor="accent1" w:themeShade="BF"/>
          <w:sz w:val="48"/>
          <w:szCs w:val="48"/>
        </w:rPr>
        <mc:AlternateContent>
          <mc:Choice Requires="wps">
            <w:drawing>
              <wp:anchor distT="0" distB="0" distL="114300" distR="114300" simplePos="0" relativeHeight="251647035" behindDoc="0" locked="0" layoutInCell="1" allowOverlap="1" wp14:anchorId="180166BB" wp14:editId="346AF467">
                <wp:simplePos x="0" y="0"/>
                <wp:positionH relativeFrom="margin">
                  <wp:align>center</wp:align>
                </wp:positionH>
                <wp:positionV relativeFrom="paragraph">
                  <wp:posOffset>4279477</wp:posOffset>
                </wp:positionV>
                <wp:extent cx="4067266" cy="2362200"/>
                <wp:effectExtent l="0" t="0" r="0" b="0"/>
                <wp:wrapNone/>
                <wp:docPr id="2038203891" name="Kotak Teks 2038203891"/>
                <wp:cNvGraphicFramePr/>
                <a:graphic xmlns:a="http://schemas.openxmlformats.org/drawingml/2006/main">
                  <a:graphicData uri="http://schemas.microsoft.com/office/word/2010/wordprocessingShape">
                    <wps:wsp>
                      <wps:cNvSpPr txBox="1"/>
                      <wps:spPr>
                        <a:xfrm>
                          <a:off x="0" y="0"/>
                          <a:ext cx="4067266" cy="2362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FDC791" w14:textId="12EB72F9" w:rsidR="00F17E38" w:rsidRPr="00EB2D2B" w:rsidRDefault="00F17E38" w:rsidP="00F17E38">
                            <w:pPr>
                              <w:spacing w:after="0"/>
                              <w:jc w:val="right"/>
                              <w:rPr>
                                <w:color w:val="743C08" w:themeColor="accent3"/>
                                <w:sz w:val="22"/>
                                <w:szCs w:val="22"/>
                              </w:rPr>
                            </w:pPr>
                            <w:r w:rsidRPr="00EB2D2B">
                              <w:rPr>
                                <w:color w:val="743C08" w:themeColor="accent3"/>
                                <w:sz w:val="22"/>
                                <w:szCs w:val="22"/>
                              </w:rPr>
                              <w:t>Kemudian Makhroj Tharful lisan yaitu ujung lidah, dari makhroj inilah sebagian besar huruf hijaiyyah keluar.</w:t>
                            </w:r>
                          </w:p>
                          <w:p w14:paraId="54DDDDB7" w14:textId="77777777" w:rsidR="00F17E38" w:rsidRPr="00EB2D2B" w:rsidRDefault="00F17E38" w:rsidP="00F17E38">
                            <w:pPr>
                              <w:spacing w:after="0"/>
                              <w:jc w:val="right"/>
                              <w:rPr>
                                <w:color w:val="743C08" w:themeColor="accent3"/>
                                <w:sz w:val="22"/>
                                <w:szCs w:val="22"/>
                              </w:rPr>
                            </w:pPr>
                            <w:r w:rsidRPr="00EB2D2B">
                              <w:rPr>
                                <w:color w:val="743C08" w:themeColor="accent3"/>
                                <w:sz w:val="22"/>
                                <w:szCs w:val="22"/>
                              </w:rPr>
                              <w:t>Tharful Lisan terbagi Menjadi 5:</w:t>
                            </w:r>
                          </w:p>
                          <w:p w14:paraId="2391BB72" w14:textId="64851785" w:rsidR="005F6266" w:rsidRPr="00EB2D2B" w:rsidRDefault="005F6266" w:rsidP="00F17E38">
                            <w:pPr>
                              <w:spacing w:after="0"/>
                              <w:jc w:val="right"/>
                              <w:rPr>
                                <w:color w:val="743C08" w:themeColor="accent3"/>
                                <w:sz w:val="22"/>
                                <w:szCs w:val="22"/>
                              </w:rPr>
                            </w:pPr>
                            <w:r w:rsidRPr="00EB2D2B">
                              <w:rPr>
                                <w:color w:val="743C08" w:themeColor="accent3"/>
                                <w:sz w:val="22"/>
                                <w:szCs w:val="22"/>
                              </w:rPr>
                              <w:t xml:space="preserve">Huruf </w:t>
                            </w:r>
                            <w:r w:rsidRPr="00EB2D2B">
                              <w:rPr>
                                <w:rFonts w:eastAsia="MS Mincho" w:hint="cs"/>
                                <w:color w:val="743C08" w:themeColor="accent3"/>
                                <w:sz w:val="22"/>
                                <w:szCs w:val="22"/>
                                <w:rtl/>
                              </w:rPr>
                              <w:t xml:space="preserve"> </w:t>
                            </w:r>
                            <w:r w:rsidRPr="00EB2D2B">
                              <w:rPr>
                                <w:rFonts w:ascii="Dubai" w:eastAsia="MS Mincho" w:hAnsi="Dubai" w:cs="Dubai"/>
                                <w:color w:val="743C08" w:themeColor="accent3"/>
                                <w:sz w:val="22"/>
                                <w:szCs w:val="22"/>
                                <w:rtl/>
                              </w:rPr>
                              <w:t>ن</w:t>
                            </w:r>
                            <w:r w:rsidRPr="00EB2D2B">
                              <w:rPr>
                                <w:color w:val="743C08" w:themeColor="accent3"/>
                                <w:sz w:val="22"/>
                                <w:szCs w:val="22"/>
                              </w:rPr>
                              <w:t>.A</w:t>
                            </w:r>
                          </w:p>
                          <w:p w14:paraId="003B9295" w14:textId="16DE5B33" w:rsidR="005F6266" w:rsidRPr="00EB2D2B" w:rsidRDefault="005F6266" w:rsidP="00F17E38">
                            <w:pPr>
                              <w:spacing w:after="0"/>
                              <w:jc w:val="right"/>
                              <w:rPr>
                                <w:color w:val="743C08" w:themeColor="accent3"/>
                                <w:sz w:val="22"/>
                                <w:szCs w:val="22"/>
                              </w:rPr>
                            </w:pPr>
                            <w:r w:rsidRPr="00EB2D2B">
                              <w:rPr>
                                <w:color w:val="743C08" w:themeColor="accent3"/>
                                <w:sz w:val="22"/>
                                <w:szCs w:val="22"/>
                              </w:rPr>
                              <w:t xml:space="preserve">Huruf </w:t>
                            </w:r>
                            <w:r w:rsidRPr="00EB2D2B">
                              <w:rPr>
                                <w:rFonts w:hint="cs"/>
                                <w:color w:val="743C08" w:themeColor="accent3"/>
                                <w:sz w:val="22"/>
                                <w:szCs w:val="22"/>
                                <w:rtl/>
                              </w:rPr>
                              <w:t xml:space="preserve"> </w:t>
                            </w:r>
                            <w:r w:rsidRPr="00EB2D2B">
                              <w:rPr>
                                <w:rFonts w:ascii="Dubai" w:eastAsia="MS Mincho" w:hAnsi="Dubai" w:cs="Dubai" w:hint="cs"/>
                                <w:color w:val="743C08" w:themeColor="accent3"/>
                                <w:sz w:val="22"/>
                                <w:szCs w:val="22"/>
                                <w:rtl/>
                              </w:rPr>
                              <w:t>ل</w:t>
                            </w:r>
                            <w:r w:rsidRPr="00EB2D2B">
                              <w:rPr>
                                <w:color w:val="743C08" w:themeColor="accent3"/>
                                <w:sz w:val="22"/>
                                <w:szCs w:val="22"/>
                              </w:rPr>
                              <w:t>.B</w:t>
                            </w:r>
                          </w:p>
                          <w:p w14:paraId="689D8533" w14:textId="1A5CD63D" w:rsidR="00F17E38" w:rsidRPr="00EB2D2B" w:rsidRDefault="005F6266" w:rsidP="00A4011D">
                            <w:pPr>
                              <w:spacing w:after="0"/>
                              <w:jc w:val="right"/>
                              <w:rPr>
                                <w:color w:val="743C08" w:themeColor="accent3"/>
                                <w:sz w:val="22"/>
                                <w:szCs w:val="22"/>
                              </w:rPr>
                            </w:pPr>
                            <w:r w:rsidRPr="00EB2D2B">
                              <w:rPr>
                                <w:color w:val="743C08" w:themeColor="accent3"/>
                                <w:sz w:val="22"/>
                                <w:szCs w:val="22"/>
                              </w:rPr>
                              <w:t xml:space="preserve"> Huruf</w:t>
                            </w:r>
                            <w:r w:rsidRPr="00EB2D2B">
                              <w:rPr>
                                <w:rFonts w:hint="cs"/>
                                <w:color w:val="743C08" w:themeColor="accent3"/>
                                <w:sz w:val="22"/>
                                <w:szCs w:val="22"/>
                                <w:rtl/>
                              </w:rPr>
                              <w:t xml:space="preserve"> </w:t>
                            </w:r>
                            <w:r w:rsidRPr="00EB2D2B">
                              <w:rPr>
                                <w:rFonts w:ascii="Dubai" w:eastAsia="MS Mincho" w:hAnsi="Dubai" w:cs="Dubai" w:hint="cs"/>
                                <w:color w:val="743C08" w:themeColor="accent3"/>
                                <w:sz w:val="22"/>
                                <w:szCs w:val="22"/>
                                <w:rtl/>
                              </w:rPr>
                              <w:t xml:space="preserve">ط د ت </w:t>
                            </w:r>
                            <w:r w:rsidRPr="00EB2D2B">
                              <w:rPr>
                                <w:rFonts w:ascii="Dubai" w:eastAsia="MS Mincho" w:hAnsi="Dubai" w:cs="Dubai"/>
                                <w:color w:val="743C08" w:themeColor="accent3"/>
                                <w:sz w:val="22"/>
                                <w:szCs w:val="22"/>
                              </w:rPr>
                              <w:t xml:space="preserve"> </w:t>
                            </w:r>
                            <w:r w:rsidRPr="00EB2D2B">
                              <w:rPr>
                                <w:color w:val="743C08" w:themeColor="accent3"/>
                                <w:sz w:val="22"/>
                                <w:szCs w:val="22"/>
                              </w:rPr>
                              <w:t>.C</w:t>
                            </w:r>
                            <w:r w:rsidRPr="00EB2D2B">
                              <w:rPr>
                                <w:color w:val="743C08" w:themeColor="accent3"/>
                                <w:sz w:val="22"/>
                                <w:szCs w:val="22"/>
                              </w:rPr>
                              <w:br/>
                              <w:t>Huruf</w:t>
                            </w:r>
                            <w:r w:rsidRPr="00EB2D2B">
                              <w:rPr>
                                <w:rFonts w:hint="cs"/>
                                <w:color w:val="743C08" w:themeColor="accent3"/>
                                <w:sz w:val="22"/>
                                <w:szCs w:val="22"/>
                                <w:rtl/>
                              </w:rPr>
                              <w:t xml:space="preserve"> </w:t>
                            </w:r>
                            <w:r w:rsidRPr="00EB2D2B">
                              <w:rPr>
                                <w:rFonts w:ascii="Dubai" w:eastAsia="MS Mincho" w:hAnsi="Dubai" w:cs="Dubai" w:hint="cs"/>
                                <w:color w:val="743C08" w:themeColor="accent3"/>
                                <w:sz w:val="22"/>
                                <w:szCs w:val="22"/>
                                <w:rtl/>
                              </w:rPr>
                              <w:t xml:space="preserve">ص ز س </w:t>
                            </w:r>
                            <w:r w:rsidRPr="00EB2D2B">
                              <w:rPr>
                                <w:rFonts w:ascii="Dubai" w:eastAsia="MS Mincho" w:hAnsi="Dubai" w:cs="Dubai"/>
                                <w:color w:val="743C08" w:themeColor="accent3"/>
                                <w:sz w:val="22"/>
                                <w:szCs w:val="22"/>
                              </w:rPr>
                              <w:t xml:space="preserve"> </w:t>
                            </w:r>
                            <w:r w:rsidRPr="00EB2D2B">
                              <w:rPr>
                                <w:color w:val="743C08" w:themeColor="accent3"/>
                                <w:sz w:val="22"/>
                                <w:szCs w:val="22"/>
                              </w:rPr>
                              <w:t>.D</w:t>
                            </w:r>
                            <w:r w:rsidRPr="00EB2D2B">
                              <w:rPr>
                                <w:color w:val="743C08" w:themeColor="accent3"/>
                                <w:sz w:val="22"/>
                                <w:szCs w:val="22"/>
                              </w:rPr>
                              <w:br/>
                              <w:t>Huruf</w:t>
                            </w:r>
                            <w:r w:rsidRPr="00EB2D2B">
                              <w:rPr>
                                <w:rFonts w:hint="cs"/>
                                <w:color w:val="743C08" w:themeColor="accent3"/>
                                <w:sz w:val="22"/>
                                <w:szCs w:val="22"/>
                                <w:rtl/>
                              </w:rPr>
                              <w:t xml:space="preserve"> </w:t>
                            </w:r>
                            <w:r w:rsidRPr="00EB2D2B">
                              <w:rPr>
                                <w:rFonts w:ascii="Dubai" w:eastAsia="MS Mincho" w:hAnsi="Dubai" w:cs="Dubai" w:hint="cs"/>
                                <w:color w:val="743C08" w:themeColor="accent3"/>
                                <w:sz w:val="22"/>
                                <w:szCs w:val="22"/>
                                <w:rtl/>
                              </w:rPr>
                              <w:t xml:space="preserve">ظ ذ ث </w:t>
                            </w:r>
                            <w:r w:rsidRPr="00EB2D2B">
                              <w:rPr>
                                <w:rFonts w:ascii="Dubai" w:eastAsia="MS Mincho" w:hAnsi="Dubai" w:cs="Dubai"/>
                                <w:color w:val="743C08" w:themeColor="accent3"/>
                                <w:sz w:val="22"/>
                                <w:szCs w:val="22"/>
                              </w:rPr>
                              <w:t xml:space="preserve"> </w:t>
                            </w:r>
                            <w:r w:rsidRPr="00EB2D2B">
                              <w:rPr>
                                <w:color w:val="743C08" w:themeColor="accent3"/>
                                <w:sz w:val="22"/>
                                <w:szCs w:val="22"/>
                              </w:rPr>
                              <w:t>.E</w:t>
                            </w:r>
                            <w:r w:rsidR="00F47D45" w:rsidRPr="00EB2D2B">
                              <w:rPr>
                                <w:rFonts w:ascii="Cascadia Mono SemiLight" w:hAnsi="Cascadia Mono SemiLight" w:cs="Cascadia Mono SemiLight"/>
                                <w:color w:val="743C08" w:themeColor="accent3"/>
                              </w:rPr>
                              <w:b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166BB" id="Kotak Teks 2038203891" o:spid="_x0000_s1223" type="#_x0000_t202" style="position:absolute;margin-left:0;margin-top:336.95pt;width:320.25pt;height:186pt;z-index:25164703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" filled="f" stroked="f">
                <v:textbox>
                  <w:txbxContent>
                    <w:p w14:paraId="5AFDC791" w14:textId="12EB72F9" w:rsidR="00F17E38" w:rsidRPr="00EB2D2B" w:rsidRDefault="00F17E38" w:rsidP="00F17E38">
                      <w:pPr>
                        <w:spacing w:after="0"/>
                        <w:jc w:val="right"/>
                        <w:rPr>
                          <w:color w:val="743C08" w:themeColor="accent3"/>
                          <w:sz w:val="22"/>
                          <w:szCs w:val="22"/>
                        </w:rPr>
                      </w:pPr>
                      <w:r w:rsidRPr="00EB2D2B">
                        <w:rPr>
                          <w:color w:val="743C08" w:themeColor="accent3"/>
                          <w:sz w:val="22"/>
                          <w:szCs w:val="22"/>
                        </w:rPr>
                        <w:t>Kemudian Makhroj Tharful lisan yaitu ujung lidah, dari makhroj inilah sebagian besar huruf hijaiyyah keluar.</w:t>
                      </w:r>
                    </w:p>
                    <w:p w14:paraId="54DDDDB7" w14:textId="77777777" w:rsidR="00F17E38" w:rsidRPr="00EB2D2B" w:rsidRDefault="00F17E38" w:rsidP="00F17E38">
                      <w:pPr>
                        <w:spacing w:after="0"/>
                        <w:jc w:val="right"/>
                        <w:rPr>
                          <w:color w:val="743C08" w:themeColor="accent3"/>
                          <w:sz w:val="22"/>
                          <w:szCs w:val="22"/>
                        </w:rPr>
                      </w:pPr>
                      <w:r w:rsidRPr="00EB2D2B">
                        <w:rPr>
                          <w:color w:val="743C08" w:themeColor="accent3"/>
                          <w:sz w:val="22"/>
                          <w:szCs w:val="22"/>
                        </w:rPr>
                        <w:t>Tharful Lisan terbagi Menjadi 5:</w:t>
                      </w:r>
                    </w:p>
                    <w:p w14:paraId="2391BB72" w14:textId="64851785" w:rsidR="005F6266" w:rsidRPr="00EB2D2B" w:rsidRDefault="005F6266" w:rsidP="00F17E38">
                      <w:pPr>
                        <w:spacing w:after="0"/>
                        <w:jc w:val="right"/>
                        <w:rPr>
                          <w:color w:val="743C08" w:themeColor="accent3"/>
                          <w:sz w:val="22"/>
                          <w:szCs w:val="22"/>
                        </w:rPr>
                      </w:pPr>
                      <w:r w:rsidRPr="00EB2D2B">
                        <w:rPr>
                          <w:color w:val="743C08" w:themeColor="accent3"/>
                          <w:sz w:val="22"/>
                          <w:szCs w:val="22"/>
                        </w:rPr>
                        <w:t xml:space="preserve">Huruf </w:t>
                      </w:r>
                      <w:r w:rsidRPr="00EB2D2B">
                        <w:rPr>
                          <w:rFonts w:eastAsia="MS Mincho" w:hint="cs"/>
                          <w:color w:val="743C08" w:themeColor="accent3"/>
                          <w:sz w:val="22"/>
                          <w:szCs w:val="22"/>
                          <w:rtl/>
                        </w:rPr>
                        <w:t xml:space="preserve"> </w:t>
                      </w:r>
                      <w:r w:rsidRPr="00EB2D2B">
                        <w:rPr>
                          <w:rFonts w:ascii="Dubai" w:eastAsia="MS Mincho" w:hAnsi="Dubai" w:cs="Dubai"/>
                          <w:color w:val="743C08" w:themeColor="accent3"/>
                          <w:sz w:val="22"/>
                          <w:szCs w:val="22"/>
                          <w:rtl/>
                        </w:rPr>
                        <w:t>ن</w:t>
                      </w:r>
                      <w:r w:rsidRPr="00EB2D2B">
                        <w:rPr>
                          <w:color w:val="743C08" w:themeColor="accent3"/>
                          <w:sz w:val="22"/>
                          <w:szCs w:val="22"/>
                        </w:rPr>
                        <w:t>.A</w:t>
                      </w:r>
                    </w:p>
                    <w:p w14:paraId="003B9295" w14:textId="16DE5B33" w:rsidR="005F6266" w:rsidRPr="00EB2D2B" w:rsidRDefault="005F6266" w:rsidP="00F17E38">
                      <w:pPr>
                        <w:spacing w:after="0"/>
                        <w:jc w:val="right"/>
                        <w:rPr>
                          <w:color w:val="743C08" w:themeColor="accent3"/>
                          <w:sz w:val="22"/>
                          <w:szCs w:val="22"/>
                        </w:rPr>
                      </w:pPr>
                      <w:r w:rsidRPr="00EB2D2B">
                        <w:rPr>
                          <w:color w:val="743C08" w:themeColor="accent3"/>
                          <w:sz w:val="22"/>
                          <w:szCs w:val="22"/>
                        </w:rPr>
                        <w:t xml:space="preserve">Huruf </w:t>
                      </w:r>
                      <w:r w:rsidRPr="00EB2D2B">
                        <w:rPr>
                          <w:rFonts w:hint="cs"/>
                          <w:color w:val="743C08" w:themeColor="accent3"/>
                          <w:sz w:val="22"/>
                          <w:szCs w:val="22"/>
                          <w:rtl/>
                        </w:rPr>
                        <w:t xml:space="preserve"> </w:t>
                      </w:r>
                      <w:r w:rsidRPr="00EB2D2B">
                        <w:rPr>
                          <w:rFonts w:ascii="Dubai" w:eastAsia="MS Mincho" w:hAnsi="Dubai" w:cs="Dubai" w:hint="cs"/>
                          <w:color w:val="743C08" w:themeColor="accent3"/>
                          <w:sz w:val="22"/>
                          <w:szCs w:val="22"/>
                          <w:rtl/>
                        </w:rPr>
                        <w:t>ل</w:t>
                      </w:r>
                      <w:r w:rsidRPr="00EB2D2B">
                        <w:rPr>
                          <w:color w:val="743C08" w:themeColor="accent3"/>
                          <w:sz w:val="22"/>
                          <w:szCs w:val="22"/>
                        </w:rPr>
                        <w:t>.B</w:t>
                      </w:r>
                    </w:p>
                    <w:p w14:paraId="689D8533" w14:textId="1A5CD63D" w:rsidR="00F17E38" w:rsidRPr="00EB2D2B" w:rsidRDefault="005F6266" w:rsidP="00A4011D">
                      <w:pPr>
                        <w:spacing w:after="0"/>
                        <w:jc w:val="right"/>
                        <w:rPr>
                          <w:color w:val="743C08" w:themeColor="accent3"/>
                          <w:sz w:val="22"/>
                          <w:szCs w:val="22"/>
                        </w:rPr>
                      </w:pPr>
                      <w:r w:rsidRPr="00EB2D2B">
                        <w:rPr>
                          <w:color w:val="743C08" w:themeColor="accent3"/>
                          <w:sz w:val="22"/>
                          <w:szCs w:val="22"/>
                        </w:rPr>
                        <w:t xml:space="preserve"> Huruf</w:t>
                      </w:r>
                      <w:r w:rsidRPr="00EB2D2B">
                        <w:rPr>
                          <w:rFonts w:hint="cs"/>
                          <w:color w:val="743C08" w:themeColor="accent3"/>
                          <w:sz w:val="22"/>
                          <w:szCs w:val="22"/>
                          <w:rtl/>
                        </w:rPr>
                        <w:t xml:space="preserve"> </w:t>
                      </w:r>
                      <w:r w:rsidRPr="00EB2D2B">
                        <w:rPr>
                          <w:rFonts w:ascii="Dubai" w:eastAsia="MS Mincho" w:hAnsi="Dubai" w:cs="Dubai" w:hint="cs"/>
                          <w:color w:val="743C08" w:themeColor="accent3"/>
                          <w:sz w:val="22"/>
                          <w:szCs w:val="22"/>
                          <w:rtl/>
                        </w:rPr>
                        <w:t xml:space="preserve">ط د ت </w:t>
                      </w:r>
                      <w:r w:rsidRPr="00EB2D2B">
                        <w:rPr>
                          <w:rFonts w:ascii="Dubai" w:eastAsia="MS Mincho" w:hAnsi="Dubai" w:cs="Dubai"/>
                          <w:color w:val="743C08" w:themeColor="accent3"/>
                          <w:sz w:val="22"/>
                          <w:szCs w:val="22"/>
                        </w:rPr>
                        <w:t xml:space="preserve"> </w:t>
                      </w:r>
                      <w:r w:rsidRPr="00EB2D2B">
                        <w:rPr>
                          <w:color w:val="743C08" w:themeColor="accent3"/>
                          <w:sz w:val="22"/>
                          <w:szCs w:val="22"/>
                        </w:rPr>
                        <w:t>.C</w:t>
                      </w:r>
                      <w:r w:rsidRPr="00EB2D2B">
                        <w:rPr>
                          <w:color w:val="743C08" w:themeColor="accent3"/>
                          <w:sz w:val="22"/>
                          <w:szCs w:val="22"/>
                        </w:rPr>
                        <w:br/>
                        <w:t>Huruf</w:t>
                      </w:r>
                      <w:r w:rsidRPr="00EB2D2B">
                        <w:rPr>
                          <w:rFonts w:hint="cs"/>
                          <w:color w:val="743C08" w:themeColor="accent3"/>
                          <w:sz w:val="22"/>
                          <w:szCs w:val="22"/>
                          <w:rtl/>
                        </w:rPr>
                        <w:t xml:space="preserve"> </w:t>
                      </w:r>
                      <w:r w:rsidRPr="00EB2D2B">
                        <w:rPr>
                          <w:rFonts w:ascii="Dubai" w:eastAsia="MS Mincho" w:hAnsi="Dubai" w:cs="Dubai" w:hint="cs"/>
                          <w:color w:val="743C08" w:themeColor="accent3"/>
                          <w:sz w:val="22"/>
                          <w:szCs w:val="22"/>
                          <w:rtl/>
                        </w:rPr>
                        <w:t xml:space="preserve">ص ز س </w:t>
                      </w:r>
                      <w:r w:rsidRPr="00EB2D2B">
                        <w:rPr>
                          <w:rFonts w:ascii="Dubai" w:eastAsia="MS Mincho" w:hAnsi="Dubai" w:cs="Dubai"/>
                          <w:color w:val="743C08" w:themeColor="accent3"/>
                          <w:sz w:val="22"/>
                          <w:szCs w:val="22"/>
                        </w:rPr>
                        <w:t xml:space="preserve"> </w:t>
                      </w:r>
                      <w:r w:rsidRPr="00EB2D2B">
                        <w:rPr>
                          <w:color w:val="743C08" w:themeColor="accent3"/>
                          <w:sz w:val="22"/>
                          <w:szCs w:val="22"/>
                        </w:rPr>
                        <w:t>.D</w:t>
                      </w:r>
                      <w:r w:rsidRPr="00EB2D2B">
                        <w:rPr>
                          <w:color w:val="743C08" w:themeColor="accent3"/>
                          <w:sz w:val="22"/>
                          <w:szCs w:val="22"/>
                        </w:rPr>
                        <w:br/>
                        <w:t>Huruf</w:t>
                      </w:r>
                      <w:r w:rsidRPr="00EB2D2B">
                        <w:rPr>
                          <w:rFonts w:hint="cs"/>
                          <w:color w:val="743C08" w:themeColor="accent3"/>
                          <w:sz w:val="22"/>
                          <w:szCs w:val="22"/>
                          <w:rtl/>
                        </w:rPr>
                        <w:t xml:space="preserve"> </w:t>
                      </w:r>
                      <w:r w:rsidRPr="00EB2D2B">
                        <w:rPr>
                          <w:rFonts w:ascii="Dubai" w:eastAsia="MS Mincho" w:hAnsi="Dubai" w:cs="Dubai" w:hint="cs"/>
                          <w:color w:val="743C08" w:themeColor="accent3"/>
                          <w:sz w:val="22"/>
                          <w:szCs w:val="22"/>
                          <w:rtl/>
                        </w:rPr>
                        <w:t xml:space="preserve">ظ ذ ث </w:t>
                      </w:r>
                      <w:r w:rsidRPr="00EB2D2B">
                        <w:rPr>
                          <w:rFonts w:ascii="Dubai" w:eastAsia="MS Mincho" w:hAnsi="Dubai" w:cs="Dubai"/>
                          <w:color w:val="743C08" w:themeColor="accent3"/>
                          <w:sz w:val="22"/>
                          <w:szCs w:val="22"/>
                        </w:rPr>
                        <w:t xml:space="preserve"> </w:t>
                      </w:r>
                      <w:r w:rsidRPr="00EB2D2B">
                        <w:rPr>
                          <w:color w:val="743C08" w:themeColor="accent3"/>
                          <w:sz w:val="22"/>
                          <w:szCs w:val="22"/>
                        </w:rPr>
                        <w:t>.E</w:t>
                      </w:r>
                      <w:r w:rsidR="00F47D45" w:rsidRPr="00EB2D2B">
                        <w:rPr>
                          <w:rFonts w:ascii="Cascadia Mono SemiLight" w:hAnsi="Cascadia Mono SemiLight" w:cs="Cascadia Mono SemiLight"/>
                          <w:color w:val="743C08" w:themeColor="accent3"/>
                        </w:rPr>
                        <w:br/>
                        <w:t xml:space="preserve"> </w:t>
                      </w:r>
                    </w:p>
                  </w:txbxContent>
                </v:textbox>
                <w10:wrap anchorx="margin"/>
              </v:shape>
            </w:pict>
          </mc:Fallback>
        </mc:AlternateContent>
      </w:r>
      <w:r w:rsidR="0037567F">
        <w:rPr>
          <w:rFonts w:asciiTheme="majorHAnsi" w:eastAsiaTheme="majorEastAsia" w:hAnsiTheme="majorHAnsi" w:cstheme="majorBidi"/>
          <w:color w:val="C68D08" w:themeColor="accent1" w:themeShade="BF"/>
          <w:sz w:val="48"/>
          <w:szCs w:val="48"/>
        </w:rPr>
        <mc:AlternateContent>
          <mc:Choice Requires="wpg">
            <w:drawing>
              <wp:anchor distT="0" distB="0" distL="114300" distR="114300" simplePos="0" relativeHeight="251647031" behindDoc="0" locked="0" layoutInCell="1" allowOverlap="1" wp14:anchorId="4A9AF6C6" wp14:editId="38236615">
                <wp:simplePos x="0" y="0"/>
                <wp:positionH relativeFrom="margin">
                  <wp:posOffset>1565275</wp:posOffset>
                </wp:positionH>
                <wp:positionV relativeFrom="paragraph">
                  <wp:posOffset>3487420</wp:posOffset>
                </wp:positionV>
                <wp:extent cx="2573020" cy="688975"/>
                <wp:effectExtent l="0" t="0" r="0" b="0"/>
                <wp:wrapNone/>
                <wp:docPr id="268359171" name="Grup 268359171"/>
                <wp:cNvGraphicFramePr/>
                <a:graphic xmlns:a="http://schemas.openxmlformats.org/drawingml/2006/main">
                  <a:graphicData uri="http://schemas.microsoft.com/office/word/2010/wordprocessingGroup">
                    <wpg:wgp>
                      <wpg:cNvGrpSpPr/>
                      <wpg:grpSpPr>
                        <a:xfrm>
                          <a:off x="0" y="0"/>
                          <a:ext cx="2573020" cy="688975"/>
                          <a:chOff x="-29340" y="35542"/>
                          <a:chExt cx="1519316" cy="689628"/>
                        </a:xfrm>
                      </wpg:grpSpPr>
                      <wps:wsp>
                        <wps:cNvPr id="1723711702" name="Kotak Teks 1"/>
                        <wps:cNvSpPr txBox="1"/>
                        <wps:spPr>
                          <a:xfrm>
                            <a:off x="-15256" y="35542"/>
                            <a:ext cx="1505232" cy="4097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149D2F" w14:textId="62BC2192" w:rsidR="006C18AE" w:rsidRPr="00EB2D2B" w:rsidRDefault="00D66F6B" w:rsidP="006C18AE">
                              <w:pPr>
                                <w:rPr>
                                  <w:rFonts w:ascii="Cascadia Mono SemiLight" w:hAnsi="Cascadia Mono SemiLight" w:cs="Cascadia Mono SemiLight"/>
                                  <w:color w:val="743C08" w:themeColor="accent3"/>
                                  <w:sz w:val="48"/>
                                  <w:szCs w:val="48"/>
                                </w:rPr>
                              </w:pPr>
                              <w:r w:rsidRPr="00EB2D2B">
                                <w:rPr>
                                  <w:rFonts w:ascii="Cascadia Mono SemiLight" w:hAnsi="Cascadia Mono SemiLight" w:cs="Cascadia Mono SemiLight"/>
                                  <w:color w:val="743C08" w:themeColor="accent3"/>
                                  <w:sz w:val="48"/>
                                  <w:szCs w:val="48"/>
                                </w:rPr>
                                <w:t>THARFUL</w:t>
                              </w:r>
                              <w:r w:rsidR="006C18AE" w:rsidRPr="00EB2D2B">
                                <w:rPr>
                                  <w:rFonts w:ascii="Cascadia Mono SemiLight" w:hAnsi="Cascadia Mono SemiLight" w:cs="Cascadia Mono SemiLight"/>
                                  <w:color w:val="743C08" w:themeColor="accent3"/>
                                  <w:sz w:val="48"/>
                                  <w:szCs w:val="48"/>
                                </w:rPr>
                                <w:t xml:space="preserve"> LISAN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9964899" name="Kotak Teks 1"/>
                        <wps:cNvSpPr txBox="1"/>
                        <wps:spPr>
                          <a:xfrm>
                            <a:off x="-29340" y="334452"/>
                            <a:ext cx="1496825" cy="39071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175C20" w14:textId="7F65DE37" w:rsidR="006C18AE" w:rsidRPr="0037567F" w:rsidRDefault="00B05C76" w:rsidP="006C18AE">
                              <w:pPr>
                                <w:jc w:val="right"/>
                                <w:rPr>
                                  <w:rFonts w:ascii="Dubai" w:hAnsi="Dubai" w:cs="Dubai"/>
                                  <w:color w:val="FFFFFF" w:themeColor="background1"/>
                                  <w:sz w:val="32"/>
                                  <w:szCs w:val="32"/>
                                </w:rPr>
                              </w:pPr>
                              <w:r w:rsidRPr="00EB2D2B">
                                <w:rPr>
                                  <w:rFonts w:ascii="Dubai" w:hAnsi="Dubai" w:cs="Dubai" w:hint="cs"/>
                                  <w:color w:val="743C08" w:themeColor="accent3"/>
                                  <w:sz w:val="32"/>
                                  <w:szCs w:val="32"/>
                                  <w:rtl/>
                                </w:rPr>
                                <w:t xml:space="preserve">طرف </w:t>
                              </w:r>
                              <w:r w:rsidR="006C18AE" w:rsidRPr="00EB2D2B">
                                <w:rPr>
                                  <w:rFonts w:ascii="Dubai" w:hAnsi="Dubai" w:cs="Dubai" w:hint="cs"/>
                                  <w:color w:val="743C08" w:themeColor="accent3"/>
                                  <w:sz w:val="32"/>
                                  <w:szCs w:val="32"/>
                                  <w:rtl/>
                                </w:rPr>
                                <w:t>اللسان</w:t>
                              </w:r>
                              <w:r w:rsidR="006C18AE" w:rsidRPr="0037567F">
                                <w:rPr>
                                  <w:rFonts w:ascii="Dubai" w:hAnsi="Dubai" w:cs="Dubai"/>
                                  <w:color w:val="FFFFFF" w:themeColor="background1"/>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9AF6C6" id="Grup 268359171" o:spid="_x0000_s1224" style="position:absolute;margin-left:123.25pt;margin-top:274.6pt;width:202.6pt;height:54.25pt;z-index:251647031;mso-position-horizontal-relative:margin;mso-width-relative:margin;mso-height-relative:margin" coordorigin="-293,355" coordsize="15193,6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">
                <v:shape id="_x0000_s1225" type="#_x0000_t202" style="position:absolute;left:-152;top:355;width:15051;height:4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" filled="f" stroked="f">
                  <v:textbox>
                    <w:txbxContent>
                      <w:p w14:paraId="46149D2F" w14:textId="62BC2192" w:rsidR="006C18AE" w:rsidRPr="00EB2D2B" w:rsidRDefault="00D66F6B" w:rsidP="006C18AE">
                        <w:pPr>
                          <w:rPr>
                            <w:rFonts w:ascii="Cascadia Mono SemiLight" w:hAnsi="Cascadia Mono SemiLight" w:cs="Cascadia Mono SemiLight"/>
                            <w:color w:val="743C08" w:themeColor="accent3"/>
                            <w:sz w:val="48"/>
                            <w:szCs w:val="48"/>
                          </w:rPr>
                        </w:pPr>
                        <w:r w:rsidRPr="00EB2D2B">
                          <w:rPr>
                            <w:rFonts w:ascii="Cascadia Mono SemiLight" w:hAnsi="Cascadia Mono SemiLight" w:cs="Cascadia Mono SemiLight"/>
                            <w:color w:val="743C08" w:themeColor="accent3"/>
                            <w:sz w:val="48"/>
                            <w:szCs w:val="48"/>
                          </w:rPr>
                          <w:t>THARFUL</w:t>
                        </w:r>
                        <w:r w:rsidR="006C18AE" w:rsidRPr="00EB2D2B">
                          <w:rPr>
                            <w:rFonts w:ascii="Cascadia Mono SemiLight" w:hAnsi="Cascadia Mono SemiLight" w:cs="Cascadia Mono SemiLight"/>
                            <w:color w:val="743C08" w:themeColor="accent3"/>
                            <w:sz w:val="48"/>
                            <w:szCs w:val="48"/>
                          </w:rPr>
                          <w:t xml:space="preserve"> LISAN </w:t>
                        </w:r>
                      </w:p>
                    </w:txbxContent>
                  </v:textbox>
                </v:shape>
                <v:shape id="_x0000_s1226" type="#_x0000_t202" style="position:absolute;left:-293;top:3344;width:14967;height:3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" filled="f" stroked="f">
                  <v:textbox>
                    <w:txbxContent>
                      <w:p w14:paraId="49175C20" w14:textId="7F65DE37" w:rsidR="006C18AE" w:rsidRPr="0037567F" w:rsidRDefault="00B05C76" w:rsidP="006C18AE">
                        <w:pPr>
                          <w:jc w:val="right"/>
                          <w:rPr>
                            <w:rFonts w:ascii="Dubai" w:hAnsi="Dubai" w:cs="Dubai"/>
                            <w:color w:val="FFFFFF" w:themeColor="background1"/>
                            <w:sz w:val="32"/>
                            <w:szCs w:val="32"/>
                          </w:rPr>
                        </w:pPr>
                        <w:r w:rsidRPr="00EB2D2B">
                          <w:rPr>
                            <w:rFonts w:ascii="Dubai" w:hAnsi="Dubai" w:cs="Dubai" w:hint="cs"/>
                            <w:color w:val="743C08" w:themeColor="accent3"/>
                            <w:sz w:val="32"/>
                            <w:szCs w:val="32"/>
                            <w:rtl/>
                          </w:rPr>
                          <w:t xml:space="preserve">طرف </w:t>
                        </w:r>
                        <w:r w:rsidR="006C18AE" w:rsidRPr="00EB2D2B">
                          <w:rPr>
                            <w:rFonts w:ascii="Dubai" w:hAnsi="Dubai" w:cs="Dubai" w:hint="cs"/>
                            <w:color w:val="743C08" w:themeColor="accent3"/>
                            <w:sz w:val="32"/>
                            <w:szCs w:val="32"/>
                            <w:rtl/>
                          </w:rPr>
                          <w:t>اللسان</w:t>
                        </w:r>
                        <w:r w:rsidR="006C18AE" w:rsidRPr="0037567F">
                          <w:rPr>
                            <w:rFonts w:ascii="Dubai" w:hAnsi="Dubai" w:cs="Dubai"/>
                            <w:color w:val="FFFFFF" w:themeColor="background1"/>
                            <w:sz w:val="32"/>
                            <w:szCs w:val="32"/>
                          </w:rPr>
                          <w:t xml:space="preserve"> </w:t>
                        </w:r>
                      </w:p>
                    </w:txbxContent>
                  </v:textbox>
                </v:shape>
                <w10:wrap anchorx="margin"/>
              </v:group>
            </w:pict>
          </mc:Fallback>
        </mc:AlternateContent>
      </w:r>
      <w:r w:rsidR="0037567F">
        <w:rPr>
          <w:rFonts w:asciiTheme="majorHAnsi" w:eastAsiaTheme="majorEastAsia" w:hAnsiTheme="majorHAnsi" w:cstheme="majorBidi"/>
          <w:color w:val="C68D08" w:themeColor="accent1" w:themeShade="BF"/>
          <w:sz w:val="48"/>
          <w:szCs w:val="48"/>
        </w:rPr>
        <mc:AlternateContent>
          <mc:Choice Requires="wps">
            <w:drawing>
              <wp:anchor distT="0" distB="0" distL="114300" distR="114300" simplePos="0" relativeHeight="251647034" behindDoc="0" locked="0" layoutInCell="1" allowOverlap="1" wp14:anchorId="2368E074" wp14:editId="439B35C7">
                <wp:simplePos x="0" y="0"/>
                <wp:positionH relativeFrom="column">
                  <wp:posOffset>232064</wp:posOffset>
                </wp:positionH>
                <wp:positionV relativeFrom="paragraph">
                  <wp:posOffset>796636</wp:posOffset>
                </wp:positionV>
                <wp:extent cx="3674534" cy="1326573"/>
                <wp:effectExtent l="0" t="0" r="0" b="6985"/>
                <wp:wrapNone/>
                <wp:docPr id="1053712567" name="Kotak Teks 1053712567"/>
                <wp:cNvGraphicFramePr/>
                <a:graphic xmlns:a="http://schemas.openxmlformats.org/drawingml/2006/main">
                  <a:graphicData uri="http://schemas.microsoft.com/office/word/2010/wordprocessingShape">
                    <wps:wsp>
                      <wps:cNvSpPr txBox="1"/>
                      <wps:spPr>
                        <a:xfrm>
                          <a:off x="0" y="0"/>
                          <a:ext cx="3674534" cy="132657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3EFB9F" w14:textId="12238CA4" w:rsidR="00D66F6B" w:rsidRDefault="00D66F6B" w:rsidP="00D66F6B">
                            <w:pPr>
                              <w:jc w:val="center"/>
                              <w:rPr>
                                <w:rFonts w:ascii="Segoe UI" w:eastAsia="MS Mincho" w:hAnsi="Segoe UI" w:cs="Segoe UI"/>
                                <w:sz w:val="22"/>
                                <w:szCs w:val="22"/>
                              </w:rPr>
                            </w:pPr>
                            <w:r w:rsidRPr="00F17E38">
                              <w:rPr>
                                <w:rFonts w:ascii="Dubai" w:hAnsi="Dubai" w:cs="Dubai"/>
                                <w:color w:val="595959" w:themeColor="text1" w:themeTint="A6"/>
                                <w:sz w:val="22"/>
                                <w:szCs w:val="22"/>
                                <w:rtl/>
                              </w:rPr>
                              <w:t>وَالـضَّـادُ مِــنْ حَافَـتِـهِ إِذْ وَلِـيَــا</w:t>
                            </w:r>
                            <w:r>
                              <w:rPr>
                                <w:rFonts w:ascii="Segoe UI" w:eastAsia="MS Mincho" w:hAnsi="Segoe UI" w:cs="Segoe UI"/>
                                <w:sz w:val="22"/>
                                <w:szCs w:val="22"/>
                              </w:rPr>
                              <w:t xml:space="preserve"> </w:t>
                            </w:r>
                            <w:r w:rsidRPr="0037567F">
                              <w:rPr>
                                <w:rFonts w:ascii="Segoe UI" w:eastAsia="MS Mincho" w:hAnsi="Segoe UI" w:cs="Segoe UI"/>
                                <w:color w:val="595959" w:themeColor="text1" w:themeTint="A6"/>
                                <w:sz w:val="22"/>
                                <w:szCs w:val="22"/>
                              </w:rPr>
                              <w:t>“</w:t>
                            </w:r>
                            <w:r w:rsidRPr="00753BDD">
                              <w:rPr>
                                <w:rFonts w:ascii="Segoe UI" w:eastAsia="MS Mincho" w:hAnsi="Segoe UI" w:cs="Segoe UI"/>
                                <w:sz w:val="22"/>
                                <w:szCs w:val="22"/>
                              </w:rPr>
                              <w:br/>
                            </w:r>
                            <w:r w:rsidR="005D6F79" w:rsidRPr="00F17E38">
                              <w:rPr>
                                <w:rFonts w:ascii="Dubai" w:hAnsi="Dubai" w:cs="Dubai"/>
                                <w:color w:val="595959" w:themeColor="text1" w:themeTint="A6"/>
                                <w:sz w:val="22"/>
                                <w:szCs w:val="22"/>
                              </w:rPr>
                              <w:t>“</w:t>
                            </w:r>
                            <w:r w:rsidRPr="00F17E38">
                              <w:rPr>
                                <w:rFonts w:ascii="Dubai" w:hAnsi="Dubai" w:cs="Dubai"/>
                                <w:color w:val="595959" w:themeColor="text1" w:themeTint="A6"/>
                                <w:sz w:val="22"/>
                                <w:szCs w:val="22"/>
                              </w:rPr>
                              <w:t xml:space="preserve"> </w:t>
                            </w:r>
                            <w:r w:rsidRPr="00F17E38">
                              <w:rPr>
                                <w:rFonts w:ascii="Dubai" w:hAnsi="Dubai" w:cs="Dubai"/>
                                <w:color w:val="595959" w:themeColor="text1" w:themeTint="A6"/>
                                <w:sz w:val="22"/>
                                <w:szCs w:val="22"/>
                                <w:rtl/>
                              </w:rPr>
                              <w:t xml:space="preserve">لاضْرَاسَ مِـنْ أَيْـسَـرَ أَوْ يُمْنَـاهَـا </w:t>
                            </w:r>
                            <w:r w:rsidRPr="00F17E38">
                              <w:rPr>
                                <w:rFonts w:ascii="Dubai" w:hAnsi="Dubai" w:cs="Dubai" w:hint="cs"/>
                                <w:color w:val="595959" w:themeColor="text1" w:themeTint="A6"/>
                                <w:sz w:val="22"/>
                                <w:szCs w:val="22"/>
                                <w:rtl/>
                              </w:rPr>
                              <w:t xml:space="preserve">    </w:t>
                            </w:r>
                            <w:r w:rsidRPr="00F17E38">
                              <w:rPr>
                                <w:rFonts w:ascii="Dubai" w:hAnsi="Dubai" w:cs="Dubai"/>
                                <w:color w:val="595959" w:themeColor="text1" w:themeTint="A6"/>
                                <w:sz w:val="22"/>
                                <w:szCs w:val="22"/>
                                <w:rtl/>
                              </w:rPr>
                              <w:t xml:space="preserve"> وَالـــلاَّمُ أَدْنَــاهَــا لِمُنْـتَـهَـاهَـا</w:t>
                            </w:r>
                            <w:r w:rsidR="005D6F79">
                              <w:rPr>
                                <w:rFonts w:ascii="Segoe UI" w:eastAsia="MS Mincho" w:hAnsi="Segoe UI" w:cs="Segoe UI"/>
                                <w:sz w:val="22"/>
                                <w:szCs w:val="22"/>
                              </w:rPr>
                              <w:t xml:space="preserve"> </w:t>
                            </w:r>
                            <w:r>
                              <w:rPr>
                                <w:rFonts w:ascii="Segoe UI" w:eastAsia="MS Mincho" w:hAnsi="Segoe UI" w:cs="Segoe UI"/>
                                <w:sz w:val="22"/>
                                <w:szCs w:val="22"/>
                              </w:rPr>
                              <w:t xml:space="preserve"> </w:t>
                            </w:r>
                          </w:p>
                          <w:p w14:paraId="77A56C24" w14:textId="0740E3B8" w:rsidR="004642AA" w:rsidRPr="008B0BAA" w:rsidRDefault="004642AA" w:rsidP="00D66F6B">
                            <w:pPr>
                              <w:jc w:val="center"/>
                              <w:rPr>
                                <w:color w:val="595959" w:themeColor="text1" w:themeTint="A6"/>
                              </w:rPr>
                            </w:pPr>
                            <w:r w:rsidRPr="008B0BAA">
                              <w:rPr>
                                <w:rFonts w:ascii="Segoe UI" w:eastAsia="MS Mincho" w:hAnsi="Segoe UI" w:cs="Segoe UI"/>
                                <w:color w:val="595959" w:themeColor="text1" w:themeTint="A6"/>
                                <w:sz w:val="22"/>
                                <w:szCs w:val="22"/>
                              </w:rPr>
                              <w:t xml:space="preserve">Dan huruf Dhad dari tepi lidah ketika bertemu dinding gigi graham atas baik kanan ataupun kiri, dan huruf lam ujung tepi lidah </w:t>
                            </w:r>
                            <w:r w:rsidR="00456D65" w:rsidRPr="008B0BAA">
                              <w:rPr>
                                <w:rFonts w:ascii="Segoe UI" w:eastAsia="MS Mincho" w:hAnsi="Segoe UI" w:cs="Segoe UI"/>
                                <w:color w:val="595959" w:themeColor="text1" w:themeTint="A6"/>
                                <w:sz w:val="22"/>
                                <w:szCs w:val="22"/>
                              </w:rPr>
                              <w:t>sampai akhir.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68E074" id="Kotak Teks 1053712567" o:spid="_x0000_s1227" type="#_x0000_t202" style="position:absolute;margin-left:18.25pt;margin-top:62.75pt;width:289.35pt;height:104.45pt;z-index:25164703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" filled="f" stroked="f">
                <v:textbox>
                  <w:txbxContent>
                    <w:p w14:paraId="0A3EFB9F" w14:textId="12238CA4" w:rsidR="00D66F6B" w:rsidRDefault="00D66F6B" w:rsidP="00D66F6B">
                      <w:pPr>
                        <w:jc w:val="center"/>
                        <w:rPr>
                          <w:rFonts w:ascii="Segoe UI" w:eastAsia="MS Mincho" w:hAnsi="Segoe UI" w:cs="Segoe UI"/>
                          <w:sz w:val="22"/>
                          <w:szCs w:val="22"/>
                        </w:rPr>
                      </w:pPr>
                      <w:r w:rsidRPr="00F17E38">
                        <w:rPr>
                          <w:rFonts w:ascii="Dubai" w:hAnsi="Dubai" w:cs="Dubai"/>
                          <w:color w:val="595959" w:themeColor="text1" w:themeTint="A6"/>
                          <w:sz w:val="22"/>
                          <w:szCs w:val="22"/>
                          <w:rtl/>
                        </w:rPr>
                        <w:t>وَالـضَّـادُ مِــنْ حَافَـتِـهِ إِذْ وَلِـيَــا</w:t>
                      </w:r>
                      <w:r>
                        <w:rPr>
                          <w:rFonts w:ascii="Segoe UI" w:eastAsia="MS Mincho" w:hAnsi="Segoe UI" w:cs="Segoe UI"/>
                          <w:sz w:val="22"/>
                          <w:szCs w:val="22"/>
                        </w:rPr>
                        <w:t xml:space="preserve"> </w:t>
                      </w:r>
                      <w:r w:rsidRPr="0037567F">
                        <w:rPr>
                          <w:rFonts w:ascii="Segoe UI" w:eastAsia="MS Mincho" w:hAnsi="Segoe UI" w:cs="Segoe UI"/>
                          <w:color w:val="595959" w:themeColor="text1" w:themeTint="A6"/>
                          <w:sz w:val="22"/>
                          <w:szCs w:val="22"/>
                        </w:rPr>
                        <w:t>“</w:t>
                      </w:r>
                      <w:r w:rsidRPr="00753BDD">
                        <w:rPr>
                          <w:rFonts w:ascii="Segoe UI" w:eastAsia="MS Mincho" w:hAnsi="Segoe UI" w:cs="Segoe UI"/>
                          <w:sz w:val="22"/>
                          <w:szCs w:val="22"/>
                        </w:rPr>
                        <w:br/>
                      </w:r>
                      <w:r w:rsidR="005D6F79" w:rsidRPr="00F17E38">
                        <w:rPr>
                          <w:rFonts w:ascii="Dubai" w:hAnsi="Dubai" w:cs="Dubai"/>
                          <w:color w:val="595959" w:themeColor="text1" w:themeTint="A6"/>
                          <w:sz w:val="22"/>
                          <w:szCs w:val="22"/>
                        </w:rPr>
                        <w:t>“</w:t>
                      </w:r>
                      <w:r w:rsidRPr="00F17E38">
                        <w:rPr>
                          <w:rFonts w:ascii="Dubai" w:hAnsi="Dubai" w:cs="Dubai"/>
                          <w:color w:val="595959" w:themeColor="text1" w:themeTint="A6"/>
                          <w:sz w:val="22"/>
                          <w:szCs w:val="22"/>
                        </w:rPr>
                        <w:t xml:space="preserve"> </w:t>
                      </w:r>
                      <w:r w:rsidRPr="00F17E38">
                        <w:rPr>
                          <w:rFonts w:ascii="Dubai" w:hAnsi="Dubai" w:cs="Dubai"/>
                          <w:color w:val="595959" w:themeColor="text1" w:themeTint="A6"/>
                          <w:sz w:val="22"/>
                          <w:szCs w:val="22"/>
                          <w:rtl/>
                        </w:rPr>
                        <w:t xml:space="preserve">لاضْرَاسَ مِـنْ أَيْـسَـرَ أَوْ يُمْنَـاهَـا </w:t>
                      </w:r>
                      <w:r w:rsidRPr="00F17E38">
                        <w:rPr>
                          <w:rFonts w:ascii="Dubai" w:hAnsi="Dubai" w:cs="Dubai" w:hint="cs"/>
                          <w:color w:val="595959" w:themeColor="text1" w:themeTint="A6"/>
                          <w:sz w:val="22"/>
                          <w:szCs w:val="22"/>
                          <w:rtl/>
                        </w:rPr>
                        <w:t xml:space="preserve">    </w:t>
                      </w:r>
                      <w:r w:rsidRPr="00F17E38">
                        <w:rPr>
                          <w:rFonts w:ascii="Dubai" w:hAnsi="Dubai" w:cs="Dubai"/>
                          <w:color w:val="595959" w:themeColor="text1" w:themeTint="A6"/>
                          <w:sz w:val="22"/>
                          <w:szCs w:val="22"/>
                          <w:rtl/>
                        </w:rPr>
                        <w:t xml:space="preserve"> وَالـــلاَّمُ أَدْنَــاهَــا لِمُنْـتَـهَـاهَـا</w:t>
                      </w:r>
                      <w:r w:rsidR="005D6F79">
                        <w:rPr>
                          <w:rFonts w:ascii="Segoe UI" w:eastAsia="MS Mincho" w:hAnsi="Segoe UI" w:cs="Segoe UI"/>
                          <w:sz w:val="22"/>
                          <w:szCs w:val="22"/>
                        </w:rPr>
                        <w:t xml:space="preserve"> </w:t>
                      </w:r>
                      <w:r>
                        <w:rPr>
                          <w:rFonts w:ascii="Segoe UI" w:eastAsia="MS Mincho" w:hAnsi="Segoe UI" w:cs="Segoe UI"/>
                          <w:sz w:val="22"/>
                          <w:szCs w:val="22"/>
                        </w:rPr>
                        <w:t xml:space="preserve"> </w:t>
                      </w:r>
                    </w:p>
                    <w:p w14:paraId="77A56C24" w14:textId="0740E3B8" w:rsidR="004642AA" w:rsidRPr="008B0BAA" w:rsidRDefault="004642AA" w:rsidP="00D66F6B">
                      <w:pPr>
                        <w:jc w:val="center"/>
                        <w:rPr>
                          <w:color w:val="595959" w:themeColor="text1" w:themeTint="A6"/>
                        </w:rPr>
                      </w:pPr>
                      <w:r w:rsidRPr="008B0BAA">
                        <w:rPr>
                          <w:rFonts w:ascii="Segoe UI" w:eastAsia="MS Mincho" w:hAnsi="Segoe UI" w:cs="Segoe UI"/>
                          <w:color w:val="595959" w:themeColor="text1" w:themeTint="A6"/>
                          <w:sz w:val="22"/>
                          <w:szCs w:val="22"/>
                        </w:rPr>
                        <w:t xml:space="preserve">Dan huruf Dhad dari tepi lidah ketika bertemu dinding gigi graham atas baik kanan ataupun kiri, dan huruf lam ujung tepi lidah </w:t>
                      </w:r>
                      <w:r w:rsidR="00456D65" w:rsidRPr="008B0BAA">
                        <w:rPr>
                          <w:rFonts w:ascii="Segoe UI" w:eastAsia="MS Mincho" w:hAnsi="Segoe UI" w:cs="Segoe UI"/>
                          <w:color w:val="595959" w:themeColor="text1" w:themeTint="A6"/>
                          <w:sz w:val="22"/>
                          <w:szCs w:val="22"/>
                        </w:rPr>
                        <w:t>sampai akhir.</w:t>
                      </w:r>
                    </w:p>
                  </w:txbxContent>
                </v:textbox>
              </v:shape>
            </w:pict>
          </mc:Fallback>
        </mc:AlternateContent>
      </w:r>
      <w:r w:rsidR="0037567F">
        <w:rPr>
          <w:rFonts w:asciiTheme="majorHAnsi" w:eastAsiaTheme="majorEastAsia" w:hAnsiTheme="majorHAnsi" w:cstheme="majorBidi"/>
          <w:color w:val="C68D08" w:themeColor="accent1" w:themeShade="BF"/>
          <w:sz w:val="48"/>
          <w:szCs w:val="48"/>
        </w:rPr>
        <mc:AlternateContent>
          <mc:Choice Requires="wpg">
            <w:drawing>
              <wp:anchor distT="0" distB="0" distL="114300" distR="114300" simplePos="0" relativeHeight="251647029" behindDoc="0" locked="0" layoutInCell="1" allowOverlap="1" wp14:anchorId="568190A3" wp14:editId="39F1709F">
                <wp:simplePos x="0" y="0"/>
                <wp:positionH relativeFrom="margin">
                  <wp:posOffset>1600200</wp:posOffset>
                </wp:positionH>
                <wp:positionV relativeFrom="paragraph">
                  <wp:posOffset>169545</wp:posOffset>
                </wp:positionV>
                <wp:extent cx="2581910" cy="675005"/>
                <wp:effectExtent l="0" t="0" r="0" b="0"/>
                <wp:wrapNone/>
                <wp:docPr id="1176271545" name="Grup 1176271545"/>
                <wp:cNvGraphicFramePr/>
                <a:graphic xmlns:a="http://schemas.openxmlformats.org/drawingml/2006/main">
                  <a:graphicData uri="http://schemas.microsoft.com/office/word/2010/wordprocessingGroup">
                    <wpg:wgp>
                      <wpg:cNvGrpSpPr/>
                      <wpg:grpSpPr>
                        <a:xfrm>
                          <a:off x="0" y="0"/>
                          <a:ext cx="2581910" cy="675005"/>
                          <a:chOff x="-15256" y="35542"/>
                          <a:chExt cx="1505232" cy="675767"/>
                        </a:xfrm>
                      </wpg:grpSpPr>
                      <wps:wsp>
                        <wps:cNvPr id="139116428" name="Kotak Teks 1"/>
                        <wps:cNvSpPr txBox="1"/>
                        <wps:spPr>
                          <a:xfrm>
                            <a:off x="-15256" y="35542"/>
                            <a:ext cx="1505232" cy="4097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8B7465" w14:textId="5B4F8717" w:rsidR="006C18AE" w:rsidRPr="006C18AE" w:rsidRDefault="006C18AE" w:rsidP="006C18AE">
                              <w:pPr>
                                <w:rPr>
                                  <w:rFonts w:ascii="Cascadia Mono SemiLight" w:hAnsi="Cascadia Mono SemiLight" w:cs="Cascadia Mono SemiLight"/>
                                  <w:color w:val="595959" w:themeColor="text1" w:themeTint="A6"/>
                                  <w:sz w:val="48"/>
                                  <w:szCs w:val="48"/>
                                </w:rPr>
                              </w:pPr>
                              <w:r>
                                <w:rPr>
                                  <w:rFonts w:ascii="Cascadia Mono SemiLight" w:hAnsi="Cascadia Mono SemiLight" w:cs="Cascadia Mono SemiLight"/>
                                  <w:color w:val="595959" w:themeColor="text1" w:themeTint="A6"/>
                                  <w:sz w:val="48"/>
                                  <w:szCs w:val="48"/>
                                </w:rPr>
                                <w:t>HAFATUL</w:t>
                              </w:r>
                              <w:r w:rsidRPr="006C18AE">
                                <w:rPr>
                                  <w:rFonts w:ascii="Cascadia Mono SemiLight" w:hAnsi="Cascadia Mono SemiLight" w:cs="Cascadia Mono SemiLight"/>
                                  <w:color w:val="595959" w:themeColor="text1" w:themeTint="A6"/>
                                  <w:sz w:val="48"/>
                                  <w:szCs w:val="48"/>
                                </w:rPr>
                                <w:t xml:space="preserve"> LISAN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8798530" name="Kotak Teks 1"/>
                        <wps:cNvSpPr txBox="1"/>
                        <wps:spPr>
                          <a:xfrm>
                            <a:off x="547893" y="334452"/>
                            <a:ext cx="895814" cy="3768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7F3FF0" w14:textId="5821293E" w:rsidR="006C18AE" w:rsidRPr="00F17E38" w:rsidRDefault="006C18AE" w:rsidP="006C18AE">
                              <w:pPr>
                                <w:jc w:val="right"/>
                                <w:rPr>
                                  <w:rFonts w:ascii="Dubai" w:eastAsia="MS Mincho" w:hAnsi="Dubai" w:cs="Dubai"/>
                                  <w:color w:val="595959" w:themeColor="text1" w:themeTint="A6"/>
                                  <w:sz w:val="32"/>
                                  <w:szCs w:val="32"/>
                                </w:rPr>
                              </w:pPr>
                              <w:r w:rsidRPr="00F17E38">
                                <w:rPr>
                                  <w:rFonts w:ascii="Dubai" w:hAnsi="Dubai" w:cs="Dubai"/>
                                  <w:color w:val="595959" w:themeColor="text1" w:themeTint="A6"/>
                                  <w:sz w:val="32"/>
                                  <w:szCs w:val="32"/>
                                  <w:rtl/>
                                </w:rPr>
                                <w:t>حافة اللسان</w:t>
                              </w:r>
                              <w:r w:rsidRPr="00F17E38">
                                <w:rPr>
                                  <w:rFonts w:ascii="Dubai" w:hAnsi="Dubai" w:cs="Dubai"/>
                                  <w:color w:val="595959" w:themeColor="text1" w:themeTint="A6"/>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8190A3" id="Grup 1176271545" o:spid="_x0000_s1228" style="position:absolute;margin-left:126pt;margin-top:13.35pt;width:203.3pt;height:53.15pt;z-index:251647029;mso-position-horizontal-relative:margin;mso-width-relative:margin;mso-height-relative:margin" coordorigin="-152,355" coordsize="15052,67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">
                <v:shape id="_x0000_s1229" type="#_x0000_t202" style="position:absolute;left:-152;top:355;width:15051;height:4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" filled="f" stroked="f">
                  <v:textbox>
                    <w:txbxContent>
                      <w:p w14:paraId="6A8B7465" w14:textId="5B4F8717" w:rsidR="006C18AE" w:rsidRPr="006C18AE" w:rsidRDefault="006C18AE" w:rsidP="006C18AE">
                        <w:pPr>
                          <w:rPr>
                            <w:rFonts w:ascii="Cascadia Mono SemiLight" w:hAnsi="Cascadia Mono SemiLight" w:cs="Cascadia Mono SemiLight"/>
                            <w:color w:val="595959" w:themeColor="text1" w:themeTint="A6"/>
                            <w:sz w:val="48"/>
                            <w:szCs w:val="48"/>
                          </w:rPr>
                        </w:pPr>
                        <w:r>
                          <w:rPr>
                            <w:rFonts w:ascii="Cascadia Mono SemiLight" w:hAnsi="Cascadia Mono SemiLight" w:cs="Cascadia Mono SemiLight"/>
                            <w:color w:val="595959" w:themeColor="text1" w:themeTint="A6"/>
                            <w:sz w:val="48"/>
                            <w:szCs w:val="48"/>
                          </w:rPr>
                          <w:t>HAFATUL</w:t>
                        </w:r>
                        <w:r w:rsidRPr="006C18AE">
                          <w:rPr>
                            <w:rFonts w:ascii="Cascadia Mono SemiLight" w:hAnsi="Cascadia Mono SemiLight" w:cs="Cascadia Mono SemiLight"/>
                            <w:color w:val="595959" w:themeColor="text1" w:themeTint="A6"/>
                            <w:sz w:val="48"/>
                            <w:szCs w:val="48"/>
                          </w:rPr>
                          <w:t xml:space="preserve"> LISAN</w:t>
                        </w:r>
                      </w:p>
                    </w:txbxContent>
                  </v:textbox>
                </v:shape>
                <v:shape id="_x0000_s1230" type="#_x0000_t202" style="position:absolute;left:5478;top:3344;width:8959;height:3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" filled="f" stroked="f">
                  <v:textbox>
                    <w:txbxContent>
                      <w:p w14:paraId="457F3FF0" w14:textId="5821293E" w:rsidR="006C18AE" w:rsidRPr="00F17E38" w:rsidRDefault="006C18AE" w:rsidP="006C18AE">
                        <w:pPr>
                          <w:jc w:val="right"/>
                          <w:rPr>
                            <w:rFonts w:ascii="Dubai" w:eastAsia="MS Mincho" w:hAnsi="Dubai" w:cs="Dubai"/>
                            <w:color w:val="595959" w:themeColor="text1" w:themeTint="A6"/>
                            <w:sz w:val="32"/>
                            <w:szCs w:val="32"/>
                          </w:rPr>
                        </w:pPr>
                        <w:r w:rsidRPr="00F17E38">
                          <w:rPr>
                            <w:rFonts w:ascii="Dubai" w:hAnsi="Dubai" w:cs="Dubai"/>
                            <w:color w:val="595959" w:themeColor="text1" w:themeTint="A6"/>
                            <w:sz w:val="32"/>
                            <w:szCs w:val="32"/>
                            <w:rtl/>
                          </w:rPr>
                          <w:t>حافة اللسان</w:t>
                        </w:r>
                        <w:r w:rsidRPr="00F17E38">
                          <w:rPr>
                            <w:rFonts w:ascii="Dubai" w:hAnsi="Dubai" w:cs="Dubai"/>
                            <w:color w:val="595959" w:themeColor="text1" w:themeTint="A6"/>
                            <w:sz w:val="32"/>
                            <w:szCs w:val="32"/>
                          </w:rPr>
                          <w:t xml:space="preserve"> </w:t>
                        </w:r>
                      </w:p>
                    </w:txbxContent>
                  </v:textbox>
                </v:shape>
                <w10:wrap anchorx="margin"/>
              </v:group>
            </w:pict>
          </mc:Fallback>
        </mc:AlternateContent>
      </w:r>
      <w:r w:rsidR="00F17E38">
        <w:rPr>
          <w:rFonts w:asciiTheme="majorHAnsi" w:eastAsiaTheme="majorEastAsia" w:hAnsiTheme="majorHAnsi" w:cstheme="majorBidi"/>
          <w:color w:val="C68D08" w:themeColor="accent1" w:themeShade="BF"/>
          <w:sz w:val="48"/>
          <w:szCs w:val="48"/>
        </w:rPr>
        <mc:AlternateContent>
          <mc:Choice Requires="wps">
            <w:drawing>
              <wp:anchor distT="0" distB="0" distL="114300" distR="114300" simplePos="0" relativeHeight="251654217" behindDoc="0" locked="0" layoutInCell="1" allowOverlap="1" wp14:anchorId="41B5F7CF" wp14:editId="13452AFF">
                <wp:simplePos x="0" y="0"/>
                <wp:positionH relativeFrom="column">
                  <wp:posOffset>-409575</wp:posOffset>
                </wp:positionH>
                <wp:positionV relativeFrom="paragraph">
                  <wp:posOffset>2666546</wp:posOffset>
                </wp:positionV>
                <wp:extent cx="3314065" cy="664210"/>
                <wp:effectExtent l="0" t="0" r="0" b="2540"/>
                <wp:wrapNone/>
                <wp:docPr id="65650833" name="Kotak Teks 65650833"/>
                <wp:cNvGraphicFramePr/>
                <a:graphic xmlns:a="http://schemas.openxmlformats.org/drawingml/2006/main">
                  <a:graphicData uri="http://schemas.microsoft.com/office/word/2010/wordprocessingShape">
                    <wps:wsp>
                      <wps:cNvSpPr txBox="1"/>
                      <wps:spPr>
                        <a:xfrm>
                          <a:off x="0" y="0"/>
                          <a:ext cx="3314065" cy="6642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5105CF" w14:textId="3B387039" w:rsidR="00456D65" w:rsidRPr="00F17E38" w:rsidRDefault="00456D65" w:rsidP="00456D65">
                            <w:pPr>
                              <w:spacing w:after="0" w:line="240" w:lineRule="auto"/>
                              <w:jc w:val="right"/>
                              <w:rPr>
                                <w:rFonts w:cstheme="minorHAnsi"/>
                                <w:color w:val="743C08" w:themeColor="accent3"/>
                              </w:rPr>
                            </w:pPr>
                            <w:r w:rsidRPr="00F17E38">
                              <w:rPr>
                                <w:rFonts w:cstheme="minorHAnsi"/>
                                <w:color w:val="743C08" w:themeColor="accent3"/>
                              </w:rPr>
                              <w:t>Ini adalah makhroj huruf lam Yang disentuhkan dengan langit langit dekat gusi gigi seri atas.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5F7CF" id="Kotak Teks 65650833" o:spid="_x0000_s1231" type="#_x0000_t202" style="position:absolute;margin-left:-32.25pt;margin-top:209.95pt;width:260.95pt;height:52.3pt;z-index:2516542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" filled="f" stroked="f">
                <v:textbox>
                  <w:txbxContent>
                    <w:p w14:paraId="6C5105CF" w14:textId="3B387039" w:rsidR="00456D65" w:rsidRPr="00F17E38" w:rsidRDefault="00456D65" w:rsidP="00456D65">
                      <w:pPr>
                        <w:spacing w:after="0" w:line="240" w:lineRule="auto"/>
                        <w:jc w:val="right"/>
                        <w:rPr>
                          <w:rFonts w:cstheme="minorHAnsi"/>
                          <w:color w:val="743C08" w:themeColor="accent3"/>
                        </w:rPr>
                      </w:pPr>
                      <w:r w:rsidRPr="00F17E38">
                        <w:rPr>
                          <w:rFonts w:cstheme="minorHAnsi"/>
                          <w:color w:val="743C08" w:themeColor="accent3"/>
                        </w:rPr>
                        <w:t>Ini adalah makhroj huruf lam Yang disentuhkan dengan langit langit dekat gusi gigi seri atas.</w:t>
                      </w:r>
                    </w:p>
                  </w:txbxContent>
                </v:textbox>
              </v:shape>
            </w:pict>
          </mc:Fallback>
        </mc:AlternateContent>
      </w:r>
      <w:r w:rsidR="003B0911">
        <w:rPr>
          <w:rFonts w:asciiTheme="majorHAnsi" w:eastAsiaTheme="majorEastAsia" w:hAnsiTheme="majorHAnsi" w:cstheme="majorBidi"/>
          <w:color w:val="C68D08" w:themeColor="accent1" w:themeShade="BF"/>
          <w:sz w:val="48"/>
          <w:szCs w:val="48"/>
        </w:rPr>
        <mc:AlternateContent>
          <mc:Choice Requires="wpg">
            <w:drawing>
              <wp:anchor distT="0" distB="0" distL="114300" distR="114300" simplePos="0" relativeHeight="251654220" behindDoc="0" locked="0" layoutInCell="1" allowOverlap="1" wp14:anchorId="08A521F8" wp14:editId="7999E56D">
                <wp:simplePos x="0" y="0"/>
                <wp:positionH relativeFrom="column">
                  <wp:posOffset>2844800</wp:posOffset>
                </wp:positionH>
                <wp:positionV relativeFrom="paragraph">
                  <wp:posOffset>2231390</wp:posOffset>
                </wp:positionV>
                <wp:extent cx="668655" cy="470535"/>
                <wp:effectExtent l="0" t="0" r="74295" b="24765"/>
                <wp:wrapNone/>
                <wp:docPr id="864458039" name="Grup 864458039"/>
                <wp:cNvGraphicFramePr/>
                <a:graphic xmlns:a="http://schemas.openxmlformats.org/drawingml/2006/main">
                  <a:graphicData uri="http://schemas.microsoft.com/office/word/2010/wordprocessingGroup">
                    <wpg:wgp>
                      <wpg:cNvGrpSpPr/>
                      <wpg:grpSpPr>
                        <a:xfrm flipH="1">
                          <a:off x="0" y="0"/>
                          <a:ext cx="668655" cy="470535"/>
                          <a:chOff x="0" y="-129818"/>
                          <a:chExt cx="691665" cy="470812"/>
                        </a:xfrm>
                        <a:solidFill>
                          <a:schemeClr val="tx2"/>
                        </a:solidFill>
                      </wpg:grpSpPr>
                      <wps:wsp>
                        <wps:cNvPr id="868096196" name="Konektor: Siku 8"/>
                        <wps:cNvCnPr/>
                        <wps:spPr>
                          <a:xfrm rot="10800000" flipH="1">
                            <a:off x="38383" y="-129818"/>
                            <a:ext cx="653282" cy="451287"/>
                          </a:xfrm>
                          <a:prstGeom prst="bentConnector3">
                            <a:avLst>
                              <a:gd name="adj1" fmla="val 50000"/>
                            </a:avLst>
                          </a:prstGeom>
                          <a:grpFill/>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4681414" name="Oval 11"/>
                        <wps:cNvSpPr/>
                        <wps:spPr>
                          <a:xfrm flipH="1" flipV="1">
                            <a:off x="0" y="295275"/>
                            <a:ext cx="45720" cy="45719"/>
                          </a:xfrm>
                          <a:prstGeom prst="ellipse">
                            <a:avLst/>
                          </a:prstGeom>
                          <a:gr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6E0B2B" id="Grup 864458039" o:spid="_x0000_s1026" style="position:absolute;margin-left:224pt;margin-top:175.7pt;width:52.65pt;height:37.05pt;flip:x;z-index:251654220;mso-width-relative:margin;mso-height-relative:margin" coordorigin=",-1298" coordsize="6916,4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">
                <v:shape id="Konektor: Siku 8" o:spid="_x0000_s1027" type="#_x0000_t34" style="position:absolute;left:383;top:-1298;width:6533;height:4512;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" strokecolor="black [3213]" strokeweight=".5pt"/>
                <v:oval id="Oval 11" o:spid="_x0000_s1028" style="position:absolute;top:2952;width:457;height:457;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" filled="f" stroked="f" strokeweight="1pt">
                  <v:stroke joinstyle="miter"/>
                </v:oval>
              </v:group>
            </w:pict>
          </mc:Fallback>
        </mc:AlternateContent>
      </w:r>
      <w:r w:rsidR="003B0911">
        <w:rPr>
          <w:rFonts w:asciiTheme="majorHAnsi" w:eastAsiaTheme="majorEastAsia" w:hAnsiTheme="majorHAnsi" w:cstheme="majorBidi"/>
          <w:color w:val="C68D08" w:themeColor="accent1" w:themeShade="BF"/>
          <w:sz w:val="48"/>
          <w:szCs w:val="48"/>
        </w:rPr>
        <mc:AlternateContent>
          <mc:Choice Requires="wps">
            <w:drawing>
              <wp:anchor distT="0" distB="0" distL="114300" distR="114300" simplePos="0" relativeHeight="251654221" behindDoc="0" locked="0" layoutInCell="1" allowOverlap="1" wp14:anchorId="791B76AB" wp14:editId="20036D8D">
                <wp:simplePos x="0" y="0"/>
                <wp:positionH relativeFrom="page">
                  <wp:align>left</wp:align>
                </wp:positionH>
                <wp:positionV relativeFrom="paragraph">
                  <wp:posOffset>2092960</wp:posOffset>
                </wp:positionV>
                <wp:extent cx="3314573" cy="664464"/>
                <wp:effectExtent l="0" t="0" r="0" b="2540"/>
                <wp:wrapNone/>
                <wp:docPr id="1008311361" name="Kotak Teks 1008311361"/>
                <wp:cNvGraphicFramePr/>
                <a:graphic xmlns:a="http://schemas.openxmlformats.org/drawingml/2006/main">
                  <a:graphicData uri="http://schemas.microsoft.com/office/word/2010/wordprocessingShape">
                    <wps:wsp>
                      <wps:cNvSpPr txBox="1"/>
                      <wps:spPr>
                        <a:xfrm>
                          <a:off x="0" y="0"/>
                          <a:ext cx="3314573" cy="664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7E9498" w14:textId="33D13424" w:rsidR="003B0911" w:rsidRPr="00C6057C" w:rsidRDefault="003B0911" w:rsidP="00456D65">
                            <w:pPr>
                              <w:spacing w:after="0" w:line="240" w:lineRule="auto"/>
                              <w:jc w:val="right"/>
                              <w:rPr>
                                <w:rFonts w:cstheme="minorHAnsi"/>
                              </w:rPr>
                            </w:pPr>
                            <w:r w:rsidRPr="00C6057C">
                              <w:rPr>
                                <w:rFonts w:cstheme="minorHAnsi"/>
                              </w:rPr>
                              <w:t>Cara mengucapkan huruf Dhod adalah dengan menempelkan pangkal tepi</w:t>
                            </w:r>
                            <w:r w:rsidR="00F17E38" w:rsidRPr="00C6057C">
                              <w:rPr>
                                <w:rFonts w:cstheme="minorHAnsi"/>
                              </w:rPr>
                              <w:t xml:space="preserve"> </w:t>
                            </w:r>
                            <w:r w:rsidRPr="00C6057C">
                              <w:rPr>
                                <w:rFonts w:cstheme="minorHAnsi"/>
                              </w:rPr>
                              <w:t>lidah ke gigi graham atas kanan at</w:t>
                            </w:r>
                            <w:r w:rsidR="00F17E38" w:rsidRPr="00C6057C">
                              <w:rPr>
                                <w:rFonts w:cstheme="minorHAnsi"/>
                              </w:rPr>
                              <w:t>a</w:t>
                            </w:r>
                            <w:r w:rsidRPr="00C6057C">
                              <w:rPr>
                                <w:rFonts w:cstheme="minorHAnsi"/>
                              </w:rPr>
                              <w:t xml:space="preserve">u kiri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B76AB" id="Kotak Teks 1008311361" o:spid="_x0000_s1232" type="#_x0000_t202" style="position:absolute;margin-left:0;margin-top:164.8pt;width:261pt;height:52.3pt;z-index:251654221;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" filled="f" stroked="f">
                <v:textbox>
                  <w:txbxContent>
                    <w:p w14:paraId="777E9498" w14:textId="33D13424" w:rsidR="003B0911" w:rsidRPr="00C6057C" w:rsidRDefault="003B0911" w:rsidP="00456D65">
                      <w:pPr>
                        <w:spacing w:after="0" w:line="240" w:lineRule="auto"/>
                        <w:jc w:val="right"/>
                        <w:rPr>
                          <w:rFonts w:cstheme="minorHAnsi"/>
                        </w:rPr>
                      </w:pPr>
                      <w:r w:rsidRPr="00C6057C">
                        <w:rPr>
                          <w:rFonts w:cstheme="minorHAnsi"/>
                        </w:rPr>
                        <w:t>Cara mengucapkan huruf Dhod adalah dengan menempelkan pangkal tepi</w:t>
                      </w:r>
                      <w:r w:rsidR="00F17E38" w:rsidRPr="00C6057C">
                        <w:rPr>
                          <w:rFonts w:cstheme="minorHAnsi"/>
                        </w:rPr>
                        <w:t xml:space="preserve"> </w:t>
                      </w:r>
                      <w:r w:rsidRPr="00C6057C">
                        <w:rPr>
                          <w:rFonts w:cstheme="minorHAnsi"/>
                        </w:rPr>
                        <w:t>lidah ke gigi graham atas kanan at</w:t>
                      </w:r>
                      <w:r w:rsidR="00F17E38" w:rsidRPr="00C6057C">
                        <w:rPr>
                          <w:rFonts w:cstheme="minorHAnsi"/>
                        </w:rPr>
                        <w:t>a</w:t>
                      </w:r>
                      <w:r w:rsidRPr="00C6057C">
                        <w:rPr>
                          <w:rFonts w:cstheme="minorHAnsi"/>
                        </w:rPr>
                        <w:t xml:space="preserve">u kiri </w:t>
                      </w:r>
                    </w:p>
                  </w:txbxContent>
                </v:textbox>
                <w10:wrap anchorx="page"/>
              </v:shape>
            </w:pict>
          </mc:Fallback>
        </mc:AlternateContent>
      </w:r>
      <w:r w:rsidR="00456D65">
        <w:rPr>
          <w:rFonts w:asciiTheme="majorHAnsi" w:eastAsiaTheme="majorEastAsia" w:hAnsiTheme="majorHAnsi" w:cstheme="majorBidi"/>
          <w:color w:val="C68D08" w:themeColor="accent1" w:themeShade="BF"/>
          <w:sz w:val="48"/>
          <w:szCs w:val="48"/>
        </w:rPr>
        <mc:AlternateContent>
          <mc:Choice Requires="wpg">
            <w:drawing>
              <wp:anchor distT="0" distB="0" distL="114300" distR="114300" simplePos="0" relativeHeight="251654219" behindDoc="0" locked="0" layoutInCell="1" allowOverlap="1" wp14:anchorId="026D83C6" wp14:editId="1359DDAD">
                <wp:simplePos x="0" y="0"/>
                <wp:positionH relativeFrom="column">
                  <wp:posOffset>2859741</wp:posOffset>
                </wp:positionH>
                <wp:positionV relativeFrom="paragraph">
                  <wp:posOffset>2828365</wp:posOffset>
                </wp:positionV>
                <wp:extent cx="779332" cy="141605"/>
                <wp:effectExtent l="0" t="0" r="1905" b="10795"/>
                <wp:wrapNone/>
                <wp:docPr id="328351776" name="Grup 328351776"/>
                <wp:cNvGraphicFramePr/>
                <a:graphic xmlns:a="http://schemas.openxmlformats.org/drawingml/2006/main">
                  <a:graphicData uri="http://schemas.microsoft.com/office/word/2010/wordprocessingGroup">
                    <wpg:wgp>
                      <wpg:cNvGrpSpPr/>
                      <wpg:grpSpPr>
                        <a:xfrm flipH="1">
                          <a:off x="0" y="0"/>
                          <a:ext cx="779332" cy="141605"/>
                          <a:chOff x="21473" y="368646"/>
                          <a:chExt cx="434027" cy="142608"/>
                        </a:xfrm>
                      </wpg:grpSpPr>
                      <wps:wsp>
                        <wps:cNvPr id="1429120245" name="Konektor: Siku 9"/>
                        <wps:cNvCnPr/>
                        <wps:spPr>
                          <a:xfrm rot="10800000" flipH="1">
                            <a:off x="47613" y="368646"/>
                            <a:ext cx="407887" cy="117251"/>
                          </a:xfrm>
                          <a:prstGeom prst="bentConnector3">
                            <a:avLst>
                              <a:gd name="adj1" fmla="val 50000"/>
                            </a:avLst>
                          </a:prstGeom>
                          <a:ln>
                            <a:solidFill>
                              <a:schemeClr val="accent2"/>
                            </a:solidFill>
                          </a:ln>
                        </wps:spPr>
                        <wps:style>
                          <a:lnRef idx="1">
                            <a:schemeClr val="accent1"/>
                          </a:lnRef>
                          <a:fillRef idx="0">
                            <a:schemeClr val="accent1"/>
                          </a:fillRef>
                          <a:effectRef idx="0">
                            <a:schemeClr val="accent1"/>
                          </a:effectRef>
                          <a:fontRef idx="minor">
                            <a:schemeClr val="tx1"/>
                          </a:fontRef>
                        </wps:style>
                        <wps:bodyPr/>
                      </wps:wsp>
                      <wps:wsp>
                        <wps:cNvPr id="1649393480" name="Oval 11"/>
                        <wps:cNvSpPr/>
                        <wps:spPr>
                          <a:xfrm flipH="1" flipV="1">
                            <a:off x="21473" y="456278"/>
                            <a:ext cx="29952" cy="54976"/>
                          </a:xfrm>
                          <a:prstGeom prst="ellipse">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E2159" id="Grup 328351776" o:spid="_x0000_s1026" style="position:absolute;margin-left:225.2pt;margin-top:222.7pt;width:61.35pt;height:11.15pt;flip:x;z-index:251654219;mso-width-relative:margin;mso-height-relative:margin" coordorigin="21473,368646" coordsize="434027,142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">
                <v:shape id="Konektor: Siku 9" o:spid="_x0000_s1027" type="#_x0000_t34" style="position:absolute;left:47613;top:368646;width:407887;height:117251;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" strokecolor="#df760b [3205]" strokeweight=".5pt"/>
                <v:oval id="Oval 11" o:spid="_x0000_s1028" style="position:absolute;left:21473;top:456278;width:29952;height:54976;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" fillcolor="#df760b [3205]" stroked="f" strokeweight="1pt">
                  <v:stroke joinstyle="miter"/>
                </v:oval>
              </v:group>
            </w:pict>
          </mc:Fallback>
        </mc:AlternateContent>
      </w:r>
      <w:r w:rsidR="00456D65">
        <w:rPr>
          <w:rFonts w:asciiTheme="majorHAnsi" w:eastAsiaTheme="majorEastAsia" w:hAnsiTheme="majorHAnsi" w:cstheme="majorBidi"/>
          <w:color w:val="C68D08" w:themeColor="accent1" w:themeShade="BF"/>
          <w:sz w:val="48"/>
          <w:szCs w:val="48"/>
        </w:rPr>
        <w:drawing>
          <wp:anchor distT="0" distB="0" distL="114300" distR="114300" simplePos="0" relativeHeight="251654218" behindDoc="0" locked="0" layoutInCell="1" allowOverlap="1" wp14:anchorId="46CF81FE" wp14:editId="5F8F310E">
            <wp:simplePos x="0" y="0"/>
            <wp:positionH relativeFrom="column">
              <wp:posOffset>3275799</wp:posOffset>
            </wp:positionH>
            <wp:positionV relativeFrom="paragraph">
              <wp:posOffset>2190612</wp:posOffset>
            </wp:positionV>
            <wp:extent cx="894715" cy="894715"/>
            <wp:effectExtent l="0" t="0" r="0" b="635"/>
            <wp:wrapNone/>
            <wp:docPr id="478377541" name="Gambar 478377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77541" name="Gambar 6"/>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94715" cy="894715"/>
                    </a:xfrm>
                    <a:prstGeom prst="rect">
                      <a:avLst/>
                    </a:prstGeom>
                  </pic:spPr>
                </pic:pic>
              </a:graphicData>
            </a:graphic>
          </wp:anchor>
        </w:drawing>
      </w:r>
      <w:r w:rsidR="00456D65">
        <w:rPr>
          <w:rFonts w:asciiTheme="majorHAnsi" w:eastAsiaTheme="majorEastAsia" w:hAnsiTheme="majorHAnsi" w:cstheme="majorBidi"/>
          <w:color w:val="C68D08" w:themeColor="accent1" w:themeShade="BF"/>
          <w:sz w:val="48"/>
          <w:szCs w:val="48"/>
        </w:rPr>
        <mc:AlternateContent>
          <mc:Choice Requires="wps">
            <w:drawing>
              <wp:anchor distT="0" distB="0" distL="114300" distR="114300" simplePos="0" relativeHeight="251654216" behindDoc="0" locked="0" layoutInCell="1" allowOverlap="1" wp14:anchorId="6E41E99C" wp14:editId="4E725574">
                <wp:simplePos x="0" y="0"/>
                <wp:positionH relativeFrom="column">
                  <wp:posOffset>-805295</wp:posOffset>
                </wp:positionH>
                <wp:positionV relativeFrom="paragraph">
                  <wp:posOffset>2152650</wp:posOffset>
                </wp:positionV>
                <wp:extent cx="5221224" cy="963295"/>
                <wp:effectExtent l="0" t="0" r="17780" b="27305"/>
                <wp:wrapNone/>
                <wp:docPr id="1551010031" name="Persegi Panjang 1551010031"/>
                <wp:cNvGraphicFramePr/>
                <a:graphic xmlns:a="http://schemas.openxmlformats.org/drawingml/2006/main">
                  <a:graphicData uri="http://schemas.microsoft.com/office/word/2010/wordprocessingShape">
                    <wps:wsp>
                      <wps:cNvSpPr/>
                      <wps:spPr>
                        <a:xfrm>
                          <a:off x="0" y="0"/>
                          <a:ext cx="5221224" cy="963295"/>
                        </a:xfrm>
                        <a:prstGeom prst="rect">
                          <a:avLst/>
                        </a:prstGeom>
                        <a:solidFill>
                          <a:schemeClr val="accent1">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7D15DC" w14:textId="77777777" w:rsidR="00456D65" w:rsidRDefault="00456D65" w:rsidP="00E91C7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41E99C" id="Persegi Panjang 1551010031" o:spid="_x0000_s1233" style="position:absolute;margin-left:-63.4pt;margin-top:169.5pt;width:411.1pt;height:75.85pt;z-index:251654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" fillcolor="#f9d277 [1940]" strokecolor="#271c01 [484]" strokeweight="1pt">
                <v:textbox>
                  <w:txbxContent>
                    <w:p w14:paraId="147D15DC" w14:textId="77777777" w:rsidR="00456D65" w:rsidRDefault="00456D65" w:rsidP="00E91C7C"/>
                  </w:txbxContent>
                </v:textbox>
              </v:rect>
            </w:pict>
          </mc:Fallback>
        </mc:AlternateContent>
      </w:r>
      <w:r w:rsidR="005A306C">
        <w:rPr>
          <w:rFonts w:asciiTheme="majorHAnsi" w:eastAsiaTheme="majorEastAsia" w:hAnsiTheme="majorHAnsi" w:cstheme="majorBidi"/>
          <w:color w:val="C68D08" w:themeColor="accent1" w:themeShade="BF"/>
          <w:sz w:val="36"/>
          <w:szCs w:val="36"/>
        </w:rPr>
        <mc:AlternateContent>
          <mc:Choice Requires="wpg">
            <w:drawing>
              <wp:anchor distT="0" distB="0" distL="114300" distR="114300" simplePos="0" relativeHeight="251647027" behindDoc="0" locked="0" layoutInCell="1" allowOverlap="1" wp14:anchorId="03C7DD36" wp14:editId="1BF2D85A">
                <wp:simplePos x="0" y="0"/>
                <wp:positionH relativeFrom="column">
                  <wp:posOffset>-533400</wp:posOffset>
                </wp:positionH>
                <wp:positionV relativeFrom="paragraph">
                  <wp:posOffset>0</wp:posOffset>
                </wp:positionV>
                <wp:extent cx="4953000" cy="6649085"/>
                <wp:effectExtent l="0" t="0" r="0" b="0"/>
                <wp:wrapNone/>
                <wp:docPr id="565935293" name="Grup 565935293"/>
                <wp:cNvGraphicFramePr/>
                <a:graphic xmlns:a="http://schemas.openxmlformats.org/drawingml/2006/main">
                  <a:graphicData uri="http://schemas.microsoft.com/office/word/2010/wordprocessingGroup">
                    <wpg:wgp>
                      <wpg:cNvGrpSpPr/>
                      <wpg:grpSpPr>
                        <a:xfrm rot="10800000">
                          <a:off x="0" y="0"/>
                          <a:ext cx="4953000" cy="6649085"/>
                          <a:chOff x="0" y="0"/>
                          <a:chExt cx="4953000" cy="6649085"/>
                        </a:xfrm>
                      </wpg:grpSpPr>
                      <wps:wsp>
                        <wps:cNvPr id="2104606844" name="Persegi Panjang 1"/>
                        <wps:cNvSpPr/>
                        <wps:spPr>
                          <a:xfrm>
                            <a:off x="0" y="0"/>
                            <a:ext cx="4953000" cy="3340100"/>
                          </a:xfrm>
                          <a:prstGeom prst="rect">
                            <a:avLst/>
                          </a:prstGeom>
                          <a:solidFill>
                            <a:schemeClr val="accent1">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5711175" w14:textId="77777777" w:rsidR="005A306C" w:rsidRDefault="005A306C" w:rsidP="005A306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1945869" name="Persegi Panjang 1"/>
                        <wps:cNvSpPr/>
                        <wps:spPr>
                          <a:xfrm>
                            <a:off x="0" y="3340100"/>
                            <a:ext cx="4953000" cy="3308985"/>
                          </a:xfrm>
                          <a:prstGeom prst="rect">
                            <a:avLst/>
                          </a:prstGeom>
                          <a:solidFill>
                            <a:srgbClr val="FDEAB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98F073" w14:textId="77777777" w:rsidR="005A306C" w:rsidRDefault="005A306C" w:rsidP="005A306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3C7DD36" id="Grup 565935293" o:spid="_x0000_s1234" style="position:absolute;margin-left:-42pt;margin-top:0;width:390pt;height:523.55pt;rotation:180;z-index:251647027" coordsize="49530,66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">
                <v:rect id="_x0000_s1235" style="position:absolute;width:49530;height:33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" fillcolor="#f9d277 [1940]" stroked="f" strokeweight="1pt">
                  <v:textbox>
                    <w:txbxContent>
                      <w:p w14:paraId="45711175" w14:textId="77777777" w:rsidR="005A306C" w:rsidRDefault="005A306C" w:rsidP="005A306C"/>
                    </w:txbxContent>
                  </v:textbox>
                </v:rect>
                <v:rect id="_x0000_s1236" style="position:absolute;top:33401;width:49530;height:33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" fillcolor="#fdeabc" stroked="f" strokeweight="1pt">
                  <v:textbox>
                    <w:txbxContent>
                      <w:p w14:paraId="2398F073" w14:textId="77777777" w:rsidR="005A306C" w:rsidRDefault="005A306C" w:rsidP="005A306C"/>
                    </w:txbxContent>
                  </v:textbox>
                </v:rect>
              </v:group>
            </w:pict>
          </mc:Fallback>
        </mc:AlternateContent>
      </w:r>
      <w:r w:rsidR="00676B11">
        <w:rPr>
          <w:rFonts w:asciiTheme="majorHAnsi" w:eastAsiaTheme="majorEastAsia" w:hAnsiTheme="majorHAnsi" w:cstheme="majorBidi"/>
          <w:color w:val="C68D08" w:themeColor="accent1" w:themeShade="BF"/>
          <w:sz w:val="36"/>
          <w:szCs w:val="36"/>
          <w:lang w:val="id-ID"/>
        </w:rPr>
        <w:br w:type="page"/>
      </w:r>
      <w:r w:rsidR="00F6381E">
        <w:rPr>
          <w:rFonts w:ascii="Segoe UI" w:eastAsia="MS Mincho" w:hAnsi="Segoe UI" w:cs="Segoe UI"/>
          <w:sz w:val="22"/>
          <w:szCs w:val="22"/>
          <w:rtl/>
          <w:lang w:val="ar-SA"/>
        </w:rPr>
        <w:lastRenderedPageBreak/>
        <mc:AlternateContent>
          <mc:Choice Requires="wpg">
            <w:drawing>
              <wp:anchor distT="0" distB="0" distL="114300" distR="114300" simplePos="0" relativeHeight="251654222" behindDoc="0" locked="0" layoutInCell="1" allowOverlap="1" wp14:anchorId="34751B9C" wp14:editId="3E8E83E1">
                <wp:simplePos x="0" y="0"/>
                <wp:positionH relativeFrom="column">
                  <wp:posOffset>-666750</wp:posOffset>
                </wp:positionH>
                <wp:positionV relativeFrom="paragraph">
                  <wp:posOffset>-79260</wp:posOffset>
                </wp:positionV>
                <wp:extent cx="5229860" cy="1020095"/>
                <wp:effectExtent l="0" t="0" r="8890" b="8890"/>
                <wp:wrapNone/>
                <wp:docPr id="836877555" name="Grup 836877555"/>
                <wp:cNvGraphicFramePr/>
                <a:graphic xmlns:a="http://schemas.openxmlformats.org/drawingml/2006/main">
                  <a:graphicData uri="http://schemas.microsoft.com/office/word/2010/wordprocessingGroup">
                    <wpg:wgp>
                      <wpg:cNvGrpSpPr/>
                      <wpg:grpSpPr>
                        <a:xfrm>
                          <a:off x="0" y="0"/>
                          <a:ext cx="5229860" cy="1020095"/>
                          <a:chOff x="0" y="0"/>
                          <a:chExt cx="5229860" cy="1020095"/>
                        </a:xfrm>
                      </wpg:grpSpPr>
                      <wpg:grpSp>
                        <wpg:cNvPr id="1977866440" name="Grup 3"/>
                        <wpg:cNvGrpSpPr/>
                        <wpg:grpSpPr>
                          <a:xfrm>
                            <a:off x="0" y="190500"/>
                            <a:ext cx="1353609" cy="539127"/>
                            <a:chOff x="0" y="0"/>
                            <a:chExt cx="1353609" cy="556260"/>
                          </a:xfrm>
                        </wpg:grpSpPr>
                        <wps:wsp>
                          <wps:cNvPr id="1258725765" name="Persegi Panjang 8"/>
                          <wps:cNvSpPr/>
                          <wps:spPr>
                            <a:xfrm rot="16200000">
                              <a:off x="398675" y="-398675"/>
                              <a:ext cx="556260" cy="1353609"/>
                            </a:xfrm>
                            <a:prstGeom prst="rect">
                              <a:avLst/>
                            </a:prstGeom>
                            <a:solidFill>
                              <a:srgbClr val="FDEABC">
                                <a:alpha val="69804"/>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8101568" name="Kotak Teks 6"/>
                          <wps:cNvSpPr txBox="1"/>
                          <wps:spPr>
                            <a:xfrm>
                              <a:off x="924296" y="3122"/>
                              <a:ext cx="346363" cy="5054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2D17F6" w14:textId="213F2D48" w:rsidR="00F17E38" w:rsidRPr="00E41285" w:rsidRDefault="00F17E38" w:rsidP="00F17E38">
                                <w:pPr>
                                  <w:rPr>
                                    <w:rFonts w:ascii="13/5Atom Sans" w:hAnsi="13/5Atom Sans"/>
                                    <w:sz w:val="40"/>
                                    <w:szCs w:val="40"/>
                                  </w:rPr>
                                </w:pPr>
                                <w:r w:rsidRPr="00F17E38">
                                  <w:rPr>
                                    <w:rFonts w:ascii="13/5Atom Sans" w:hAnsi="13/5Atom Sans"/>
                                    <w:color w:val="595959" w:themeColor="text1" w:themeTint="A6"/>
                                    <w:sz w:val="120"/>
                                    <w:szCs w:val="120"/>
                                  </w:rPr>
                                  <w:t>A</w:t>
                                </w:r>
                                <w:r>
                                  <w:rPr>
                                    <w:rFonts w:ascii="13/5Atom Sans" w:hAnsi="13/5Atom Sans"/>
                                    <w:sz w:val="120"/>
                                    <w:szCs w:val="1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9262480" name="Kotak Teks 1"/>
                        <wps:cNvSpPr txBox="1"/>
                        <wps:spPr>
                          <a:xfrm>
                            <a:off x="1299210" y="0"/>
                            <a:ext cx="3109595" cy="10200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0AC068" w14:textId="7543B632" w:rsidR="00A64410" w:rsidRDefault="00A64410" w:rsidP="00A64410">
                              <w:pPr>
                                <w:jc w:val="center"/>
                                <w:rPr>
                                  <w:rFonts w:ascii="Cascadia Mono SemiLight" w:hAnsi="Cascadia Mono SemiLight" w:cs="Cascadia Mono SemiLight"/>
                                </w:rPr>
                              </w:pPr>
                              <w:r w:rsidRPr="00A64410">
                                <w:rPr>
                                  <w:rFonts w:ascii="Cascadia Mono SemiLight" w:hAnsi="Cascadia Mono SemiLight" w:cs="Cascadia Mono SemiLight"/>
                                  <w:rtl/>
                                </w:rPr>
                                <w:t>وَالنُّونُ مِـنْ طَرَفِـهِ تَحْـتُ اجْعَـلُـوا</w:t>
                              </w:r>
                            </w:p>
                            <w:p w14:paraId="56584D6E" w14:textId="46380065" w:rsidR="00A64410" w:rsidRPr="00A64410" w:rsidRDefault="00A64410" w:rsidP="00A64410">
                              <w:pPr>
                                <w:jc w:val="center"/>
                              </w:pPr>
                              <w:r>
                                <w:t>Dan Nuun dari ujung lidah disentuhkan dengan tempat tumbuhnya gigi seri atas sedikit maju dari huruf lam.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42045541" name="Gambar 2"/>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4354830" y="68580"/>
                            <a:ext cx="875030" cy="847725"/>
                          </a:xfrm>
                          <a:prstGeom prst="rect">
                            <a:avLst/>
                          </a:prstGeom>
                        </pic:spPr>
                      </pic:pic>
                    </wpg:wgp>
                  </a:graphicData>
                </a:graphic>
              </wp:anchor>
            </w:drawing>
          </mc:Choice>
          <mc:Fallback>
            <w:pict>
              <v:group w14:anchorId="34751B9C" id="Grup 836877555" o:spid="_x0000_s1237" style="position:absolute;margin-left:-52.5pt;margin-top:-6.25pt;width:411.8pt;height:80.3pt;z-index:251654222" coordsize="52298,10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">
                <v:group id="Grup 3" o:spid="_x0000_s1238" style="position:absolute;top:1905;width:13536;height:5391" coordsize="13536,5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">
                  <v:rect id="Persegi Panjang 8" o:spid="_x0000_s1239" style="position:absolute;left:3987;top:-3987;width:5562;height:1353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" fillcolor="#fdeabc" stroked="f" strokeweight="1pt">
                    <v:fill opacity="45746f"/>
                  </v:rect>
                  <v:shape id="Kotak Teks 6" o:spid="_x0000_s1240" type="#_x0000_t202" style="position:absolute;left:9242;top:31;width:3464;height:5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" filled="f" stroked="f">
                    <v:textbox>
                      <w:txbxContent>
                        <w:p w14:paraId="172D17F6" w14:textId="213F2D48" w:rsidR="00F17E38" w:rsidRPr="00E41285" w:rsidRDefault="00F17E38" w:rsidP="00F17E38">
                          <w:pPr>
                            <w:rPr>
                              <w:rFonts w:ascii="13/5Atom Sans" w:hAnsi="13/5Atom Sans"/>
                              <w:sz w:val="40"/>
                              <w:szCs w:val="40"/>
                            </w:rPr>
                          </w:pPr>
                          <w:r w:rsidRPr="00F17E38">
                            <w:rPr>
                              <w:rFonts w:ascii="13/5Atom Sans" w:hAnsi="13/5Atom Sans"/>
                              <w:color w:val="595959" w:themeColor="text1" w:themeTint="A6"/>
                              <w:sz w:val="120"/>
                              <w:szCs w:val="120"/>
                            </w:rPr>
                            <w:t>A</w:t>
                          </w:r>
                          <w:r>
                            <w:rPr>
                              <w:rFonts w:ascii="13/5Atom Sans" w:hAnsi="13/5Atom Sans"/>
                              <w:sz w:val="120"/>
                              <w:szCs w:val="120"/>
                            </w:rPr>
                            <w:t xml:space="preserve"> </w:t>
                          </w:r>
                        </w:p>
                      </w:txbxContent>
                    </v:textbox>
                  </v:shape>
                </v:group>
                <v:shape id="_x0000_s1241" type="#_x0000_t202" style="position:absolute;left:12992;width:31096;height:10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" filled="f" stroked="f">
                  <v:textbox>
                    <w:txbxContent>
                      <w:p w14:paraId="720AC068" w14:textId="7543B632" w:rsidR="00A64410" w:rsidRDefault="00A64410" w:rsidP="00A64410">
                        <w:pPr>
                          <w:jc w:val="center"/>
                          <w:rPr>
                            <w:rFonts w:ascii="Cascadia Mono SemiLight" w:hAnsi="Cascadia Mono SemiLight" w:cs="Cascadia Mono SemiLight"/>
                          </w:rPr>
                        </w:pPr>
                        <w:r w:rsidRPr="00A64410">
                          <w:rPr>
                            <w:rFonts w:ascii="Cascadia Mono SemiLight" w:hAnsi="Cascadia Mono SemiLight" w:cs="Cascadia Mono SemiLight"/>
                            <w:rtl/>
                          </w:rPr>
                          <w:t>وَالنُّونُ مِـنْ طَرَفِـهِ تَحْـتُ اجْعَـلُـوا</w:t>
                        </w:r>
                      </w:p>
                      <w:p w14:paraId="56584D6E" w14:textId="46380065" w:rsidR="00A64410" w:rsidRPr="00A64410" w:rsidRDefault="00A64410" w:rsidP="00A64410">
                        <w:pPr>
                          <w:jc w:val="center"/>
                        </w:pPr>
                        <w:r>
                          <w:t>Dan Nuun dari ujung lidah disentuhkan dengan tempat tumbuhnya gigi seri atas sedikit maju dari huruf lam.</w:t>
                        </w:r>
                      </w:p>
                    </w:txbxContent>
                  </v:textbox>
                </v:shape>
                <v:shape id="Gambar 2" o:spid="_x0000_s1242" type="#_x0000_t75" style="position:absolute;left:43548;top:685;width:8750;height:8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">
                  <v:imagedata r:id="rId30" o:title=""/>
                </v:shape>
              </v:group>
            </w:pict>
          </mc:Fallback>
        </mc:AlternateContent>
      </w:r>
      <w:r w:rsidR="00622F32" w:rsidRPr="00753BDD">
        <w:rPr>
          <w:rFonts w:ascii="Segoe UI" w:eastAsia="MS Mincho" w:hAnsi="Segoe UI" w:cs="Segoe UI"/>
          <w:sz w:val="22"/>
          <w:szCs w:val="22"/>
          <w:rtl/>
        </w:rPr>
        <w:t xml:space="preserve"> </w:t>
      </w:r>
    </w:p>
    <w:p w14:paraId="41978EBB" w14:textId="781583D7" w:rsidR="00557949" w:rsidRDefault="00CA6986">
      <w:pPr>
        <w:rPr>
          <w:rFonts w:ascii="Segoe UI" w:eastAsia="MS Mincho" w:hAnsi="Segoe UI" w:cs="Segoe UI"/>
          <w:sz w:val="22"/>
          <w:szCs w:val="22"/>
          <w:rtl/>
        </w:rPr>
      </w:pPr>
      <w:r>
        <mc:AlternateContent>
          <mc:Choice Requires="wpg">
            <w:drawing>
              <wp:anchor distT="0" distB="0" distL="114300" distR="114300" simplePos="0" relativeHeight="251654226" behindDoc="0" locked="0" layoutInCell="1" allowOverlap="1" wp14:anchorId="222F0201" wp14:editId="029AC802">
                <wp:simplePos x="0" y="0"/>
                <wp:positionH relativeFrom="column">
                  <wp:posOffset>-669290</wp:posOffset>
                </wp:positionH>
                <wp:positionV relativeFrom="paragraph">
                  <wp:posOffset>5102225</wp:posOffset>
                </wp:positionV>
                <wp:extent cx="5666740" cy="1485900"/>
                <wp:effectExtent l="0" t="0" r="0" b="0"/>
                <wp:wrapNone/>
                <wp:docPr id="1455360454" name="Grup 1455360454"/>
                <wp:cNvGraphicFramePr/>
                <a:graphic xmlns:a="http://schemas.openxmlformats.org/drawingml/2006/main">
                  <a:graphicData uri="http://schemas.microsoft.com/office/word/2010/wordprocessingGroup">
                    <wpg:wgp>
                      <wpg:cNvGrpSpPr/>
                      <wpg:grpSpPr>
                        <a:xfrm>
                          <a:off x="0" y="0"/>
                          <a:ext cx="5666740" cy="1485900"/>
                          <a:chOff x="0" y="0"/>
                          <a:chExt cx="5667331" cy="1485900"/>
                        </a:xfrm>
                      </wpg:grpSpPr>
                      <wpg:grpSp>
                        <wpg:cNvPr id="1043312125" name="Grup 3"/>
                        <wpg:cNvGrpSpPr/>
                        <wpg:grpSpPr>
                          <a:xfrm>
                            <a:off x="0" y="228600"/>
                            <a:ext cx="1353185" cy="556260"/>
                            <a:chOff x="0" y="0"/>
                            <a:chExt cx="1353609" cy="556260"/>
                          </a:xfrm>
                        </wpg:grpSpPr>
                        <wps:wsp>
                          <wps:cNvPr id="1724609751" name="Persegi Panjang 8"/>
                          <wps:cNvSpPr/>
                          <wps:spPr>
                            <a:xfrm rot="16200000">
                              <a:off x="398675" y="-398675"/>
                              <a:ext cx="556260" cy="1353609"/>
                            </a:xfrm>
                            <a:prstGeom prst="rect">
                              <a:avLst/>
                            </a:prstGeom>
                            <a:solidFill>
                              <a:srgbClr val="FDEABC">
                                <a:alpha val="69804"/>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1902699" name="Kotak Teks 6"/>
                          <wps:cNvSpPr txBox="1"/>
                          <wps:spPr>
                            <a:xfrm>
                              <a:off x="924296" y="3122"/>
                              <a:ext cx="346363" cy="5054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57741B" w14:textId="5C6C002C" w:rsidR="00B44F61" w:rsidRPr="00E41285" w:rsidRDefault="00B44F61" w:rsidP="00F17E38">
                                <w:pPr>
                                  <w:rPr>
                                    <w:rFonts w:ascii="13/5Atom Sans" w:hAnsi="13/5Atom Sans"/>
                                    <w:sz w:val="40"/>
                                    <w:szCs w:val="40"/>
                                  </w:rPr>
                                </w:pPr>
                                <w:r>
                                  <w:rPr>
                                    <w:rFonts w:ascii="13/5Atom Sans" w:hAnsi="13/5Atom Sans"/>
                                    <w:color w:val="595959" w:themeColor="text1" w:themeTint="A6"/>
                                    <w:sz w:val="120"/>
                                    <w:szCs w:val="120"/>
                                  </w:rPr>
                                  <w:t>E</w:t>
                                </w:r>
                                <w:r>
                                  <w:rPr>
                                    <w:rFonts w:ascii="13/5Atom Sans" w:hAnsi="13/5Atom Sans"/>
                                    <w:sz w:val="120"/>
                                    <w:szCs w:val="1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14973261" name="Kotak Teks 1"/>
                        <wps:cNvSpPr txBox="1"/>
                        <wps:spPr>
                          <a:xfrm>
                            <a:off x="1433364" y="28570"/>
                            <a:ext cx="2209800" cy="14573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E271D7" w14:textId="5F2B9853" w:rsidR="00B44F61" w:rsidRDefault="00B44F61" w:rsidP="00A64410">
                              <w:pPr>
                                <w:jc w:val="center"/>
                                <w:rPr>
                                  <w:rFonts w:ascii="Cascadia Mono SemiLight" w:hAnsi="Cascadia Mono SemiLight" w:cs="Cascadia Mono SemiLight"/>
                                </w:rPr>
                              </w:pPr>
                              <w:r w:rsidRPr="00B44F61">
                                <w:rPr>
                                  <w:rFonts w:ascii="Cascadia Mono SemiLight" w:hAnsi="Cascadia Mono SemiLight" w:cs="Cascadia Mono SemiLight"/>
                                  <w:rtl/>
                                </w:rPr>
                                <w:t>وَالـظَّـاءُ وَالــذَّالُ وَثَــا لِلْعُـلْـيَـا مِـنْ طَرَفَيْهِمَـا</w:t>
                              </w:r>
                            </w:p>
                            <w:p w14:paraId="01B27146" w14:textId="42C937B2" w:rsidR="00C038A0" w:rsidRDefault="00CA6986" w:rsidP="00C038A0">
                              <w:pPr>
                                <w:spacing w:after="0"/>
                                <w:jc w:val="center"/>
                              </w:pPr>
                              <w:r>
                                <w:t>Dan</w:t>
                              </w:r>
                              <w:r w:rsidR="00805179">
                                <w:t xml:space="preserve"> </w:t>
                              </w:r>
                              <w:r w:rsidR="00C038A0">
                                <w:t>Dzo’, Dzal, Tsa’</w:t>
                              </w:r>
                              <w:r w:rsidR="00805179">
                                <w:t>.</w:t>
                              </w:r>
                              <w:r w:rsidR="00C038A0">
                                <w:t xml:space="preserve"> Ujung lidah dengan ujung gigi seri atas</w:t>
                              </w:r>
                            </w:p>
                            <w:p w14:paraId="00ADB3DC" w14:textId="36A4E0D6" w:rsidR="00C038A0" w:rsidRPr="00B44F61" w:rsidRDefault="00C038A0" w:rsidP="00C038A0">
                              <w:pPr>
                                <w:spacing w:after="0"/>
                                <w:jc w:val="center"/>
                              </w:pPr>
                              <w:r>
                                <w:t>Lidah sedikit keluar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73151913" name="Grup 12"/>
                        <wpg:cNvGrpSpPr/>
                        <wpg:grpSpPr>
                          <a:xfrm>
                            <a:off x="3810000" y="0"/>
                            <a:ext cx="1509395" cy="776287"/>
                            <a:chOff x="0" y="0"/>
                            <a:chExt cx="1509395" cy="776287"/>
                          </a:xfrm>
                        </wpg:grpSpPr>
                        <pic:pic xmlns:pic="http://schemas.openxmlformats.org/drawingml/2006/picture">
                          <pic:nvPicPr>
                            <pic:cNvPr id="159229733" name="Gambar 15922973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flipH="1">
                              <a:off x="752475" y="0"/>
                              <a:ext cx="756920" cy="774700"/>
                            </a:xfrm>
                            <a:prstGeom prst="rect">
                              <a:avLst/>
                            </a:prstGeom>
                          </pic:spPr>
                        </pic:pic>
                        <pic:pic xmlns:pic="http://schemas.openxmlformats.org/drawingml/2006/picture">
                          <pic:nvPicPr>
                            <pic:cNvPr id="1414436002" name="Gambar 141443600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4762"/>
                              <a:ext cx="771525" cy="771525"/>
                            </a:xfrm>
                            <a:prstGeom prst="rect">
                              <a:avLst/>
                            </a:prstGeom>
                          </pic:spPr>
                        </pic:pic>
                      </wpg:grpSp>
                      <wps:wsp>
                        <wps:cNvPr id="453133651" name="Kotak Teks 5"/>
                        <wps:cNvSpPr txBox="1"/>
                        <wps:spPr>
                          <a:xfrm>
                            <a:off x="3743325" y="800100"/>
                            <a:ext cx="1924006" cy="529188"/>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3C08828A" w14:textId="52B1AF8B" w:rsidR="00C038A0" w:rsidRPr="00444AE0" w:rsidRDefault="00C038A0" w:rsidP="00C038A0">
                              <w:pPr>
                                <w:rPr>
                                  <w:color w:val="743C08" w:themeColor="accent3"/>
                                  <w:rPrChange w:id="5" w:author="Lenovo Legion" w:date="2023-10-16T06:31:00Z">
                                    <w:rPr/>
                                  </w:rPrChange>
                                </w:rPr>
                              </w:pPr>
                              <w:r w:rsidRPr="00444AE0">
                                <w:rPr>
                                  <w:color w:val="743C08" w:themeColor="accent3"/>
                                  <w:rPrChange w:id="6" w:author="Lenovo Legion" w:date="2023-10-16T06:31:00Z">
                                    <w:rPr/>
                                  </w:rPrChange>
                                </w:rPr>
                                <w:t>Huruf Dzo’</w:t>
                              </w:r>
                              <w:r w:rsidR="005779FC" w:rsidRPr="00444AE0">
                                <w:rPr>
                                  <w:color w:val="743C08" w:themeColor="accent3"/>
                                  <w:rPrChange w:id="7" w:author="Lenovo Legion" w:date="2023-10-16T06:31:00Z">
                                    <w:rPr/>
                                  </w:rPrChange>
                                </w:rPr>
                                <w:t>.</w:t>
                              </w:r>
                              <w:r w:rsidRPr="00444AE0">
                                <w:rPr>
                                  <w:color w:val="743C08" w:themeColor="accent3"/>
                                  <w:rPrChange w:id="8" w:author="Lenovo Legion" w:date="2023-10-16T06:31:00Z">
                                    <w:rPr/>
                                  </w:rPrChange>
                                </w:rPr>
                                <w:t xml:space="preserve"> pangkal lidah lebih terangkat.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22F0201" id="Grup 1455360454" o:spid="_x0000_s1243" style="position:absolute;margin-left:-52.7pt;margin-top:401.75pt;width:446.2pt;height:117pt;z-index:251654226;mso-height-relative:margin" coordsize="56673,14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">
                <v:group id="Grup 3" o:spid="_x0000_s1244" style="position:absolute;top:2286;width:13531;height:5562" coordsize="13536,5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">
                  <v:rect id="Persegi Panjang 8" o:spid="_x0000_s1245" style="position:absolute;left:3987;top:-3987;width:5562;height:1353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" fillcolor="#fdeabc" stroked="f" strokeweight="1pt">
                    <v:fill opacity="45746f"/>
                  </v:rect>
                  <v:shape id="Kotak Teks 6" o:spid="_x0000_s1246" type="#_x0000_t202" style="position:absolute;left:9242;top:31;width:3464;height:5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" filled="f" stroked="f">
                    <v:textbox>
                      <w:txbxContent>
                        <w:p w14:paraId="5857741B" w14:textId="5C6C002C" w:rsidR="00B44F61" w:rsidRPr="00E41285" w:rsidRDefault="00B44F61" w:rsidP="00F17E38">
                          <w:pPr>
                            <w:rPr>
                              <w:rFonts w:ascii="13/5Atom Sans" w:hAnsi="13/5Atom Sans"/>
                              <w:sz w:val="40"/>
                              <w:szCs w:val="40"/>
                            </w:rPr>
                          </w:pPr>
                          <w:r>
                            <w:rPr>
                              <w:rFonts w:ascii="13/5Atom Sans" w:hAnsi="13/5Atom Sans"/>
                              <w:color w:val="595959" w:themeColor="text1" w:themeTint="A6"/>
                              <w:sz w:val="120"/>
                              <w:szCs w:val="120"/>
                            </w:rPr>
                            <w:t>E</w:t>
                          </w:r>
                          <w:r>
                            <w:rPr>
                              <w:rFonts w:ascii="13/5Atom Sans" w:hAnsi="13/5Atom Sans"/>
                              <w:sz w:val="120"/>
                              <w:szCs w:val="120"/>
                            </w:rPr>
                            <w:t xml:space="preserve"> </w:t>
                          </w:r>
                        </w:p>
                      </w:txbxContent>
                    </v:textbox>
                  </v:shape>
                </v:group>
                <v:shape id="_x0000_s1247" type="#_x0000_t202" style="position:absolute;left:14333;top:285;width:22098;height:14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" filled="f" stroked="f">
                  <v:textbox>
                    <w:txbxContent>
                      <w:p w14:paraId="2DE271D7" w14:textId="5F2B9853" w:rsidR="00B44F61" w:rsidRDefault="00B44F61" w:rsidP="00A64410">
                        <w:pPr>
                          <w:jc w:val="center"/>
                          <w:rPr>
                            <w:rFonts w:ascii="Cascadia Mono SemiLight" w:hAnsi="Cascadia Mono SemiLight" w:cs="Cascadia Mono SemiLight"/>
                          </w:rPr>
                        </w:pPr>
                        <w:r w:rsidRPr="00B44F61">
                          <w:rPr>
                            <w:rFonts w:ascii="Cascadia Mono SemiLight" w:hAnsi="Cascadia Mono SemiLight" w:cs="Cascadia Mono SemiLight"/>
                            <w:rtl/>
                          </w:rPr>
                          <w:t>وَالـظَّـاءُ وَالــذَّالُ وَثَــا لِلْعُـلْـيَـا مِـنْ طَرَفَيْهِمَـا</w:t>
                        </w:r>
                      </w:p>
                      <w:p w14:paraId="01B27146" w14:textId="42C937B2" w:rsidR="00C038A0" w:rsidRDefault="00CA6986" w:rsidP="00C038A0">
                        <w:pPr>
                          <w:spacing w:after="0"/>
                          <w:jc w:val="center"/>
                        </w:pPr>
                        <w:r>
                          <w:t>Dan</w:t>
                        </w:r>
                        <w:r w:rsidR="00805179">
                          <w:t xml:space="preserve"> </w:t>
                        </w:r>
                        <w:r w:rsidR="00C038A0">
                          <w:t>Dzo’, Dzal, Tsa’</w:t>
                        </w:r>
                        <w:r w:rsidR="00805179">
                          <w:t>.</w:t>
                        </w:r>
                        <w:r w:rsidR="00C038A0">
                          <w:t xml:space="preserve"> Ujung lidah dengan ujung gigi seri atas</w:t>
                        </w:r>
                      </w:p>
                      <w:p w14:paraId="00ADB3DC" w14:textId="36A4E0D6" w:rsidR="00C038A0" w:rsidRPr="00B44F61" w:rsidRDefault="00C038A0" w:rsidP="00C038A0">
                        <w:pPr>
                          <w:spacing w:after="0"/>
                          <w:jc w:val="center"/>
                        </w:pPr>
                        <w:r>
                          <w:t>Lidah sedikit keluar</w:t>
                        </w:r>
                      </w:p>
                    </w:txbxContent>
                  </v:textbox>
                </v:shape>
                <v:group id="Grup 12" o:spid="_x0000_s1248" style="position:absolute;left:38100;width:15093;height:7762" coordsize="15093,7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">
                  <v:shape id="Gambar 159229733" o:spid="_x0000_s1249" type="#_x0000_t75" style="position:absolute;left:7524;width:7569;height:774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">
                    <v:imagedata r:id="rId33" o:title=""/>
                  </v:shape>
                  <v:shape id="Gambar 1414436002" o:spid="_x0000_s1250" type="#_x0000_t75" style="position:absolute;top:47;width:7715;height:7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">
                    <v:imagedata r:id="rId34" o:title=""/>
                  </v:shape>
                </v:group>
                <v:shape id="Kotak Teks 5" o:spid="_x0000_s1251" type="#_x0000_t202" style="position:absolute;left:37433;top:8001;width:19240;height:5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" filled="f" stroked="f">
                  <v:textbox>
                    <w:txbxContent>
                      <w:p w14:paraId="3C08828A" w14:textId="52B1AF8B" w:rsidR="00C038A0" w:rsidRPr="00444AE0" w:rsidRDefault="00C038A0" w:rsidP="00C038A0">
                        <w:pPr>
                          <w:rPr>
                            <w:color w:val="743C08" w:themeColor="accent3"/>
                            <w:rPrChange w:id="9" w:author="Lenovo Legion" w:date="2023-10-16T06:31:00Z">
                              <w:rPr/>
                            </w:rPrChange>
                          </w:rPr>
                        </w:pPr>
                        <w:r w:rsidRPr="00444AE0">
                          <w:rPr>
                            <w:color w:val="743C08" w:themeColor="accent3"/>
                            <w:rPrChange w:id="10" w:author="Lenovo Legion" w:date="2023-10-16T06:31:00Z">
                              <w:rPr/>
                            </w:rPrChange>
                          </w:rPr>
                          <w:t>Huruf Dzo’</w:t>
                        </w:r>
                        <w:r w:rsidR="005779FC" w:rsidRPr="00444AE0">
                          <w:rPr>
                            <w:color w:val="743C08" w:themeColor="accent3"/>
                            <w:rPrChange w:id="11" w:author="Lenovo Legion" w:date="2023-10-16T06:31:00Z">
                              <w:rPr/>
                            </w:rPrChange>
                          </w:rPr>
                          <w:t>.</w:t>
                        </w:r>
                        <w:r w:rsidRPr="00444AE0">
                          <w:rPr>
                            <w:color w:val="743C08" w:themeColor="accent3"/>
                            <w:rPrChange w:id="12" w:author="Lenovo Legion" w:date="2023-10-16T06:31:00Z">
                              <w:rPr/>
                            </w:rPrChange>
                          </w:rPr>
                          <w:t xml:space="preserve"> pangkal lidah lebih terangkat.</w:t>
                        </w:r>
                      </w:p>
                    </w:txbxContent>
                  </v:textbox>
                </v:shape>
              </v:group>
            </w:pict>
          </mc:Fallback>
        </mc:AlternateContent>
      </w:r>
      <w:r w:rsidR="003C1BC1">
        <mc:AlternateContent>
          <mc:Choice Requires="wps">
            <w:drawing>
              <wp:anchor distT="0" distB="0" distL="114300" distR="114300" simplePos="0" relativeHeight="251654251" behindDoc="0" locked="0" layoutInCell="1" allowOverlap="1" wp14:anchorId="5E3B8D1A" wp14:editId="44FF4A45">
                <wp:simplePos x="0" y="0"/>
                <wp:positionH relativeFrom="page">
                  <wp:align>right</wp:align>
                </wp:positionH>
                <wp:positionV relativeFrom="paragraph">
                  <wp:posOffset>6359525</wp:posOffset>
                </wp:positionV>
                <wp:extent cx="517071" cy="451122"/>
                <wp:effectExtent l="0" t="0" r="0" b="6350"/>
                <wp:wrapNone/>
                <wp:docPr id="1197763509" name="Kotak Teks 1197763509"/>
                <wp:cNvGraphicFramePr/>
                <a:graphic xmlns:a="http://schemas.openxmlformats.org/drawingml/2006/main">
                  <a:graphicData uri="http://schemas.microsoft.com/office/word/2010/wordprocessingShape">
                    <wps:wsp>
                      <wps:cNvSpPr txBox="1"/>
                      <wps:spPr>
                        <a:xfrm>
                          <a:off x="0" y="0"/>
                          <a:ext cx="517071" cy="45112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549B4A" w14:textId="01B92369" w:rsidR="003C1BC1" w:rsidRPr="00E41285" w:rsidRDefault="003C1BC1" w:rsidP="003C1BC1">
                            <w:pPr>
                              <w:rPr>
                                <w:rFonts w:ascii="13/5Atom Sans" w:hAnsi="13/5Atom Sans"/>
                                <w:sz w:val="40"/>
                                <w:szCs w:val="40"/>
                              </w:rPr>
                            </w:pPr>
                            <w:r w:rsidRPr="004055E3">
                              <w:rPr>
                                <w:rFonts w:ascii="13/5Atom Sans" w:hAnsi="13/5Atom Sans"/>
                                <w:color w:val="595959" w:themeColor="text1" w:themeTint="A6"/>
                                <w:sz w:val="96"/>
                                <w:szCs w:val="96"/>
                              </w:rPr>
                              <w:t>0</w:t>
                            </w:r>
                            <w:r>
                              <w:rPr>
                                <w:rFonts w:ascii="13/5Atom Sans" w:hAnsi="13/5Atom Sans"/>
                                <w:color w:val="595959" w:themeColor="text1" w:themeTint="A6"/>
                                <w:sz w:val="96"/>
                                <w:szCs w:val="96"/>
                              </w:rPr>
                              <w:t>6</w:t>
                            </w:r>
                            <w:r>
                              <w:rPr>
                                <w:rFonts w:ascii="13/5Atom Sans" w:hAnsi="13/5Atom Sans"/>
                                <w:sz w:val="120"/>
                                <w:szCs w:val="1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B8D1A" id="Kotak Teks 1197763509" o:spid="_x0000_s1252" type="#_x0000_t202" style="position:absolute;margin-left:-10.5pt;margin-top:500.75pt;width:40.7pt;height:35.5pt;z-index:25165425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" filled="f" stroked="f">
                <v:textbox>
                  <w:txbxContent>
                    <w:p w14:paraId="22549B4A" w14:textId="01B92369" w:rsidR="003C1BC1" w:rsidRPr="00E41285" w:rsidRDefault="003C1BC1" w:rsidP="003C1BC1">
                      <w:pPr>
                        <w:rPr>
                          <w:rFonts w:ascii="13/5Atom Sans" w:hAnsi="13/5Atom Sans"/>
                          <w:sz w:val="40"/>
                          <w:szCs w:val="40"/>
                        </w:rPr>
                      </w:pPr>
                      <w:r w:rsidRPr="004055E3">
                        <w:rPr>
                          <w:rFonts w:ascii="13/5Atom Sans" w:hAnsi="13/5Atom Sans"/>
                          <w:color w:val="595959" w:themeColor="text1" w:themeTint="A6"/>
                          <w:sz w:val="96"/>
                          <w:szCs w:val="96"/>
                        </w:rPr>
                        <w:t>0</w:t>
                      </w:r>
                      <w:r>
                        <w:rPr>
                          <w:rFonts w:ascii="13/5Atom Sans" w:hAnsi="13/5Atom Sans"/>
                          <w:color w:val="595959" w:themeColor="text1" w:themeTint="A6"/>
                          <w:sz w:val="96"/>
                          <w:szCs w:val="96"/>
                        </w:rPr>
                        <w:t>6</w:t>
                      </w:r>
                      <w:r>
                        <w:rPr>
                          <w:rFonts w:ascii="13/5Atom Sans" w:hAnsi="13/5Atom Sans"/>
                          <w:sz w:val="120"/>
                          <w:szCs w:val="120"/>
                        </w:rPr>
                        <w:t xml:space="preserve"> </w:t>
                      </w:r>
                    </w:p>
                  </w:txbxContent>
                </v:textbox>
                <w10:wrap anchorx="page"/>
              </v:shape>
            </w:pict>
          </mc:Fallback>
        </mc:AlternateContent>
      </w:r>
      <w:r w:rsidR="00C038A0">
        <mc:AlternateContent>
          <mc:Choice Requires="wpg">
            <w:drawing>
              <wp:anchor distT="0" distB="0" distL="114300" distR="114300" simplePos="0" relativeHeight="251654223" behindDoc="0" locked="0" layoutInCell="1" allowOverlap="1" wp14:anchorId="18E7F5CE" wp14:editId="7C66176A">
                <wp:simplePos x="0" y="0"/>
                <wp:positionH relativeFrom="column">
                  <wp:posOffset>-932180</wp:posOffset>
                </wp:positionH>
                <wp:positionV relativeFrom="paragraph">
                  <wp:posOffset>891540</wp:posOffset>
                </wp:positionV>
                <wp:extent cx="5733415" cy="1192530"/>
                <wp:effectExtent l="0" t="0" r="635" b="7620"/>
                <wp:wrapNone/>
                <wp:docPr id="1999121645" name="Grup 1999121645"/>
                <wp:cNvGraphicFramePr/>
                <a:graphic xmlns:a="http://schemas.openxmlformats.org/drawingml/2006/main">
                  <a:graphicData uri="http://schemas.microsoft.com/office/word/2010/wordprocessingGroup">
                    <wpg:wgp>
                      <wpg:cNvGrpSpPr/>
                      <wpg:grpSpPr>
                        <a:xfrm>
                          <a:off x="0" y="0"/>
                          <a:ext cx="5733415" cy="1192530"/>
                          <a:chOff x="0" y="0"/>
                          <a:chExt cx="5733415" cy="1192530"/>
                        </a:xfrm>
                      </wpg:grpSpPr>
                      <wpg:grpSp>
                        <wpg:cNvPr id="1442961526" name="Grup 2"/>
                        <wpg:cNvGrpSpPr/>
                        <wpg:grpSpPr>
                          <a:xfrm>
                            <a:off x="0" y="175260"/>
                            <a:ext cx="1630680" cy="556260"/>
                            <a:chOff x="0" y="0"/>
                            <a:chExt cx="1630680" cy="556260"/>
                          </a:xfrm>
                        </wpg:grpSpPr>
                        <wps:wsp>
                          <wps:cNvPr id="1200960774" name="Persegi Panjang 8"/>
                          <wps:cNvSpPr/>
                          <wps:spPr>
                            <a:xfrm rot="16200000">
                              <a:off x="537210" y="-537210"/>
                              <a:ext cx="556260" cy="1630680"/>
                            </a:xfrm>
                            <a:prstGeom prst="rect">
                              <a:avLst/>
                            </a:prstGeom>
                            <a:solidFill>
                              <a:schemeClr val="accent1">
                                <a:alpha val="69804"/>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923736" name="Kotak Teks 6"/>
                          <wps:cNvSpPr txBox="1"/>
                          <wps:spPr>
                            <a:xfrm>
                              <a:off x="1186469" y="21994"/>
                              <a:ext cx="356754" cy="4953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575FDA" w14:textId="0FB8E5D9" w:rsidR="00F17E38" w:rsidRPr="00E41285" w:rsidRDefault="00F17E38" w:rsidP="00F17E38">
                                <w:pPr>
                                  <w:rPr>
                                    <w:rFonts w:ascii="13/5Atom Sans" w:hAnsi="13/5Atom Sans"/>
                                    <w:sz w:val="40"/>
                                    <w:szCs w:val="40"/>
                                  </w:rPr>
                                </w:pPr>
                                <w:r>
                                  <w:rPr>
                                    <w:rFonts w:ascii="13/5Atom Sans" w:hAnsi="13/5Atom Sans"/>
                                    <w:color w:val="FFFFFF" w:themeColor="background1"/>
                                    <w:sz w:val="120"/>
                                    <w:szCs w:val="120"/>
                                  </w:rPr>
                                  <w:t>B</w:t>
                                </w:r>
                                <w:r>
                                  <w:rPr>
                                    <w:rFonts w:ascii="13/5Atom Sans" w:hAnsi="13/5Atom Sans"/>
                                    <w:sz w:val="120"/>
                                    <w:szCs w:val="1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51870147" name="Kotak Teks 1"/>
                        <wps:cNvSpPr txBox="1"/>
                        <wps:spPr>
                          <a:xfrm>
                            <a:off x="1756410" y="0"/>
                            <a:ext cx="2339788" cy="111162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E3B001" w14:textId="10E87DC8" w:rsidR="00A64410" w:rsidRPr="00A64410" w:rsidRDefault="00A64410" w:rsidP="009E3E25">
                              <w:pPr>
                                <w:jc w:val="center"/>
                                <w:rPr>
                                  <w:rFonts w:ascii="Cascadia Mono SemiLight" w:hAnsi="Cascadia Mono SemiLight" w:cs="Cascadia Mono SemiLight"/>
                                </w:rPr>
                              </w:pPr>
                              <w:r w:rsidRPr="00A64410">
                                <w:rPr>
                                  <w:rFonts w:ascii="Cascadia Mono SemiLight" w:hAnsi="Cascadia Mono SemiLight" w:cs="Cascadia Mono SemiLight"/>
                                  <w:rtl/>
                                </w:rPr>
                                <w:t>وَالــرَّا يُدَانِـيـهِ</w:t>
                              </w:r>
                              <w:r w:rsidR="009E3E25" w:rsidRPr="009E3E25">
                                <w:rPr>
                                  <w:rFonts w:ascii="Cascadia Mono SemiLight" w:hAnsi="Cascadia Mono SemiLight" w:cs="Cascadia Mono SemiLight"/>
                                  <w:rtl/>
                                </w:rPr>
                                <w:t xml:space="preserve"> </w:t>
                              </w:r>
                              <w:r w:rsidR="009E3E25" w:rsidRPr="00A64410">
                                <w:rPr>
                                  <w:rFonts w:ascii="Cascadia Mono SemiLight" w:hAnsi="Cascadia Mono SemiLight" w:cs="Cascadia Mono SemiLight"/>
                                  <w:rtl/>
                                </w:rPr>
                                <w:t>لِظَـهْـرٍ أَدْخَـلُ</w:t>
                              </w:r>
                            </w:p>
                            <w:p w14:paraId="4B5A644E" w14:textId="34960E98" w:rsidR="00A64410" w:rsidRPr="00A64410" w:rsidRDefault="00A64410" w:rsidP="00A64410">
                              <w:pPr>
                                <w:jc w:val="center"/>
                              </w:pPr>
                              <w:r>
                                <w:t>Kemudian</w:t>
                              </w:r>
                              <w:r w:rsidR="00573B86">
                                <w:t>,</w:t>
                              </w:r>
                              <w:r>
                                <w:t xml:space="preserve"> Huruf Ra’ </w:t>
                              </w:r>
                              <w:r w:rsidR="00256C33">
                                <w:t>hampir sama seperti huruf Nun tapi sedikit masuk ke punggung lidah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83993053" name="Gambar 1883993053"/>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3996690" y="118110"/>
                            <a:ext cx="875030" cy="875030"/>
                          </a:xfrm>
                          <a:prstGeom prst="rect">
                            <a:avLst/>
                          </a:prstGeom>
                        </pic:spPr>
                      </pic:pic>
                      <pic:pic xmlns:pic="http://schemas.openxmlformats.org/drawingml/2006/picture">
                        <pic:nvPicPr>
                          <pic:cNvPr id="1890031506" name="Gambar 1890031506"/>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flipH="1">
                            <a:off x="4869180" y="121920"/>
                            <a:ext cx="864235" cy="864235"/>
                          </a:xfrm>
                          <a:prstGeom prst="rect">
                            <a:avLst/>
                          </a:prstGeom>
                        </pic:spPr>
                      </pic:pic>
                      <wps:wsp>
                        <wps:cNvPr id="2098136418" name="Kotak Teks 5"/>
                        <wps:cNvSpPr txBox="1"/>
                        <wps:spPr>
                          <a:xfrm>
                            <a:off x="5010150" y="948690"/>
                            <a:ext cx="541020" cy="23622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0B90FFC" w14:textId="13848196" w:rsidR="00F6381E" w:rsidRPr="00444AE0" w:rsidRDefault="00F6381E">
                              <w:pPr>
                                <w:rPr>
                                  <w:color w:val="743C08" w:themeColor="accent3"/>
                                  <w:rPrChange w:id="13" w:author="Lenovo Legion" w:date="2023-10-16T06:31:00Z">
                                    <w:rPr/>
                                  </w:rPrChange>
                                </w:rPr>
                              </w:pPr>
                              <w:r w:rsidRPr="00444AE0">
                                <w:rPr>
                                  <w:color w:val="743C08" w:themeColor="accent3"/>
                                  <w:rPrChange w:id="14" w:author="Lenovo Legion" w:date="2023-10-16T06:31:00Z">
                                    <w:rPr/>
                                  </w:rPrChange>
                                </w:rPr>
                                <w:t>TEBAL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5326753" name="Kotak Teks 5"/>
                        <wps:cNvSpPr txBox="1"/>
                        <wps:spPr>
                          <a:xfrm>
                            <a:off x="4221480" y="956310"/>
                            <a:ext cx="541020" cy="23622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09BC82E" w14:textId="1010A59C" w:rsidR="00F6381E" w:rsidRPr="00444AE0" w:rsidRDefault="00F6381E">
                              <w:pPr>
                                <w:rPr>
                                  <w:color w:val="743C08" w:themeColor="accent3"/>
                                  <w:rPrChange w:id="15" w:author="Lenovo Legion" w:date="2023-10-16T06:31:00Z">
                                    <w:rPr/>
                                  </w:rPrChange>
                                </w:rPr>
                              </w:pPr>
                              <w:r w:rsidRPr="00444AE0">
                                <w:rPr>
                                  <w:color w:val="743C08" w:themeColor="accent3"/>
                                  <w:rPrChange w:id="16" w:author="Lenovo Legion" w:date="2023-10-16T06:31:00Z">
                                    <w:rPr/>
                                  </w:rPrChange>
                                </w:rPr>
                                <w:t>TIPIS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8E7F5CE" id="Grup 1999121645" o:spid="_x0000_s1253" style="position:absolute;margin-left:-73.4pt;margin-top:70.2pt;width:451.45pt;height:93.9pt;z-index:251654223;mso-height-relative:margin" coordsize="57334,11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">
                <v:group id="Grup 2" o:spid="_x0000_s1254" style="position:absolute;top:1752;width:16306;height:5563" coordsize="16306,5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">
                  <v:rect id="Persegi Panjang 8" o:spid="_x0000_s1255" style="position:absolute;left:5372;top:-5372;width:5562;height:1630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" fillcolor="#f6b61e [3204]" stroked="f" strokeweight="1pt">
                    <v:fill opacity="45746f"/>
                  </v:rect>
                  <v:shape id="Kotak Teks 6" o:spid="_x0000_s1256" type="#_x0000_t202" style="position:absolute;left:11864;top:219;width:356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" filled="f" stroked="f">
                    <v:textbox>
                      <w:txbxContent>
                        <w:p w14:paraId="69575FDA" w14:textId="0FB8E5D9" w:rsidR="00F17E38" w:rsidRPr="00E41285" w:rsidRDefault="00F17E38" w:rsidP="00F17E38">
                          <w:pPr>
                            <w:rPr>
                              <w:rFonts w:ascii="13/5Atom Sans" w:hAnsi="13/5Atom Sans"/>
                              <w:sz w:val="40"/>
                              <w:szCs w:val="40"/>
                            </w:rPr>
                          </w:pPr>
                          <w:r>
                            <w:rPr>
                              <w:rFonts w:ascii="13/5Atom Sans" w:hAnsi="13/5Atom Sans"/>
                              <w:color w:val="FFFFFF" w:themeColor="background1"/>
                              <w:sz w:val="120"/>
                              <w:szCs w:val="120"/>
                            </w:rPr>
                            <w:t>B</w:t>
                          </w:r>
                          <w:r>
                            <w:rPr>
                              <w:rFonts w:ascii="13/5Atom Sans" w:hAnsi="13/5Atom Sans"/>
                              <w:sz w:val="120"/>
                              <w:szCs w:val="120"/>
                            </w:rPr>
                            <w:t xml:space="preserve"> </w:t>
                          </w:r>
                        </w:p>
                      </w:txbxContent>
                    </v:textbox>
                  </v:shape>
                </v:group>
                <v:shape id="_x0000_s1257" type="#_x0000_t202" style="position:absolute;left:17564;width:23397;height:11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" filled="f" stroked="f">
                  <v:textbox>
                    <w:txbxContent>
                      <w:p w14:paraId="2EE3B001" w14:textId="10E87DC8" w:rsidR="00A64410" w:rsidRPr="00A64410" w:rsidRDefault="00A64410" w:rsidP="009E3E25">
                        <w:pPr>
                          <w:jc w:val="center"/>
                          <w:rPr>
                            <w:rFonts w:ascii="Cascadia Mono SemiLight" w:hAnsi="Cascadia Mono SemiLight" w:cs="Cascadia Mono SemiLight"/>
                          </w:rPr>
                        </w:pPr>
                        <w:r w:rsidRPr="00A64410">
                          <w:rPr>
                            <w:rFonts w:ascii="Cascadia Mono SemiLight" w:hAnsi="Cascadia Mono SemiLight" w:cs="Cascadia Mono SemiLight"/>
                            <w:rtl/>
                          </w:rPr>
                          <w:t>وَالــرَّا يُدَانِـيـهِ</w:t>
                        </w:r>
                        <w:r w:rsidR="009E3E25" w:rsidRPr="009E3E25">
                          <w:rPr>
                            <w:rFonts w:ascii="Cascadia Mono SemiLight" w:hAnsi="Cascadia Mono SemiLight" w:cs="Cascadia Mono SemiLight"/>
                            <w:rtl/>
                          </w:rPr>
                          <w:t xml:space="preserve"> </w:t>
                        </w:r>
                        <w:r w:rsidR="009E3E25" w:rsidRPr="00A64410">
                          <w:rPr>
                            <w:rFonts w:ascii="Cascadia Mono SemiLight" w:hAnsi="Cascadia Mono SemiLight" w:cs="Cascadia Mono SemiLight"/>
                            <w:rtl/>
                          </w:rPr>
                          <w:t>لِظَـهْـرٍ أَدْخَـلُ</w:t>
                        </w:r>
                      </w:p>
                      <w:p w14:paraId="4B5A644E" w14:textId="34960E98" w:rsidR="00A64410" w:rsidRPr="00A64410" w:rsidRDefault="00A64410" w:rsidP="00A64410">
                        <w:pPr>
                          <w:jc w:val="center"/>
                        </w:pPr>
                        <w:r>
                          <w:t>Kemudian</w:t>
                        </w:r>
                        <w:r w:rsidR="00573B86">
                          <w:t>,</w:t>
                        </w:r>
                        <w:r>
                          <w:t xml:space="preserve"> Huruf Ra’ </w:t>
                        </w:r>
                        <w:r w:rsidR="00256C33">
                          <w:t>hampir sama seperti huruf Nun tapi sedikit masuk ke punggung lidah</w:t>
                        </w:r>
                      </w:p>
                    </w:txbxContent>
                  </v:textbox>
                </v:shape>
                <v:shape id="Gambar 1883993053" o:spid="_x0000_s1258" type="#_x0000_t75" style="position:absolute;left:39966;top:1181;width:8751;height:8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">
                  <v:imagedata r:id="rId37" o:title=""/>
                </v:shape>
                <v:shape id="Gambar 1890031506" o:spid="_x0000_s1259" type="#_x0000_t75" style="position:absolute;left:48691;top:1219;width:8643;height:864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">
                  <v:imagedata r:id="rId38" o:title=""/>
                </v:shape>
                <v:shape id="Kotak Teks 5" o:spid="_x0000_s1260" type="#_x0000_t202" style="position:absolute;left:50101;top:9486;width:5410;height: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" filled="f" stroked="f">
                  <v:textbox>
                    <w:txbxContent>
                      <w:p w14:paraId="70B90FFC" w14:textId="13848196" w:rsidR="00F6381E" w:rsidRPr="00444AE0" w:rsidRDefault="00F6381E">
                        <w:pPr>
                          <w:rPr>
                            <w:color w:val="743C08" w:themeColor="accent3"/>
                            <w:rPrChange w:id="17" w:author="Lenovo Legion" w:date="2023-10-16T06:31:00Z">
                              <w:rPr/>
                            </w:rPrChange>
                          </w:rPr>
                        </w:pPr>
                        <w:r w:rsidRPr="00444AE0">
                          <w:rPr>
                            <w:color w:val="743C08" w:themeColor="accent3"/>
                            <w:rPrChange w:id="18" w:author="Lenovo Legion" w:date="2023-10-16T06:31:00Z">
                              <w:rPr/>
                            </w:rPrChange>
                          </w:rPr>
                          <w:t>TEBAL</w:t>
                        </w:r>
                      </w:p>
                    </w:txbxContent>
                  </v:textbox>
                </v:shape>
                <v:shape id="Kotak Teks 5" o:spid="_x0000_s1261" type="#_x0000_t202" style="position:absolute;left:42214;top:9563;width:5411;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" filled="f" stroked="f">
                  <v:textbox>
                    <w:txbxContent>
                      <w:p w14:paraId="609BC82E" w14:textId="1010A59C" w:rsidR="00F6381E" w:rsidRPr="00444AE0" w:rsidRDefault="00F6381E">
                        <w:pPr>
                          <w:rPr>
                            <w:color w:val="743C08" w:themeColor="accent3"/>
                            <w:rPrChange w:id="19" w:author="Lenovo Legion" w:date="2023-10-16T06:31:00Z">
                              <w:rPr/>
                            </w:rPrChange>
                          </w:rPr>
                        </w:pPr>
                        <w:r w:rsidRPr="00444AE0">
                          <w:rPr>
                            <w:color w:val="743C08" w:themeColor="accent3"/>
                            <w:rPrChange w:id="20" w:author="Lenovo Legion" w:date="2023-10-16T06:31:00Z">
                              <w:rPr/>
                            </w:rPrChange>
                          </w:rPr>
                          <w:t>TIPIS</w:t>
                        </w:r>
                      </w:p>
                    </w:txbxContent>
                  </v:textbox>
                </v:shape>
              </v:group>
            </w:pict>
          </mc:Fallback>
        </mc:AlternateContent>
      </w:r>
      <w:r w:rsidR="00C038A0">
        <mc:AlternateContent>
          <mc:Choice Requires="wpg">
            <w:drawing>
              <wp:anchor distT="0" distB="0" distL="114300" distR="114300" simplePos="0" relativeHeight="251654225" behindDoc="0" locked="0" layoutInCell="1" allowOverlap="1" wp14:anchorId="782343AE" wp14:editId="736EF430">
                <wp:simplePos x="0" y="0"/>
                <wp:positionH relativeFrom="column">
                  <wp:posOffset>-937895</wp:posOffset>
                </wp:positionH>
                <wp:positionV relativeFrom="paragraph">
                  <wp:posOffset>3633816</wp:posOffset>
                </wp:positionV>
                <wp:extent cx="5914390" cy="1407160"/>
                <wp:effectExtent l="0" t="0" r="0" b="2540"/>
                <wp:wrapNone/>
                <wp:docPr id="378500719" name="Grup 378500719"/>
                <wp:cNvGraphicFramePr/>
                <a:graphic xmlns:a="http://schemas.openxmlformats.org/drawingml/2006/main">
                  <a:graphicData uri="http://schemas.microsoft.com/office/word/2010/wordprocessingGroup">
                    <wpg:wgp>
                      <wpg:cNvGrpSpPr/>
                      <wpg:grpSpPr>
                        <a:xfrm>
                          <a:off x="0" y="0"/>
                          <a:ext cx="5914390" cy="1407160"/>
                          <a:chOff x="0" y="0"/>
                          <a:chExt cx="5914524" cy="1407695"/>
                        </a:xfrm>
                      </wpg:grpSpPr>
                      <wpg:grpSp>
                        <wpg:cNvPr id="49382698" name="Grup 1"/>
                        <wpg:cNvGrpSpPr/>
                        <wpg:grpSpPr>
                          <a:xfrm>
                            <a:off x="0" y="240632"/>
                            <a:ext cx="1630680" cy="658495"/>
                            <a:chOff x="1" y="-142970"/>
                            <a:chExt cx="1630680" cy="784272"/>
                          </a:xfrm>
                        </wpg:grpSpPr>
                        <wps:wsp>
                          <wps:cNvPr id="736899776" name="Persegi Panjang 8"/>
                          <wps:cNvSpPr/>
                          <wps:spPr>
                            <a:xfrm rot="16200000">
                              <a:off x="465680" y="-608649"/>
                              <a:ext cx="699321" cy="1630680"/>
                            </a:xfrm>
                            <a:prstGeom prst="rect">
                              <a:avLst/>
                            </a:prstGeom>
                            <a:solidFill>
                              <a:schemeClr val="accent1">
                                <a:alpha val="69804"/>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1669510" name="Kotak Teks 6"/>
                          <wps:cNvSpPr txBox="1"/>
                          <wps:spPr>
                            <a:xfrm>
                              <a:off x="1176985" y="-112194"/>
                              <a:ext cx="356754" cy="75349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75B693" w14:textId="45B65591" w:rsidR="00B44F61" w:rsidRPr="00F825B7" w:rsidRDefault="00B44F61" w:rsidP="00F17E38">
                                <w:pPr>
                                  <w:rPr>
                                    <w:rFonts w:ascii="13/5Atom Sans" w:hAnsi="13/5Atom Sans"/>
                                    <w:sz w:val="120"/>
                                    <w:szCs w:val="120"/>
                                  </w:rPr>
                                </w:pPr>
                                <w:r w:rsidRPr="00F825B7">
                                  <w:rPr>
                                    <w:rFonts w:ascii="13/5Atom Sans" w:hAnsi="13/5Atom Sans"/>
                                    <w:color w:val="FFFFFF" w:themeColor="background1"/>
                                    <w:sz w:val="120"/>
                                    <w:szCs w:val="120"/>
                                  </w:rPr>
                                  <w:t>D</w:t>
                                </w:r>
                                <w:r w:rsidRPr="00F825B7">
                                  <w:rPr>
                                    <w:rFonts w:ascii="13/5Atom Sans" w:hAnsi="13/5Atom Sans"/>
                                    <w:sz w:val="120"/>
                                    <w:szCs w:val="1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63916233" name="Kotak Teks 1"/>
                        <wps:cNvSpPr txBox="1"/>
                        <wps:spPr>
                          <a:xfrm>
                            <a:off x="1712495" y="0"/>
                            <a:ext cx="2282190" cy="13093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BEBFC9" w14:textId="77777777" w:rsidR="00B44F61" w:rsidRDefault="00B44F61" w:rsidP="00A64410">
                              <w:pPr>
                                <w:jc w:val="center"/>
                                <w:rPr>
                                  <w:rFonts w:ascii="Cascadia Mono SemiLight" w:hAnsi="Cascadia Mono SemiLight" w:cs="Cascadia Mono SemiLight"/>
                                </w:rPr>
                              </w:pPr>
                              <w:r w:rsidRPr="00B44F61">
                                <w:rPr>
                                  <w:rFonts w:ascii="Cascadia Mono SemiLight" w:hAnsi="Cascadia Mono SemiLight" w:cs="Cascadia Mono SemiLight"/>
                                  <w:rtl/>
                                </w:rPr>
                                <w:t>والصَّفِـيْـرُ مُسْتَـكِـنْ</w:t>
                              </w:r>
                              <w:r w:rsidRPr="00B44F61">
                                <w:rPr>
                                  <w:rFonts w:ascii="Cascadia Mono SemiLight" w:hAnsi="Cascadia Mono SemiLight" w:cs="Cascadia Mono SemiLight"/>
                                </w:rPr>
                                <w:br/>
                                <w:t xml:space="preserve"> </w:t>
                              </w:r>
                              <w:r w:rsidRPr="00B44F61">
                                <w:rPr>
                                  <w:rFonts w:ascii="Cascadia Mono SemiLight" w:hAnsi="Cascadia Mono SemiLight" w:cs="Cascadia Mono SemiLight"/>
                                  <w:rtl/>
                                </w:rPr>
                                <w:t xml:space="preserve">مِنْهُ وَمِـنْ فَـوْقِ الثَّنَـايَـا السُّفْـلَـى </w:t>
                              </w:r>
                            </w:p>
                            <w:p w14:paraId="63748016" w14:textId="535CD122" w:rsidR="00F6381E" w:rsidRDefault="00F6381E" w:rsidP="00F6381E">
                              <w:pPr>
                                <w:spacing w:after="0"/>
                                <w:jc w:val="center"/>
                              </w:pPr>
                              <w:r>
                                <w:t>Huruf Shafir yaitu Shad, Zai, Sin</w:t>
                              </w:r>
                              <w:r w:rsidR="00805179">
                                <w:t>.</w:t>
                              </w:r>
                              <w:r>
                                <w:t xml:space="preserve"> </w:t>
                              </w:r>
                            </w:p>
                            <w:p w14:paraId="5879E13F" w14:textId="1D348F7E" w:rsidR="00F6381E" w:rsidRDefault="00F6381E" w:rsidP="00F6381E">
                              <w:pPr>
                                <w:spacing w:after="0"/>
                                <w:jc w:val="center"/>
                              </w:pPr>
                              <w:r>
                                <w:t>Ujung lidah bersentuhan dengan punggung gigi seri bawah</w:t>
                              </w:r>
                            </w:p>
                            <w:p w14:paraId="0CDF0D0B" w14:textId="3EA1E254" w:rsidR="00B44F61" w:rsidRPr="00B44F61" w:rsidRDefault="00B44F61" w:rsidP="00A64410">
                              <w:pPr>
                                <w:jc w:val="center"/>
                              </w:pPr>
                              <w:r w:rsidRPr="00B44F61">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789774074" name="Grup 10"/>
                        <wpg:cNvGrpSpPr/>
                        <wpg:grpSpPr>
                          <a:xfrm>
                            <a:off x="4062663" y="76113"/>
                            <a:ext cx="1507848" cy="826828"/>
                            <a:chOff x="60158" y="-87"/>
                            <a:chExt cx="1507848" cy="826828"/>
                          </a:xfrm>
                        </wpg:grpSpPr>
                        <pic:pic xmlns:pic="http://schemas.openxmlformats.org/drawingml/2006/picture">
                          <pic:nvPicPr>
                            <pic:cNvPr id="577683226" name="Gambar 9"/>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flipH="1">
                              <a:off x="805487" y="-87"/>
                              <a:ext cx="762519" cy="826485"/>
                            </a:xfrm>
                            <a:prstGeom prst="rect">
                              <a:avLst/>
                            </a:prstGeom>
                          </pic:spPr>
                        </pic:pic>
                        <pic:pic xmlns:pic="http://schemas.openxmlformats.org/drawingml/2006/picture">
                          <pic:nvPicPr>
                            <pic:cNvPr id="255193079" name="Gambar 25519307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60158" y="-29"/>
                              <a:ext cx="757880" cy="826770"/>
                            </a:xfrm>
                            <a:prstGeom prst="rect">
                              <a:avLst/>
                            </a:prstGeom>
                          </pic:spPr>
                        </pic:pic>
                      </wpg:grpSp>
                      <wps:wsp>
                        <wps:cNvPr id="904119473" name="Kotak Teks 5"/>
                        <wps:cNvSpPr txBox="1"/>
                        <wps:spPr>
                          <a:xfrm>
                            <a:off x="3990474" y="878306"/>
                            <a:ext cx="1924050" cy="529389"/>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C97C7C4" w14:textId="5847B9D9" w:rsidR="00C038A0" w:rsidRPr="00444AE0" w:rsidRDefault="00C038A0" w:rsidP="00C038A0">
                              <w:pPr>
                                <w:rPr>
                                  <w:color w:val="743C08" w:themeColor="accent3"/>
                                  <w:rPrChange w:id="21" w:author="Lenovo Legion" w:date="2023-10-16T06:31:00Z">
                                    <w:rPr/>
                                  </w:rPrChange>
                                </w:rPr>
                              </w:pPr>
                              <w:r w:rsidRPr="00444AE0">
                                <w:rPr>
                                  <w:color w:val="743C08" w:themeColor="accent3"/>
                                  <w:rPrChange w:id="22" w:author="Lenovo Legion" w:date="2023-10-16T06:31:00Z">
                                    <w:rPr/>
                                  </w:rPrChange>
                                </w:rPr>
                                <w:t>Huruf Shad</w:t>
                              </w:r>
                              <w:r w:rsidR="005779FC" w:rsidRPr="00444AE0">
                                <w:rPr>
                                  <w:color w:val="743C08" w:themeColor="accent3"/>
                                  <w:rPrChange w:id="23" w:author="Lenovo Legion" w:date="2023-10-16T06:31:00Z">
                                    <w:rPr/>
                                  </w:rPrChange>
                                </w:rPr>
                                <w:t>.</w:t>
                              </w:r>
                              <w:r w:rsidRPr="00444AE0">
                                <w:rPr>
                                  <w:color w:val="743C08" w:themeColor="accent3"/>
                                  <w:rPrChange w:id="24" w:author="Lenovo Legion" w:date="2023-10-16T06:31:00Z">
                                    <w:rPr/>
                                  </w:rPrChange>
                                </w:rPr>
                                <w:t xml:space="preserve"> pangkal lidah lebih terangkat.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82343AE" id="Grup 378500719" o:spid="_x0000_s1262" style="position:absolute;margin-left:-73.85pt;margin-top:286.15pt;width:465.7pt;height:110.8pt;z-index:251654225" coordsize="59145,140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10;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">
                <v:group id="Grup 1" o:spid="_x0000_s1263" style="position:absolute;top:2406;width:16306;height:6585" coordorigin=",-1429" coordsize="16306,7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">
                  <v:rect id="Persegi Panjang 8" o:spid="_x0000_s1264" style="position:absolute;left:4657;top:-6086;width:6992;height:1630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" fillcolor="#f6b61e [3204]" stroked="f" strokeweight="1pt">
                    <v:fill opacity="45746f"/>
                  </v:rect>
                  <v:shape id="Kotak Teks 6" o:spid="_x0000_s1265" type="#_x0000_t202" style="position:absolute;left:11769;top:-1121;width:3568;height:7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" filled="f" stroked="f">
                    <v:textbox>
                      <w:txbxContent>
                        <w:p w14:paraId="2B75B693" w14:textId="45B65591" w:rsidR="00B44F61" w:rsidRPr="00F825B7" w:rsidRDefault="00B44F61" w:rsidP="00F17E38">
                          <w:pPr>
                            <w:rPr>
                              <w:rFonts w:ascii="13/5Atom Sans" w:hAnsi="13/5Atom Sans"/>
                              <w:sz w:val="120"/>
                              <w:szCs w:val="120"/>
                            </w:rPr>
                          </w:pPr>
                          <w:r w:rsidRPr="00F825B7">
                            <w:rPr>
                              <w:rFonts w:ascii="13/5Atom Sans" w:hAnsi="13/5Atom Sans"/>
                              <w:color w:val="FFFFFF" w:themeColor="background1"/>
                              <w:sz w:val="120"/>
                              <w:szCs w:val="120"/>
                            </w:rPr>
                            <w:t>D</w:t>
                          </w:r>
                          <w:r w:rsidRPr="00F825B7">
                            <w:rPr>
                              <w:rFonts w:ascii="13/5Atom Sans" w:hAnsi="13/5Atom Sans"/>
                              <w:sz w:val="120"/>
                              <w:szCs w:val="120"/>
                            </w:rPr>
                            <w:t xml:space="preserve"> </w:t>
                          </w:r>
                        </w:p>
                      </w:txbxContent>
                    </v:textbox>
                  </v:shape>
                </v:group>
                <v:shape id="_x0000_s1266" type="#_x0000_t202" style="position:absolute;left:17124;width:22822;height:13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" filled="f" stroked="f">
                  <v:textbox>
                    <w:txbxContent>
                      <w:p w14:paraId="59BEBFC9" w14:textId="77777777" w:rsidR="00B44F61" w:rsidRDefault="00B44F61" w:rsidP="00A64410">
                        <w:pPr>
                          <w:jc w:val="center"/>
                          <w:rPr>
                            <w:rFonts w:ascii="Cascadia Mono SemiLight" w:hAnsi="Cascadia Mono SemiLight" w:cs="Cascadia Mono SemiLight"/>
                          </w:rPr>
                        </w:pPr>
                        <w:r w:rsidRPr="00B44F61">
                          <w:rPr>
                            <w:rFonts w:ascii="Cascadia Mono SemiLight" w:hAnsi="Cascadia Mono SemiLight" w:cs="Cascadia Mono SemiLight"/>
                            <w:rtl/>
                          </w:rPr>
                          <w:t>والصَّفِـيْـرُ مُسْتَـكِـنْ</w:t>
                        </w:r>
                        <w:r w:rsidRPr="00B44F61">
                          <w:rPr>
                            <w:rFonts w:ascii="Cascadia Mono SemiLight" w:hAnsi="Cascadia Mono SemiLight" w:cs="Cascadia Mono SemiLight"/>
                          </w:rPr>
                          <w:br/>
                          <w:t xml:space="preserve"> </w:t>
                        </w:r>
                        <w:r w:rsidRPr="00B44F61">
                          <w:rPr>
                            <w:rFonts w:ascii="Cascadia Mono SemiLight" w:hAnsi="Cascadia Mono SemiLight" w:cs="Cascadia Mono SemiLight"/>
                            <w:rtl/>
                          </w:rPr>
                          <w:t xml:space="preserve">مِنْهُ وَمِـنْ فَـوْقِ الثَّنَـايَـا السُّفْـلَـى </w:t>
                        </w:r>
                      </w:p>
                      <w:p w14:paraId="63748016" w14:textId="535CD122" w:rsidR="00F6381E" w:rsidRDefault="00F6381E" w:rsidP="00F6381E">
                        <w:pPr>
                          <w:spacing w:after="0"/>
                          <w:jc w:val="center"/>
                        </w:pPr>
                        <w:r>
                          <w:t>Huruf Shafir yaitu Shad, Zai, Sin</w:t>
                        </w:r>
                        <w:r w:rsidR="00805179">
                          <w:t>.</w:t>
                        </w:r>
                        <w:r>
                          <w:t xml:space="preserve"> </w:t>
                        </w:r>
                      </w:p>
                      <w:p w14:paraId="5879E13F" w14:textId="1D348F7E" w:rsidR="00F6381E" w:rsidRDefault="00F6381E" w:rsidP="00F6381E">
                        <w:pPr>
                          <w:spacing w:after="0"/>
                          <w:jc w:val="center"/>
                        </w:pPr>
                        <w:r>
                          <w:t>Ujung lidah bersentuhan dengan punggung gigi seri bawah</w:t>
                        </w:r>
                      </w:p>
                      <w:p w14:paraId="0CDF0D0B" w14:textId="3EA1E254" w:rsidR="00B44F61" w:rsidRPr="00B44F61" w:rsidRDefault="00B44F61" w:rsidP="00A64410">
                        <w:pPr>
                          <w:jc w:val="center"/>
                        </w:pPr>
                        <w:r w:rsidRPr="00B44F61">
                          <w:t xml:space="preserve"> </w:t>
                        </w:r>
                      </w:p>
                    </w:txbxContent>
                  </v:textbox>
                </v:shape>
                <v:group id="Grup 10" o:spid="_x0000_s1267" style="position:absolute;left:40626;top:761;width:15079;height:8268" coordorigin="601" coordsize="15078,8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">
                  <v:shape id="Gambar 9" o:spid="_x0000_s1268" type="#_x0000_t75" style="position:absolute;left:8054;width:7626;height:8263;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">
                    <v:imagedata r:id="rId41" o:title=""/>
                  </v:shape>
                  <v:shape id="Gambar 255193079" o:spid="_x0000_s1269" type="#_x0000_t75" style="position:absolute;left:601;width:7579;height:8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">
                    <v:imagedata r:id="rId42" o:title=""/>
                  </v:shape>
                </v:group>
                <v:shape id="Kotak Teks 5" o:spid="_x0000_s1270" type="#_x0000_t202" style="position:absolute;left:39904;top:8783;width:19241;height:5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" filled="f" stroked="f">
                  <v:textbox>
                    <w:txbxContent>
                      <w:p w14:paraId="0C97C7C4" w14:textId="5847B9D9" w:rsidR="00C038A0" w:rsidRPr="00444AE0" w:rsidRDefault="00C038A0" w:rsidP="00C038A0">
                        <w:pPr>
                          <w:rPr>
                            <w:color w:val="743C08" w:themeColor="accent3"/>
                            <w:rPrChange w:id="25" w:author="Lenovo Legion" w:date="2023-10-16T06:31:00Z">
                              <w:rPr/>
                            </w:rPrChange>
                          </w:rPr>
                        </w:pPr>
                        <w:r w:rsidRPr="00444AE0">
                          <w:rPr>
                            <w:color w:val="743C08" w:themeColor="accent3"/>
                            <w:rPrChange w:id="26" w:author="Lenovo Legion" w:date="2023-10-16T06:31:00Z">
                              <w:rPr/>
                            </w:rPrChange>
                          </w:rPr>
                          <w:t>Huruf Shad</w:t>
                        </w:r>
                        <w:r w:rsidR="005779FC" w:rsidRPr="00444AE0">
                          <w:rPr>
                            <w:color w:val="743C08" w:themeColor="accent3"/>
                            <w:rPrChange w:id="27" w:author="Lenovo Legion" w:date="2023-10-16T06:31:00Z">
                              <w:rPr/>
                            </w:rPrChange>
                          </w:rPr>
                          <w:t>.</w:t>
                        </w:r>
                        <w:r w:rsidRPr="00444AE0">
                          <w:rPr>
                            <w:color w:val="743C08" w:themeColor="accent3"/>
                            <w:rPrChange w:id="28" w:author="Lenovo Legion" w:date="2023-10-16T06:31:00Z">
                              <w:rPr/>
                            </w:rPrChange>
                          </w:rPr>
                          <w:t xml:space="preserve"> pangkal lidah lebih terangkat.</w:t>
                        </w:r>
                      </w:p>
                    </w:txbxContent>
                  </v:textbox>
                </v:shape>
              </v:group>
            </w:pict>
          </mc:Fallback>
        </mc:AlternateContent>
      </w:r>
      <w:r w:rsidR="00C038A0">
        <mc:AlternateContent>
          <mc:Choice Requires="wpg">
            <w:drawing>
              <wp:anchor distT="0" distB="0" distL="114300" distR="114300" simplePos="0" relativeHeight="251654224" behindDoc="0" locked="0" layoutInCell="1" allowOverlap="1" wp14:anchorId="35BC789B" wp14:editId="739D450D">
                <wp:simplePos x="0" y="0"/>
                <wp:positionH relativeFrom="column">
                  <wp:posOffset>-666750</wp:posOffset>
                </wp:positionH>
                <wp:positionV relativeFrom="paragraph">
                  <wp:posOffset>2218979</wp:posOffset>
                </wp:positionV>
                <wp:extent cx="5703570" cy="1287780"/>
                <wp:effectExtent l="0" t="0" r="0" b="7620"/>
                <wp:wrapNone/>
                <wp:docPr id="718019414" name="Grup 718019414"/>
                <wp:cNvGraphicFramePr/>
                <a:graphic xmlns:a="http://schemas.openxmlformats.org/drawingml/2006/main">
                  <a:graphicData uri="http://schemas.microsoft.com/office/word/2010/wordprocessingGroup">
                    <wpg:wgp>
                      <wpg:cNvGrpSpPr/>
                      <wpg:grpSpPr>
                        <a:xfrm>
                          <a:off x="0" y="0"/>
                          <a:ext cx="5703570" cy="1287780"/>
                          <a:chOff x="0" y="0"/>
                          <a:chExt cx="5703570" cy="1287780"/>
                        </a:xfrm>
                      </wpg:grpSpPr>
                      <wpg:grpSp>
                        <wpg:cNvPr id="257347996" name="Grup 3"/>
                        <wpg:cNvGrpSpPr/>
                        <wpg:grpSpPr>
                          <a:xfrm>
                            <a:off x="0" y="259080"/>
                            <a:ext cx="1353609" cy="556260"/>
                            <a:chOff x="0" y="0"/>
                            <a:chExt cx="1353609" cy="556260"/>
                          </a:xfrm>
                        </wpg:grpSpPr>
                        <wps:wsp>
                          <wps:cNvPr id="2097301208" name="Persegi Panjang 8"/>
                          <wps:cNvSpPr/>
                          <wps:spPr>
                            <a:xfrm rot="16200000">
                              <a:off x="398675" y="-398675"/>
                              <a:ext cx="556260" cy="1353609"/>
                            </a:xfrm>
                            <a:prstGeom prst="rect">
                              <a:avLst/>
                            </a:prstGeom>
                            <a:solidFill>
                              <a:srgbClr val="FDEABC">
                                <a:alpha val="69804"/>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0407893" name="Kotak Teks 6"/>
                          <wps:cNvSpPr txBox="1"/>
                          <wps:spPr>
                            <a:xfrm>
                              <a:off x="924296" y="3122"/>
                              <a:ext cx="346363" cy="5054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8DE0D1" w14:textId="2CEBDBA6" w:rsidR="00B44F61" w:rsidRPr="00E41285" w:rsidRDefault="00B44F61" w:rsidP="00F17E38">
                                <w:pPr>
                                  <w:rPr>
                                    <w:rFonts w:ascii="13/5Atom Sans" w:hAnsi="13/5Atom Sans"/>
                                    <w:sz w:val="40"/>
                                    <w:szCs w:val="40"/>
                                  </w:rPr>
                                </w:pPr>
                                <w:r>
                                  <w:rPr>
                                    <w:rFonts w:ascii="13/5Atom Sans" w:hAnsi="13/5Atom Sans"/>
                                    <w:color w:val="595959" w:themeColor="text1" w:themeTint="A6"/>
                                    <w:sz w:val="120"/>
                                    <w:szCs w:val="120"/>
                                  </w:rPr>
                                  <w:t>C</w:t>
                                </w:r>
                                <w:r>
                                  <w:rPr>
                                    <w:rFonts w:ascii="13/5Atom Sans" w:hAnsi="13/5Atom Sans"/>
                                    <w:sz w:val="120"/>
                                    <w:szCs w:val="1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3449326" name="Kotak Teks 1"/>
                        <wps:cNvSpPr txBox="1"/>
                        <wps:spPr>
                          <a:xfrm>
                            <a:off x="1409700" y="45720"/>
                            <a:ext cx="2278380" cy="11010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B35BE9" w14:textId="016C5DA0" w:rsidR="00B44F61" w:rsidRPr="00B44F61" w:rsidRDefault="00B44F61" w:rsidP="009E3E25">
                              <w:pPr>
                                <w:jc w:val="center"/>
                                <w:rPr>
                                  <w:rFonts w:ascii="Cascadia Mono SemiLight" w:hAnsi="Cascadia Mono SemiLight" w:cs="Cascadia Mono SemiLight"/>
                                </w:rPr>
                              </w:pPr>
                              <w:r w:rsidRPr="00B44F61">
                                <w:rPr>
                                  <w:rFonts w:ascii="Cascadia Mono SemiLight" w:hAnsi="Cascadia Mono SemiLight" w:cs="Cascadia Mono SemiLight"/>
                                  <w:rtl/>
                                </w:rPr>
                                <w:t>وَالطَّـاءُ وَالـدَّالُ وَتَـا مِـنْـهُ وَمِـنْ</w:t>
                              </w:r>
                              <w:r w:rsidR="00F6381E">
                                <w:rPr>
                                  <w:rFonts w:ascii="Cascadia Mono SemiLight" w:eastAsia="MS Mincho" w:hAnsi="Cascadia Mono SemiLight" w:cs="Cascadia Mono SemiLight" w:hint="cs"/>
                                  <w:rtl/>
                                </w:rPr>
                                <w:t xml:space="preserve"> </w:t>
                              </w:r>
                              <w:r w:rsidRPr="00B44F61">
                                <w:rPr>
                                  <w:rFonts w:ascii="Cascadia Mono SemiLight" w:hAnsi="Cascadia Mono SemiLight" w:cs="Cascadia Mono SemiLight"/>
                                  <w:rtl/>
                                </w:rPr>
                                <w:t>* عُلْيَـا الثَّنَـايَـا</w:t>
                              </w:r>
                            </w:p>
                            <w:p w14:paraId="51D9E23E" w14:textId="56068658" w:rsidR="00B44F61" w:rsidRPr="00B44F61" w:rsidRDefault="00256C33" w:rsidP="00A64410">
                              <w:pPr>
                                <w:jc w:val="center"/>
                              </w:pPr>
                              <w:r>
                                <w:t>Huruf Tha’</w:t>
                              </w:r>
                              <w:r w:rsidR="00F6381E">
                                <w:t xml:space="preserve">, </w:t>
                              </w:r>
                              <w:r>
                                <w:t>Dal</w:t>
                              </w:r>
                              <w:r w:rsidR="00F6381E">
                                <w:t>,</w:t>
                              </w:r>
                              <w:r>
                                <w:t xml:space="preserve"> Ta’</w:t>
                              </w:r>
                              <w:r w:rsidR="00805179">
                                <w:t>.</w:t>
                              </w:r>
                              <w:r w:rsidR="00F6381E">
                                <w:t xml:space="preserve"> ujung lidah bersentuhan dengan punggung gigi seri atas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91869618" name="Gambar 7"/>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3699510" y="0"/>
                            <a:ext cx="867410" cy="867410"/>
                          </a:xfrm>
                          <a:prstGeom prst="rect">
                            <a:avLst/>
                          </a:prstGeom>
                        </pic:spPr>
                      </pic:pic>
                      <pic:pic xmlns:pic="http://schemas.openxmlformats.org/drawingml/2006/picture">
                        <pic:nvPicPr>
                          <pic:cNvPr id="1675809874" name="Gambar 167580987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flipH="1">
                            <a:off x="4572000" y="0"/>
                            <a:ext cx="835660" cy="867410"/>
                          </a:xfrm>
                          <a:prstGeom prst="rect">
                            <a:avLst/>
                          </a:prstGeom>
                        </pic:spPr>
                      </pic:pic>
                      <wps:wsp>
                        <wps:cNvPr id="1729761672" name="Kotak Teks 5"/>
                        <wps:cNvSpPr txBox="1"/>
                        <wps:spPr>
                          <a:xfrm>
                            <a:off x="3779520" y="811530"/>
                            <a:ext cx="1924050" cy="47625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FD5091B" w14:textId="0649CCF0" w:rsidR="00F825B7" w:rsidRPr="00444AE0" w:rsidRDefault="00F825B7" w:rsidP="00F825B7">
                              <w:pPr>
                                <w:rPr>
                                  <w:color w:val="743C08" w:themeColor="accent3"/>
                                  <w:rPrChange w:id="29" w:author="Lenovo Legion" w:date="2023-10-16T06:31:00Z">
                                    <w:rPr/>
                                  </w:rPrChange>
                                </w:rPr>
                              </w:pPr>
                              <w:r w:rsidRPr="00444AE0">
                                <w:rPr>
                                  <w:color w:val="743C08" w:themeColor="accent3"/>
                                  <w:rPrChange w:id="30" w:author="Lenovo Legion" w:date="2023-10-16T06:31:00Z">
                                    <w:rPr/>
                                  </w:rPrChange>
                                </w:rPr>
                                <w:t>Jika huruf Tha’</w:t>
                              </w:r>
                              <w:r w:rsidR="005779FC" w:rsidRPr="00444AE0">
                                <w:rPr>
                                  <w:color w:val="743C08" w:themeColor="accent3"/>
                                  <w:rPrChange w:id="31" w:author="Lenovo Legion" w:date="2023-10-16T06:31:00Z">
                                    <w:rPr/>
                                  </w:rPrChange>
                                </w:rPr>
                                <w:t>.</w:t>
                              </w:r>
                              <w:r w:rsidRPr="00444AE0">
                                <w:rPr>
                                  <w:color w:val="743C08" w:themeColor="accent3"/>
                                  <w:rPrChange w:id="32" w:author="Lenovo Legion" w:date="2023-10-16T06:31:00Z">
                                    <w:rPr/>
                                  </w:rPrChange>
                                </w:rPr>
                                <w:t xml:space="preserve"> pangkal lidah lebih terangkat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5BC789B" id="Grup 718019414" o:spid="_x0000_s1271" style="position:absolute;margin-left:-52.5pt;margin-top:174.7pt;width:449.1pt;height:101.4pt;z-index:251654224" coordsize="57035,12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">
                <v:group id="Grup 3" o:spid="_x0000_s1272" style="position:absolute;top:2590;width:13536;height:5563" coordsize="13536,5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">
                  <v:rect id="Persegi Panjang 8" o:spid="_x0000_s1273" style="position:absolute;left:3987;top:-3987;width:5562;height:1353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" fillcolor="#fdeabc" stroked="f" strokeweight="1pt">
                    <v:fill opacity="45746f"/>
                  </v:rect>
                  <v:shape id="Kotak Teks 6" o:spid="_x0000_s1274" type="#_x0000_t202" style="position:absolute;left:9242;top:31;width:3464;height:5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" filled="f" stroked="f">
                    <v:textbox>
                      <w:txbxContent>
                        <w:p w14:paraId="2B8DE0D1" w14:textId="2CEBDBA6" w:rsidR="00B44F61" w:rsidRPr="00E41285" w:rsidRDefault="00B44F61" w:rsidP="00F17E38">
                          <w:pPr>
                            <w:rPr>
                              <w:rFonts w:ascii="13/5Atom Sans" w:hAnsi="13/5Atom Sans"/>
                              <w:sz w:val="40"/>
                              <w:szCs w:val="40"/>
                            </w:rPr>
                          </w:pPr>
                          <w:r>
                            <w:rPr>
                              <w:rFonts w:ascii="13/5Atom Sans" w:hAnsi="13/5Atom Sans"/>
                              <w:color w:val="595959" w:themeColor="text1" w:themeTint="A6"/>
                              <w:sz w:val="120"/>
                              <w:szCs w:val="120"/>
                            </w:rPr>
                            <w:t>C</w:t>
                          </w:r>
                          <w:r>
                            <w:rPr>
                              <w:rFonts w:ascii="13/5Atom Sans" w:hAnsi="13/5Atom Sans"/>
                              <w:sz w:val="120"/>
                              <w:szCs w:val="120"/>
                            </w:rPr>
                            <w:t xml:space="preserve"> </w:t>
                          </w:r>
                        </w:p>
                      </w:txbxContent>
                    </v:textbox>
                  </v:shape>
                </v:group>
                <v:shape id="_x0000_s1275" type="#_x0000_t202" style="position:absolute;left:14097;top:457;width:22783;height:11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" filled="f" stroked="f">
                  <v:textbox>
                    <w:txbxContent>
                      <w:p w14:paraId="4EB35BE9" w14:textId="016C5DA0" w:rsidR="00B44F61" w:rsidRPr="00B44F61" w:rsidRDefault="00B44F61" w:rsidP="009E3E25">
                        <w:pPr>
                          <w:jc w:val="center"/>
                          <w:rPr>
                            <w:rFonts w:ascii="Cascadia Mono SemiLight" w:hAnsi="Cascadia Mono SemiLight" w:cs="Cascadia Mono SemiLight"/>
                          </w:rPr>
                        </w:pPr>
                        <w:r w:rsidRPr="00B44F61">
                          <w:rPr>
                            <w:rFonts w:ascii="Cascadia Mono SemiLight" w:hAnsi="Cascadia Mono SemiLight" w:cs="Cascadia Mono SemiLight"/>
                            <w:rtl/>
                          </w:rPr>
                          <w:t>وَالطَّـاءُ وَالـدَّالُ وَتَـا مِـنْـهُ وَمِـنْ</w:t>
                        </w:r>
                        <w:r w:rsidR="00F6381E">
                          <w:rPr>
                            <w:rFonts w:ascii="Cascadia Mono SemiLight" w:eastAsia="MS Mincho" w:hAnsi="Cascadia Mono SemiLight" w:cs="Cascadia Mono SemiLight" w:hint="cs"/>
                            <w:rtl/>
                          </w:rPr>
                          <w:t xml:space="preserve"> </w:t>
                        </w:r>
                        <w:r w:rsidRPr="00B44F61">
                          <w:rPr>
                            <w:rFonts w:ascii="Cascadia Mono SemiLight" w:hAnsi="Cascadia Mono SemiLight" w:cs="Cascadia Mono SemiLight"/>
                            <w:rtl/>
                          </w:rPr>
                          <w:t>* عُلْيَـا الثَّنَـايَـا</w:t>
                        </w:r>
                      </w:p>
                      <w:p w14:paraId="51D9E23E" w14:textId="56068658" w:rsidR="00B44F61" w:rsidRPr="00B44F61" w:rsidRDefault="00256C33" w:rsidP="00A64410">
                        <w:pPr>
                          <w:jc w:val="center"/>
                        </w:pPr>
                        <w:r>
                          <w:t>Huruf Tha’</w:t>
                        </w:r>
                        <w:r w:rsidR="00F6381E">
                          <w:t xml:space="preserve">, </w:t>
                        </w:r>
                        <w:r>
                          <w:t>Dal</w:t>
                        </w:r>
                        <w:r w:rsidR="00F6381E">
                          <w:t>,</w:t>
                        </w:r>
                        <w:r>
                          <w:t xml:space="preserve"> Ta’</w:t>
                        </w:r>
                        <w:r w:rsidR="00805179">
                          <w:t>.</w:t>
                        </w:r>
                        <w:r w:rsidR="00F6381E">
                          <w:t xml:space="preserve"> ujung lidah bersentuhan dengan punggung gigi seri atas</w:t>
                        </w:r>
                      </w:p>
                    </w:txbxContent>
                  </v:textbox>
                </v:shape>
                <v:shape id="Gambar 7" o:spid="_x0000_s1276" type="#_x0000_t75" style="position:absolute;left:36995;width:8674;height:8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">
                  <v:imagedata r:id="rId45" o:title=""/>
                </v:shape>
                <v:shape id="Gambar 1675809874" o:spid="_x0000_s1277" type="#_x0000_t75" style="position:absolute;left:45720;width:8356;height:867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">
                  <v:imagedata r:id="rId46" o:title=""/>
                </v:shape>
                <v:shape id="Kotak Teks 5" o:spid="_x0000_s1278" type="#_x0000_t202" style="position:absolute;left:37795;top:8115;width:19240;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" filled="f" stroked="f">
                  <v:textbox>
                    <w:txbxContent>
                      <w:p w14:paraId="2FD5091B" w14:textId="0649CCF0" w:rsidR="00F825B7" w:rsidRPr="00444AE0" w:rsidRDefault="00F825B7" w:rsidP="00F825B7">
                        <w:pPr>
                          <w:rPr>
                            <w:color w:val="743C08" w:themeColor="accent3"/>
                            <w:rPrChange w:id="33" w:author="Lenovo Legion" w:date="2023-10-16T06:31:00Z">
                              <w:rPr/>
                            </w:rPrChange>
                          </w:rPr>
                        </w:pPr>
                        <w:r w:rsidRPr="00444AE0">
                          <w:rPr>
                            <w:color w:val="743C08" w:themeColor="accent3"/>
                            <w:rPrChange w:id="34" w:author="Lenovo Legion" w:date="2023-10-16T06:31:00Z">
                              <w:rPr/>
                            </w:rPrChange>
                          </w:rPr>
                          <w:t>Jika huruf Tha’</w:t>
                        </w:r>
                        <w:r w:rsidR="005779FC" w:rsidRPr="00444AE0">
                          <w:rPr>
                            <w:color w:val="743C08" w:themeColor="accent3"/>
                            <w:rPrChange w:id="35" w:author="Lenovo Legion" w:date="2023-10-16T06:31:00Z">
                              <w:rPr/>
                            </w:rPrChange>
                          </w:rPr>
                          <w:t>.</w:t>
                        </w:r>
                        <w:r w:rsidRPr="00444AE0">
                          <w:rPr>
                            <w:color w:val="743C08" w:themeColor="accent3"/>
                            <w:rPrChange w:id="36" w:author="Lenovo Legion" w:date="2023-10-16T06:31:00Z">
                              <w:rPr/>
                            </w:rPrChange>
                          </w:rPr>
                          <w:t xml:space="preserve"> pangkal lidah lebih terangkat</w:t>
                        </w:r>
                      </w:p>
                    </w:txbxContent>
                  </v:textbox>
                </v:shape>
              </v:group>
            </w:pict>
          </mc:Fallback>
        </mc:AlternateContent>
      </w:r>
      <w:r w:rsidR="00557949">
        <w:rPr>
          <w:rFonts w:ascii="Segoe UI" w:eastAsia="MS Mincho" w:hAnsi="Segoe UI" w:cs="Segoe UI"/>
          <w:sz w:val="22"/>
          <w:szCs w:val="22"/>
          <w:rtl/>
        </w:rPr>
        <w:br w:type="page"/>
      </w:r>
    </w:p>
    <w:p w14:paraId="5D235EEE" w14:textId="058612FC" w:rsidR="00BA0A29" w:rsidRDefault="00CA6986">
      <w:pPr>
        <w:rPr>
          <w:rFonts w:ascii="Roboto" w:hAnsi="Roboto"/>
          <w:color w:val="333333"/>
          <w:sz w:val="36"/>
          <w:szCs w:val="36"/>
        </w:rPr>
      </w:pPr>
      <w:r>
        <w:rPr>
          <w:rFonts w:asciiTheme="majorHAnsi" w:eastAsiaTheme="majorEastAsia" w:hAnsiTheme="majorHAnsi" w:cstheme="majorBidi"/>
          <w:color w:val="C68D08" w:themeColor="accent1" w:themeShade="BF"/>
          <w:sz w:val="48"/>
          <w:szCs w:val="48"/>
        </w:rPr>
        <w:lastRenderedPageBreak/>
        <mc:AlternateContent>
          <mc:Choice Requires="wps">
            <w:drawing>
              <wp:anchor distT="0" distB="0" distL="114300" distR="114300" simplePos="0" relativeHeight="251654233" behindDoc="0" locked="0" layoutInCell="1" allowOverlap="1" wp14:anchorId="14C7B2C6" wp14:editId="2D52AD4B">
                <wp:simplePos x="0" y="0"/>
                <wp:positionH relativeFrom="margin">
                  <wp:align>right</wp:align>
                </wp:positionH>
                <wp:positionV relativeFrom="paragraph">
                  <wp:posOffset>5080000</wp:posOffset>
                </wp:positionV>
                <wp:extent cx="3677920" cy="1367366"/>
                <wp:effectExtent l="0" t="0" r="0" b="4445"/>
                <wp:wrapNone/>
                <wp:docPr id="216882988" name="Kotak Teks 216882988"/>
                <wp:cNvGraphicFramePr/>
                <a:graphic xmlns:a="http://schemas.openxmlformats.org/drawingml/2006/main">
                  <a:graphicData uri="http://schemas.microsoft.com/office/word/2010/wordprocessingShape">
                    <wps:wsp>
                      <wps:cNvSpPr txBox="1"/>
                      <wps:spPr>
                        <a:xfrm>
                          <a:off x="0" y="0"/>
                          <a:ext cx="3677920" cy="136736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16A047" w14:textId="1915F091" w:rsidR="008B0BAA" w:rsidRPr="00A31BB4" w:rsidRDefault="008B0BAA" w:rsidP="00CA6986">
                            <w:pPr>
                              <w:spacing w:after="0"/>
                              <w:jc w:val="right"/>
                              <w:rPr>
                                <w:rFonts w:cstheme="minorHAnsi"/>
                                <w:color w:val="743C08" w:themeColor="accent3"/>
                                <w:sz w:val="22"/>
                                <w:szCs w:val="22"/>
                              </w:rPr>
                            </w:pPr>
                            <w:r w:rsidRPr="00A31BB4">
                              <w:rPr>
                                <w:rFonts w:ascii="Cascadia Mono SemiLight" w:hAnsi="Cascadia Mono SemiLight" w:cs="Cascadia Mono SemiLight"/>
                                <w:color w:val="743C08" w:themeColor="accent3"/>
                                <w:sz w:val="24"/>
                                <w:szCs w:val="24"/>
                                <w:rtl/>
                              </w:rPr>
                              <w:t>وَغُـنَّــةٌ مَخْـرَجُـهَـا الخَـيْـشُـومُ</w:t>
                            </w:r>
                          </w:p>
                          <w:p w14:paraId="733717CD" w14:textId="77777777" w:rsidR="00786062" w:rsidRPr="00A31BB4" w:rsidRDefault="00786062" w:rsidP="00CA6986">
                            <w:pPr>
                              <w:spacing w:after="0"/>
                              <w:jc w:val="right"/>
                              <w:rPr>
                                <w:rFonts w:cstheme="minorHAnsi"/>
                                <w:color w:val="743C08" w:themeColor="accent3"/>
                                <w:sz w:val="22"/>
                                <w:szCs w:val="22"/>
                              </w:rPr>
                            </w:pPr>
                            <w:r w:rsidRPr="00A31BB4">
                              <w:rPr>
                                <w:rFonts w:cstheme="minorHAnsi"/>
                                <w:color w:val="743C08" w:themeColor="accent3"/>
                                <w:sz w:val="22"/>
                                <w:szCs w:val="22"/>
                              </w:rPr>
                              <w:t xml:space="preserve">Dan Ghunnah Makhrojnya Ronggo hidung </w:t>
                            </w:r>
                          </w:p>
                          <w:p w14:paraId="3B658774" w14:textId="064CF1B3" w:rsidR="00786062" w:rsidRPr="00A31BB4" w:rsidRDefault="00786062" w:rsidP="00CA6986">
                            <w:pPr>
                              <w:spacing w:after="0"/>
                              <w:jc w:val="right"/>
                              <w:rPr>
                                <w:rFonts w:cstheme="minorHAnsi"/>
                                <w:color w:val="743C08" w:themeColor="accent3"/>
                                <w:sz w:val="22"/>
                                <w:szCs w:val="22"/>
                              </w:rPr>
                            </w:pPr>
                            <w:r w:rsidRPr="00A31BB4">
                              <w:rPr>
                                <w:rFonts w:cstheme="minorHAnsi"/>
                                <w:color w:val="743C08" w:themeColor="accent3"/>
                                <w:sz w:val="22"/>
                                <w:szCs w:val="22"/>
                              </w:rPr>
                              <w:t xml:space="preserve">(Dengung pada huruf  </w:t>
                            </w:r>
                            <w:r w:rsidRPr="00A31BB4">
                              <w:rPr>
                                <w:rFonts w:eastAsia="MS Mincho" w:hint="cs"/>
                                <w:color w:val="743C08" w:themeColor="accent3"/>
                                <w:sz w:val="22"/>
                                <w:szCs w:val="22"/>
                                <w:rtl/>
                              </w:rPr>
                              <w:t xml:space="preserve"> </w:t>
                            </w:r>
                            <w:r w:rsidRPr="00A31BB4">
                              <w:rPr>
                                <w:rFonts w:ascii="Cascadia Mono SemiLight" w:hAnsi="Cascadia Mono SemiLight" w:cs="Cascadia Mono SemiLight"/>
                                <w:color w:val="743C08" w:themeColor="accent3"/>
                                <w:sz w:val="24"/>
                                <w:szCs w:val="24"/>
                                <w:rtl/>
                              </w:rPr>
                              <w:t>م</w:t>
                            </w:r>
                            <w:r w:rsidRPr="00A31BB4">
                              <w:rPr>
                                <w:rFonts w:ascii="Cascadia Mono SemiLight" w:hAnsi="Cascadia Mono SemiLight" w:cs="Cascadia Mono SemiLight"/>
                                <w:color w:val="743C08" w:themeColor="accent3"/>
                                <w:sz w:val="24"/>
                                <w:szCs w:val="24"/>
                              </w:rPr>
                              <w:t>&amp;</w:t>
                            </w:r>
                            <w:r w:rsidRPr="00A31BB4">
                              <w:rPr>
                                <w:rFonts w:ascii="Cascadia Mono SemiLight" w:hAnsi="Cascadia Mono SemiLight" w:cs="Cascadia Mono SemiLight"/>
                                <w:color w:val="743C08" w:themeColor="accent3"/>
                                <w:sz w:val="24"/>
                                <w:szCs w:val="24"/>
                                <w:rtl/>
                              </w:rPr>
                              <w:t>ن</w:t>
                            </w:r>
                            <w:r w:rsidRPr="00A31BB4">
                              <w:rPr>
                                <w:rFonts w:ascii="Cascadia Mono SemiLight" w:hAnsi="Cascadia Mono SemiLight" w:cs="Cascadia Mono SemiLight" w:hint="cs"/>
                                <w:color w:val="743C08" w:themeColor="accent3"/>
                                <w:sz w:val="24"/>
                                <w:szCs w:val="24"/>
                                <w:rtl/>
                              </w:rPr>
                              <w:t xml:space="preserve"> </w:t>
                            </w:r>
                            <w:r w:rsidRPr="00A31BB4">
                              <w:rPr>
                                <w:rFonts w:cstheme="minorHAnsi"/>
                                <w:color w:val="743C08" w:themeColor="accent3"/>
                                <w:sz w:val="22"/>
                                <w:szCs w:val="2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C7B2C6" id="Kotak Teks 216882988" o:spid="_x0000_s1279" type="#_x0000_t202" style="position:absolute;margin-left:238.4pt;margin-top:400pt;width:289.6pt;height:107.65pt;z-index:25165423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" filled="f" stroked="f">
                <v:textbox>
                  <w:txbxContent>
                    <w:p w14:paraId="5416A047" w14:textId="1915F091" w:rsidR="008B0BAA" w:rsidRPr="00A31BB4" w:rsidRDefault="008B0BAA" w:rsidP="00CA6986">
                      <w:pPr>
                        <w:spacing w:after="0"/>
                        <w:jc w:val="right"/>
                        <w:rPr>
                          <w:rFonts w:cstheme="minorHAnsi"/>
                          <w:color w:val="743C08" w:themeColor="accent3"/>
                          <w:sz w:val="22"/>
                          <w:szCs w:val="22"/>
                        </w:rPr>
                      </w:pPr>
                      <w:r w:rsidRPr="00A31BB4">
                        <w:rPr>
                          <w:rFonts w:ascii="Cascadia Mono SemiLight" w:hAnsi="Cascadia Mono SemiLight" w:cs="Cascadia Mono SemiLight"/>
                          <w:color w:val="743C08" w:themeColor="accent3"/>
                          <w:sz w:val="24"/>
                          <w:szCs w:val="24"/>
                          <w:rtl/>
                        </w:rPr>
                        <w:t>وَغُـنَّــةٌ مَخْـرَجُـهَـا الخَـيْـشُـومُ</w:t>
                      </w:r>
                    </w:p>
                    <w:p w14:paraId="733717CD" w14:textId="77777777" w:rsidR="00786062" w:rsidRPr="00A31BB4" w:rsidRDefault="00786062" w:rsidP="00CA6986">
                      <w:pPr>
                        <w:spacing w:after="0"/>
                        <w:jc w:val="right"/>
                        <w:rPr>
                          <w:rFonts w:cstheme="minorHAnsi"/>
                          <w:color w:val="743C08" w:themeColor="accent3"/>
                          <w:sz w:val="22"/>
                          <w:szCs w:val="22"/>
                        </w:rPr>
                      </w:pPr>
                      <w:r w:rsidRPr="00A31BB4">
                        <w:rPr>
                          <w:rFonts w:cstheme="minorHAnsi"/>
                          <w:color w:val="743C08" w:themeColor="accent3"/>
                          <w:sz w:val="22"/>
                          <w:szCs w:val="22"/>
                        </w:rPr>
                        <w:t xml:space="preserve">Dan Ghunnah Makhrojnya Ronggo hidung </w:t>
                      </w:r>
                    </w:p>
                    <w:p w14:paraId="3B658774" w14:textId="064CF1B3" w:rsidR="00786062" w:rsidRPr="00A31BB4" w:rsidRDefault="00786062" w:rsidP="00CA6986">
                      <w:pPr>
                        <w:spacing w:after="0"/>
                        <w:jc w:val="right"/>
                        <w:rPr>
                          <w:rFonts w:cstheme="minorHAnsi"/>
                          <w:color w:val="743C08" w:themeColor="accent3"/>
                          <w:sz w:val="22"/>
                          <w:szCs w:val="22"/>
                        </w:rPr>
                      </w:pPr>
                      <w:r w:rsidRPr="00A31BB4">
                        <w:rPr>
                          <w:rFonts w:cstheme="minorHAnsi"/>
                          <w:color w:val="743C08" w:themeColor="accent3"/>
                          <w:sz w:val="22"/>
                          <w:szCs w:val="22"/>
                        </w:rPr>
                        <w:t xml:space="preserve">(Dengung pada huruf  </w:t>
                      </w:r>
                      <w:r w:rsidRPr="00A31BB4">
                        <w:rPr>
                          <w:rFonts w:eastAsia="MS Mincho" w:hint="cs"/>
                          <w:color w:val="743C08" w:themeColor="accent3"/>
                          <w:sz w:val="22"/>
                          <w:szCs w:val="22"/>
                          <w:rtl/>
                        </w:rPr>
                        <w:t xml:space="preserve"> </w:t>
                      </w:r>
                      <w:r w:rsidRPr="00A31BB4">
                        <w:rPr>
                          <w:rFonts w:ascii="Cascadia Mono SemiLight" w:hAnsi="Cascadia Mono SemiLight" w:cs="Cascadia Mono SemiLight"/>
                          <w:color w:val="743C08" w:themeColor="accent3"/>
                          <w:sz w:val="24"/>
                          <w:szCs w:val="24"/>
                          <w:rtl/>
                        </w:rPr>
                        <w:t>م</w:t>
                      </w:r>
                      <w:r w:rsidRPr="00A31BB4">
                        <w:rPr>
                          <w:rFonts w:ascii="Cascadia Mono SemiLight" w:hAnsi="Cascadia Mono SemiLight" w:cs="Cascadia Mono SemiLight"/>
                          <w:color w:val="743C08" w:themeColor="accent3"/>
                          <w:sz w:val="24"/>
                          <w:szCs w:val="24"/>
                        </w:rPr>
                        <w:t>&amp;</w:t>
                      </w:r>
                      <w:r w:rsidRPr="00A31BB4">
                        <w:rPr>
                          <w:rFonts w:ascii="Cascadia Mono SemiLight" w:hAnsi="Cascadia Mono SemiLight" w:cs="Cascadia Mono SemiLight"/>
                          <w:color w:val="743C08" w:themeColor="accent3"/>
                          <w:sz w:val="24"/>
                          <w:szCs w:val="24"/>
                          <w:rtl/>
                        </w:rPr>
                        <w:t>ن</w:t>
                      </w:r>
                      <w:r w:rsidRPr="00A31BB4">
                        <w:rPr>
                          <w:rFonts w:ascii="Cascadia Mono SemiLight" w:hAnsi="Cascadia Mono SemiLight" w:cs="Cascadia Mono SemiLight" w:hint="cs"/>
                          <w:color w:val="743C08" w:themeColor="accent3"/>
                          <w:sz w:val="24"/>
                          <w:szCs w:val="24"/>
                          <w:rtl/>
                        </w:rPr>
                        <w:t xml:space="preserve"> </w:t>
                      </w:r>
                      <w:r w:rsidRPr="00A31BB4">
                        <w:rPr>
                          <w:rFonts w:cstheme="minorHAnsi"/>
                          <w:color w:val="743C08" w:themeColor="accent3"/>
                          <w:sz w:val="22"/>
                          <w:szCs w:val="22"/>
                        </w:rPr>
                        <w:t xml:space="preserve">) </w:t>
                      </w:r>
                    </w:p>
                  </w:txbxContent>
                </v:textbox>
                <w10:wrap anchorx="margin"/>
              </v:shape>
            </w:pict>
          </mc:Fallback>
        </mc:AlternateContent>
      </w:r>
      <w:r w:rsidR="00285974">
        <mc:AlternateContent>
          <mc:Choice Requires="wps">
            <w:drawing>
              <wp:anchor distT="0" distB="0" distL="114300" distR="114300" simplePos="0" relativeHeight="251654252" behindDoc="0" locked="0" layoutInCell="1" allowOverlap="1" wp14:anchorId="4BB05310" wp14:editId="10D12292">
                <wp:simplePos x="0" y="0"/>
                <wp:positionH relativeFrom="page">
                  <wp:align>left</wp:align>
                </wp:positionH>
                <wp:positionV relativeFrom="paragraph">
                  <wp:posOffset>6638381</wp:posOffset>
                </wp:positionV>
                <wp:extent cx="517071" cy="451122"/>
                <wp:effectExtent l="0" t="0" r="0" b="6350"/>
                <wp:wrapNone/>
                <wp:docPr id="1140302477" name="Kotak Teks 1140302477"/>
                <wp:cNvGraphicFramePr/>
                <a:graphic xmlns:a="http://schemas.openxmlformats.org/drawingml/2006/main">
                  <a:graphicData uri="http://schemas.microsoft.com/office/word/2010/wordprocessingShape">
                    <wps:wsp>
                      <wps:cNvSpPr txBox="1"/>
                      <wps:spPr>
                        <a:xfrm>
                          <a:off x="0" y="0"/>
                          <a:ext cx="517071" cy="45112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7CAA639" w14:textId="5B0D74A4" w:rsidR="00285974" w:rsidRPr="00E41285" w:rsidRDefault="00285974" w:rsidP="003C1BC1">
                            <w:pPr>
                              <w:rPr>
                                <w:rFonts w:ascii="13/5Atom Sans" w:hAnsi="13/5Atom Sans"/>
                                <w:sz w:val="40"/>
                                <w:szCs w:val="40"/>
                              </w:rPr>
                            </w:pPr>
                            <w:r w:rsidRPr="004055E3">
                              <w:rPr>
                                <w:rFonts w:ascii="13/5Atom Sans" w:hAnsi="13/5Atom Sans"/>
                                <w:color w:val="595959" w:themeColor="text1" w:themeTint="A6"/>
                                <w:sz w:val="96"/>
                                <w:szCs w:val="96"/>
                              </w:rPr>
                              <w:t>0</w:t>
                            </w:r>
                            <w:r>
                              <w:rPr>
                                <w:rFonts w:ascii="13/5Atom Sans" w:hAnsi="13/5Atom Sans"/>
                                <w:color w:val="595959" w:themeColor="text1" w:themeTint="A6"/>
                                <w:sz w:val="96"/>
                                <w:szCs w:val="96"/>
                              </w:rPr>
                              <w:t>7</w:t>
                            </w:r>
                            <w:r>
                              <w:rPr>
                                <w:rFonts w:ascii="13/5Atom Sans" w:hAnsi="13/5Atom Sans"/>
                                <w:sz w:val="120"/>
                                <w:szCs w:val="1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05310" id="Kotak Teks 1140302477" o:spid="_x0000_s1280" type="#_x0000_t202" style="position:absolute;margin-left:0;margin-top:522.7pt;width:40.7pt;height:35.5pt;z-index:2516542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" filled="f" stroked="f">
                <v:textbox>
                  <w:txbxContent>
                    <w:p w14:paraId="27CAA639" w14:textId="5B0D74A4" w:rsidR="00285974" w:rsidRPr="00E41285" w:rsidRDefault="00285974" w:rsidP="003C1BC1">
                      <w:pPr>
                        <w:rPr>
                          <w:rFonts w:ascii="13/5Atom Sans" w:hAnsi="13/5Atom Sans"/>
                          <w:sz w:val="40"/>
                          <w:szCs w:val="40"/>
                        </w:rPr>
                      </w:pPr>
                      <w:r w:rsidRPr="004055E3">
                        <w:rPr>
                          <w:rFonts w:ascii="13/5Atom Sans" w:hAnsi="13/5Atom Sans"/>
                          <w:color w:val="595959" w:themeColor="text1" w:themeTint="A6"/>
                          <w:sz w:val="96"/>
                          <w:szCs w:val="96"/>
                        </w:rPr>
                        <w:t>0</w:t>
                      </w:r>
                      <w:r>
                        <w:rPr>
                          <w:rFonts w:ascii="13/5Atom Sans" w:hAnsi="13/5Atom Sans"/>
                          <w:color w:val="595959" w:themeColor="text1" w:themeTint="A6"/>
                          <w:sz w:val="96"/>
                          <w:szCs w:val="96"/>
                        </w:rPr>
                        <w:t>7</w:t>
                      </w:r>
                      <w:r>
                        <w:rPr>
                          <w:rFonts w:ascii="13/5Atom Sans" w:hAnsi="13/5Atom Sans"/>
                          <w:sz w:val="120"/>
                          <w:szCs w:val="120"/>
                        </w:rPr>
                        <w:t xml:space="preserve"> </w:t>
                      </w:r>
                    </w:p>
                  </w:txbxContent>
                </v:textbox>
                <w10:wrap anchorx="page"/>
              </v:shape>
            </w:pict>
          </mc:Fallback>
        </mc:AlternateContent>
      </w:r>
      <w:r w:rsidR="005F0E9F">
        <w:rPr>
          <w:rFonts w:asciiTheme="majorHAnsi" w:eastAsiaTheme="majorEastAsia" w:hAnsiTheme="majorHAnsi" w:cstheme="majorBidi"/>
          <w:color w:val="C68D08" w:themeColor="accent1" w:themeShade="BF"/>
          <w:sz w:val="48"/>
          <w:szCs w:val="48"/>
        </w:rPr>
        <mc:AlternateContent>
          <mc:Choice Requires="wpg">
            <w:drawing>
              <wp:anchor distT="0" distB="0" distL="114300" distR="114300" simplePos="0" relativeHeight="251654232" behindDoc="0" locked="0" layoutInCell="1" allowOverlap="1" wp14:anchorId="662A3E06" wp14:editId="2B210893">
                <wp:simplePos x="0" y="0"/>
                <wp:positionH relativeFrom="column">
                  <wp:posOffset>0</wp:posOffset>
                </wp:positionH>
                <wp:positionV relativeFrom="paragraph">
                  <wp:posOffset>0</wp:posOffset>
                </wp:positionV>
                <wp:extent cx="4953000" cy="6639560"/>
                <wp:effectExtent l="0" t="0" r="0" b="8890"/>
                <wp:wrapNone/>
                <wp:docPr id="1276078773" name="Grup 1276078773"/>
                <wp:cNvGraphicFramePr/>
                <a:graphic xmlns:a="http://schemas.openxmlformats.org/drawingml/2006/main">
                  <a:graphicData uri="http://schemas.microsoft.com/office/word/2010/wordprocessingGroup">
                    <wpg:wgp>
                      <wpg:cNvGrpSpPr/>
                      <wpg:grpSpPr>
                        <a:xfrm>
                          <a:off x="0" y="0"/>
                          <a:ext cx="4953000" cy="6639560"/>
                          <a:chOff x="0" y="0"/>
                          <a:chExt cx="4953000" cy="6639560"/>
                        </a:xfrm>
                      </wpg:grpSpPr>
                      <wps:wsp>
                        <wps:cNvPr id="243428267" name="Persegi Panjang 1"/>
                        <wps:cNvSpPr/>
                        <wps:spPr>
                          <a:xfrm rot="10800000">
                            <a:off x="0" y="4038600"/>
                            <a:ext cx="4953000" cy="2600960"/>
                          </a:xfrm>
                          <a:prstGeom prst="rect">
                            <a:avLst/>
                          </a:prstGeom>
                          <a:solidFill>
                            <a:srgbClr val="F9CC6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5B2ACA" w14:textId="77777777" w:rsidR="00786062" w:rsidRDefault="00786062" w:rsidP="0078606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7029391" name="Persegi Panjang 1"/>
                        <wps:cNvSpPr/>
                        <wps:spPr>
                          <a:xfrm>
                            <a:off x="0" y="0"/>
                            <a:ext cx="4876800" cy="4059767"/>
                          </a:xfrm>
                          <a:prstGeom prst="rect">
                            <a:avLst/>
                          </a:prstGeom>
                          <a:solidFill>
                            <a:srgbClr val="FDEAB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DA775C" w14:textId="77777777" w:rsidR="003B0670" w:rsidRDefault="003B0670" w:rsidP="003B06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62A3E06" id="Grup 1276078773" o:spid="_x0000_s1281" style="position:absolute;margin-left:0;margin-top:0;width:390pt;height:522.8pt;z-index:251654232" coordsize="49530,66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">
                <v:rect id="_x0000_s1282" style="position:absolute;top:40386;width:49530;height:2600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" fillcolor="#f9cc62" stroked="f" strokeweight="1pt">
                  <v:textbox>
                    <w:txbxContent>
                      <w:p w14:paraId="735B2ACA" w14:textId="77777777" w:rsidR="00786062" w:rsidRDefault="00786062" w:rsidP="00786062"/>
                    </w:txbxContent>
                  </v:textbox>
                </v:rect>
                <v:rect id="_x0000_s1283" style="position:absolute;width:48768;height:405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" fillcolor="#fdeabc" stroked="f" strokeweight="1pt">
                  <v:textbox>
                    <w:txbxContent>
                      <w:p w14:paraId="63DA775C" w14:textId="77777777" w:rsidR="003B0670" w:rsidRDefault="003B0670" w:rsidP="003B0670"/>
                    </w:txbxContent>
                  </v:textbox>
                </v:rect>
              </v:group>
            </w:pict>
          </mc:Fallback>
        </mc:AlternateContent>
      </w:r>
      <w:r w:rsidR="005F0E9F">
        <mc:AlternateContent>
          <mc:Choice Requires="wps">
            <w:drawing>
              <wp:anchor distT="0" distB="0" distL="114300" distR="114300" simplePos="0" relativeHeight="251654236" behindDoc="0" locked="0" layoutInCell="1" allowOverlap="1" wp14:anchorId="21978BD0" wp14:editId="5DECBE2D">
                <wp:simplePos x="0" y="0"/>
                <wp:positionH relativeFrom="column">
                  <wp:posOffset>3408680</wp:posOffset>
                </wp:positionH>
                <wp:positionV relativeFrom="paragraph">
                  <wp:posOffset>4561840</wp:posOffset>
                </wp:positionV>
                <wp:extent cx="1131215" cy="375920"/>
                <wp:effectExtent l="0" t="0" r="0" b="0"/>
                <wp:wrapNone/>
                <wp:docPr id="1670612270" name="Kotak Teks 1670612270"/>
                <wp:cNvGraphicFramePr/>
                <a:graphic xmlns:a="http://schemas.openxmlformats.org/drawingml/2006/main">
                  <a:graphicData uri="http://schemas.microsoft.com/office/word/2010/wordprocessingShape">
                    <wps:wsp>
                      <wps:cNvSpPr txBox="1"/>
                      <wps:spPr>
                        <a:xfrm>
                          <a:off x="0" y="0"/>
                          <a:ext cx="1131215" cy="3759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6C11CD" w14:textId="55CC336D" w:rsidR="005F0E9F" w:rsidRPr="005F0E9F" w:rsidRDefault="005F0E9F" w:rsidP="005F0E9F">
                            <w:pPr>
                              <w:jc w:val="right"/>
                              <w:rPr>
                                <w:rFonts w:ascii="Cascadia Mono SemiLight" w:eastAsia="MS Mincho" w:hAnsi="Cascadia Mono SemiLight" w:cs="Cascadia Mono SemiLight"/>
                                <w:color w:val="743C08" w:themeColor="accent3"/>
                                <w:sz w:val="32"/>
                                <w:szCs w:val="32"/>
                              </w:rPr>
                            </w:pPr>
                            <w:r w:rsidRPr="005F0E9F">
                              <w:rPr>
                                <w:rFonts w:ascii="Cascadia Mono SemiLight" w:hAnsi="Cascadia Mono SemiLight" w:cs="Cascadia Mono SemiLight"/>
                                <w:color w:val="743C08" w:themeColor="accent3"/>
                                <w:sz w:val="32"/>
                                <w:szCs w:val="32"/>
                                <w:rtl/>
                              </w:rPr>
                              <w:t>ال</w:t>
                            </w:r>
                            <w:r w:rsidRPr="005F0E9F">
                              <w:rPr>
                                <w:rFonts w:ascii="Cascadia Mono SemiLight" w:hAnsi="Cascadia Mono SemiLight" w:cs="Cascadia Mono SemiLight" w:hint="cs"/>
                                <w:color w:val="743C08" w:themeColor="accent3"/>
                                <w:sz w:val="32"/>
                                <w:szCs w:val="32"/>
                                <w:rtl/>
                              </w:rPr>
                              <w:t>خيشوم</w:t>
                            </w:r>
                            <w:r w:rsidRPr="005F0E9F">
                              <w:rPr>
                                <w:rFonts w:ascii="Cascadia Mono SemiLight" w:hAnsi="Cascadia Mono SemiLight" w:cs="Cascadia Mono SemiLight"/>
                                <w:color w:val="743C08" w:themeColor="accent3"/>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978BD0" id="Kotak Teks 1670612270" o:spid="_x0000_s1284" type="#_x0000_t202" style="position:absolute;margin-left:268.4pt;margin-top:359.2pt;width:89.05pt;height:29.6pt;z-index:2516542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" filled="f" stroked="f">
                <v:textbox>
                  <w:txbxContent>
                    <w:p w14:paraId="286C11CD" w14:textId="55CC336D" w:rsidR="005F0E9F" w:rsidRPr="005F0E9F" w:rsidRDefault="005F0E9F" w:rsidP="005F0E9F">
                      <w:pPr>
                        <w:jc w:val="right"/>
                        <w:rPr>
                          <w:rFonts w:ascii="Cascadia Mono SemiLight" w:eastAsia="MS Mincho" w:hAnsi="Cascadia Mono SemiLight" w:cs="Cascadia Mono SemiLight"/>
                          <w:color w:val="743C08" w:themeColor="accent3"/>
                          <w:sz w:val="32"/>
                          <w:szCs w:val="32"/>
                        </w:rPr>
                      </w:pPr>
                      <w:r w:rsidRPr="005F0E9F">
                        <w:rPr>
                          <w:rFonts w:ascii="Cascadia Mono SemiLight" w:hAnsi="Cascadia Mono SemiLight" w:cs="Cascadia Mono SemiLight"/>
                          <w:color w:val="743C08" w:themeColor="accent3"/>
                          <w:sz w:val="32"/>
                          <w:szCs w:val="32"/>
                          <w:rtl/>
                        </w:rPr>
                        <w:t>ال</w:t>
                      </w:r>
                      <w:r w:rsidRPr="005F0E9F">
                        <w:rPr>
                          <w:rFonts w:ascii="Cascadia Mono SemiLight" w:hAnsi="Cascadia Mono SemiLight" w:cs="Cascadia Mono SemiLight" w:hint="cs"/>
                          <w:color w:val="743C08" w:themeColor="accent3"/>
                          <w:sz w:val="32"/>
                          <w:szCs w:val="32"/>
                          <w:rtl/>
                        </w:rPr>
                        <w:t>خيشوم</w:t>
                      </w:r>
                      <w:r w:rsidRPr="005F0E9F">
                        <w:rPr>
                          <w:rFonts w:ascii="Cascadia Mono SemiLight" w:hAnsi="Cascadia Mono SemiLight" w:cs="Cascadia Mono SemiLight"/>
                          <w:color w:val="743C08" w:themeColor="accent3"/>
                          <w:sz w:val="32"/>
                          <w:szCs w:val="32"/>
                        </w:rPr>
                        <w:t xml:space="preserve"> </w:t>
                      </w:r>
                    </w:p>
                  </w:txbxContent>
                </v:textbox>
              </v:shape>
            </w:pict>
          </mc:Fallback>
        </mc:AlternateContent>
      </w:r>
      <w:r w:rsidR="00786062">
        <mc:AlternateContent>
          <mc:Choice Requires="wps">
            <w:drawing>
              <wp:anchor distT="0" distB="0" distL="114300" distR="114300" simplePos="0" relativeHeight="251654235" behindDoc="0" locked="0" layoutInCell="1" allowOverlap="1" wp14:anchorId="11C28BF4" wp14:editId="39110B56">
                <wp:simplePos x="0" y="0"/>
                <wp:positionH relativeFrom="column">
                  <wp:posOffset>2037080</wp:posOffset>
                </wp:positionH>
                <wp:positionV relativeFrom="paragraph">
                  <wp:posOffset>4201160</wp:posOffset>
                </wp:positionV>
                <wp:extent cx="2525454" cy="409575"/>
                <wp:effectExtent l="0" t="0" r="0" b="0"/>
                <wp:wrapNone/>
                <wp:docPr id="101032402" name="Kotak Teks 101032402"/>
                <wp:cNvGraphicFramePr/>
                <a:graphic xmlns:a="http://schemas.openxmlformats.org/drawingml/2006/main">
                  <a:graphicData uri="http://schemas.microsoft.com/office/word/2010/wordprocessingShape">
                    <wps:wsp>
                      <wps:cNvSpPr txBox="1"/>
                      <wps:spPr>
                        <a:xfrm>
                          <a:off x="0" y="0"/>
                          <a:ext cx="2525454" cy="4095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8732643" w14:textId="294871D0" w:rsidR="00786062" w:rsidRPr="00842918" w:rsidRDefault="00786062" w:rsidP="00786062">
                            <w:pPr>
                              <w:jc w:val="right"/>
                              <w:rPr>
                                <w:rFonts w:ascii="Cascadia Mono SemiLight" w:eastAsia="MS Mincho" w:hAnsi="Cascadia Mono SemiLight" w:cs="Cascadia Mono SemiLight"/>
                                <w:color w:val="743C08" w:themeColor="accent3"/>
                                <w:sz w:val="48"/>
                                <w:szCs w:val="48"/>
                              </w:rPr>
                            </w:pPr>
                            <w:r w:rsidRPr="00842918">
                              <w:rPr>
                                <w:rFonts w:ascii="Cascadia Mono SemiLight" w:hAnsi="Cascadia Mono SemiLight" w:cs="Cascadia Mono SemiLight"/>
                                <w:color w:val="743C08" w:themeColor="accent3"/>
                                <w:sz w:val="48"/>
                                <w:szCs w:val="48"/>
                              </w:rPr>
                              <w:t>AL KHOISYUM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C28BF4" id="Kotak Teks 101032402" o:spid="_x0000_s1285" type="#_x0000_t202" style="position:absolute;margin-left:160.4pt;margin-top:330.8pt;width:198.85pt;height:32.25pt;z-index:2516542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" filled="f" stroked="f">
                <v:textbox>
                  <w:txbxContent>
                    <w:p w14:paraId="38732643" w14:textId="294871D0" w:rsidR="00786062" w:rsidRPr="00842918" w:rsidRDefault="00786062" w:rsidP="00786062">
                      <w:pPr>
                        <w:jc w:val="right"/>
                        <w:rPr>
                          <w:rFonts w:ascii="Cascadia Mono SemiLight" w:eastAsia="MS Mincho" w:hAnsi="Cascadia Mono SemiLight" w:cs="Cascadia Mono SemiLight"/>
                          <w:color w:val="743C08" w:themeColor="accent3"/>
                          <w:sz w:val="48"/>
                          <w:szCs w:val="48"/>
                        </w:rPr>
                      </w:pPr>
                      <w:r w:rsidRPr="00842918">
                        <w:rPr>
                          <w:rFonts w:ascii="Cascadia Mono SemiLight" w:hAnsi="Cascadia Mono SemiLight" w:cs="Cascadia Mono SemiLight"/>
                          <w:color w:val="743C08" w:themeColor="accent3"/>
                          <w:sz w:val="48"/>
                          <w:szCs w:val="48"/>
                        </w:rPr>
                        <w:t>AL KHOISYUM</w:t>
                      </w:r>
                    </w:p>
                  </w:txbxContent>
                </v:textbox>
              </v:shape>
            </w:pict>
          </mc:Fallback>
        </mc:AlternateContent>
      </w:r>
      <w:r w:rsidR="00BA0A29">
        <w:rPr>
          <w:rFonts w:asciiTheme="majorHAnsi" w:eastAsiaTheme="majorEastAsia" w:hAnsiTheme="majorHAnsi" w:cstheme="majorBidi"/>
          <w:color w:val="C68D08" w:themeColor="accent1" w:themeShade="BF"/>
          <w:sz w:val="48"/>
          <w:szCs w:val="48"/>
        </w:rPr>
        <mc:AlternateContent>
          <mc:Choice Requires="wpg">
            <w:drawing>
              <wp:anchor distT="0" distB="0" distL="114300" distR="114300" simplePos="0" relativeHeight="251654234" behindDoc="0" locked="0" layoutInCell="1" allowOverlap="1" wp14:anchorId="656653D4" wp14:editId="57CEF16F">
                <wp:simplePos x="0" y="0"/>
                <wp:positionH relativeFrom="column">
                  <wp:posOffset>1038860</wp:posOffset>
                </wp:positionH>
                <wp:positionV relativeFrom="paragraph">
                  <wp:posOffset>76200</wp:posOffset>
                </wp:positionV>
                <wp:extent cx="3503507" cy="3860800"/>
                <wp:effectExtent l="0" t="0" r="0" b="6350"/>
                <wp:wrapNone/>
                <wp:docPr id="190064387" name="Grup 190064387"/>
                <wp:cNvGraphicFramePr/>
                <a:graphic xmlns:a="http://schemas.openxmlformats.org/drawingml/2006/main">
                  <a:graphicData uri="http://schemas.microsoft.com/office/word/2010/wordprocessingGroup">
                    <wpg:wgp>
                      <wpg:cNvGrpSpPr/>
                      <wpg:grpSpPr>
                        <a:xfrm>
                          <a:off x="0" y="0"/>
                          <a:ext cx="3503507" cy="3860800"/>
                          <a:chOff x="0" y="0"/>
                          <a:chExt cx="3503507" cy="3860800"/>
                        </a:xfrm>
                      </wpg:grpSpPr>
                      <wpg:grpSp>
                        <wpg:cNvPr id="1301806949" name="Grup 2"/>
                        <wpg:cNvGrpSpPr/>
                        <wpg:grpSpPr>
                          <a:xfrm>
                            <a:off x="977900" y="0"/>
                            <a:ext cx="2525607" cy="727287"/>
                            <a:chOff x="-740309" y="35542"/>
                            <a:chExt cx="2229725" cy="727674"/>
                          </a:xfrm>
                        </wpg:grpSpPr>
                        <wps:wsp>
                          <wps:cNvPr id="758770597" name="Kotak Teks 1"/>
                          <wps:cNvSpPr txBox="1"/>
                          <wps:spPr>
                            <a:xfrm>
                              <a:off x="-740309" y="35542"/>
                              <a:ext cx="2229725" cy="4097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64B7D44" w14:textId="1D4BB175" w:rsidR="003B0670" w:rsidRPr="00510C49" w:rsidRDefault="003B0670" w:rsidP="00123F5E">
                                <w:pPr>
                                  <w:jc w:val="right"/>
                                  <w:rPr>
                                    <w:rFonts w:ascii="Cascadia Mono SemiLight" w:eastAsia="MS Mincho" w:hAnsi="Cascadia Mono SemiLight" w:cs="Cascadia Mono SemiLight"/>
                                    <w:color w:val="C68D08" w:themeColor="accent1" w:themeShade="BF"/>
                                    <w:sz w:val="48"/>
                                    <w:szCs w:val="48"/>
                                  </w:rPr>
                                </w:pPr>
                                <w:r w:rsidRPr="00510C49">
                                  <w:rPr>
                                    <w:rFonts w:ascii="Cascadia Mono SemiLight" w:hAnsi="Cascadia Mono SemiLight" w:cs="Cascadia Mono SemiLight"/>
                                    <w:color w:val="C68D08" w:themeColor="accent1" w:themeShade="BF"/>
                                    <w:sz w:val="48"/>
                                    <w:szCs w:val="48"/>
                                  </w:rPr>
                                  <w:t>A</w:t>
                                </w:r>
                                <w:r>
                                  <w:rPr>
                                    <w:rFonts w:ascii="Cascadia Mono SemiLight" w:hAnsi="Cascadia Mono SemiLight" w:cs="Cascadia Mono SemiLight"/>
                                    <w:color w:val="C68D08" w:themeColor="accent1" w:themeShade="BF"/>
                                    <w:sz w:val="48"/>
                                    <w:szCs w:val="48"/>
                                  </w:rPr>
                                  <w:t>SY SYAFATAIN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2755974" name="Kotak Teks 1"/>
                          <wps:cNvSpPr txBox="1"/>
                          <wps:spPr>
                            <a:xfrm>
                              <a:off x="467785" y="387096"/>
                              <a:ext cx="998750" cy="3761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517248" w14:textId="78053C1F" w:rsidR="003B0670" w:rsidRPr="00510C49" w:rsidRDefault="003B0670" w:rsidP="00123F5E">
                                <w:pPr>
                                  <w:jc w:val="right"/>
                                  <w:rPr>
                                    <w:rFonts w:ascii="Cascadia Mono SemiLight" w:eastAsia="MS Mincho" w:hAnsi="Cascadia Mono SemiLight" w:cs="Cascadia Mono SemiLight"/>
                                    <w:color w:val="C68D08" w:themeColor="accent1" w:themeShade="BF"/>
                                    <w:sz w:val="32"/>
                                    <w:szCs w:val="32"/>
                                  </w:rPr>
                                </w:pPr>
                                <w:r w:rsidRPr="00510C49">
                                  <w:rPr>
                                    <w:rFonts w:ascii="Cascadia Mono SemiLight" w:hAnsi="Cascadia Mono SemiLight" w:cs="Cascadia Mono SemiLight"/>
                                    <w:color w:val="743C08" w:themeColor="accent3"/>
                                    <w:sz w:val="32"/>
                                    <w:szCs w:val="32"/>
                                    <w:rtl/>
                                  </w:rPr>
                                  <w:t>ال</w:t>
                                </w:r>
                                <w:r>
                                  <w:rPr>
                                    <w:rFonts w:ascii="Cascadia Mono SemiLight" w:hAnsi="Cascadia Mono SemiLight" w:cs="Cascadia Mono SemiLight" w:hint="cs"/>
                                    <w:color w:val="743C08" w:themeColor="accent3"/>
                                    <w:sz w:val="32"/>
                                    <w:szCs w:val="32"/>
                                    <w:rtl/>
                                  </w:rPr>
                                  <w:t>شَّفَتَيْن</w:t>
                                </w:r>
                                <w:r w:rsidRPr="00510C49">
                                  <w:rPr>
                                    <w:rFonts w:ascii="Cascadia Mono SemiLight" w:hAnsi="Cascadia Mono SemiLight" w:cs="Cascadia Mono SemiLight"/>
                                    <w:color w:val="C68D08" w:themeColor="accent1" w:themeShade="BF"/>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74778012" name="Kotak Teks 16"/>
                        <wps:cNvSpPr txBox="1"/>
                        <wps:spPr>
                          <a:xfrm>
                            <a:off x="0" y="762000"/>
                            <a:ext cx="3415877" cy="1701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88F23C" w14:textId="1F1D7738" w:rsidR="008B0BAA" w:rsidRPr="008B0BAA" w:rsidRDefault="008B0BAA" w:rsidP="00CA6986">
                              <w:pPr>
                                <w:jc w:val="right"/>
                                <w:rPr>
                                  <w:rFonts w:cstheme="minorHAnsi"/>
                                  <w:color w:val="595959" w:themeColor="text1" w:themeTint="A6"/>
                                  <w:sz w:val="24"/>
                                  <w:szCs w:val="24"/>
                                </w:rPr>
                              </w:pPr>
                              <w:r w:rsidRPr="008B0BAA">
                                <w:rPr>
                                  <w:rFonts w:cstheme="minorHAnsi"/>
                                  <w:color w:val="595959" w:themeColor="text1" w:themeTint="A6"/>
                                  <w:sz w:val="24"/>
                                  <w:szCs w:val="24"/>
                                </w:rPr>
                                <w:t>Huruf Fa’</w:t>
                              </w:r>
                            </w:p>
                            <w:p w14:paraId="7770E194" w14:textId="48932F43" w:rsidR="008B0BAA" w:rsidRPr="008B0BAA" w:rsidRDefault="008B0BAA" w:rsidP="00CA6986">
                              <w:pPr>
                                <w:jc w:val="right"/>
                                <w:rPr>
                                  <w:rFonts w:ascii="Cascadia Mono SemiLight" w:hAnsi="Cascadia Mono SemiLight" w:cs="Cascadia Mono SemiLight"/>
                                  <w:color w:val="595959" w:themeColor="text1" w:themeTint="A6"/>
                                  <w:sz w:val="24"/>
                                  <w:szCs w:val="24"/>
                                </w:rPr>
                              </w:pPr>
                              <w:r w:rsidRPr="008B0BAA">
                                <w:rPr>
                                  <w:rFonts w:ascii="Cascadia Mono SemiLight" w:hAnsi="Cascadia Mono SemiLight" w:cs="Cascadia Mono SemiLight"/>
                                  <w:color w:val="595959" w:themeColor="text1" w:themeTint="A6"/>
                                  <w:sz w:val="24"/>
                                  <w:szCs w:val="24"/>
                                  <w:rtl/>
                                </w:rPr>
                                <w:t>وَمِـنْ بَـطْـنِ الشَّفَهْ * فَالْفَـا مَـعَ اطْـرافِ الثَّنَايَـا المُشْرِفَـهْ</w:t>
                              </w:r>
                            </w:p>
                            <w:p w14:paraId="7D8E7C57" w14:textId="44B13091" w:rsidR="008B0BAA" w:rsidRPr="008B0BAA" w:rsidRDefault="008B0BAA" w:rsidP="00CA6986">
                              <w:pPr>
                                <w:jc w:val="right"/>
                                <w:rPr>
                                  <w:color w:val="595959" w:themeColor="text1" w:themeTint="A6"/>
                                </w:rPr>
                              </w:pPr>
                              <w:r w:rsidRPr="008B0BAA">
                                <w:rPr>
                                  <w:color w:val="595959" w:themeColor="text1" w:themeTint="A6"/>
                                </w:rPr>
                                <w:t>Dan dari perut bibir, huruf Fa’</w:t>
                              </w:r>
                              <w:r>
                                <w:rPr>
                                  <w:color w:val="595959" w:themeColor="text1" w:themeTint="A6"/>
                                </w:rPr>
                                <w:t xml:space="preserve"> yaitu dengan mempertemukan ujung gigi seri atas dengan perut bibir bagian bawah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9012646" name="Kotak Teks 16"/>
                        <wps:cNvSpPr txBox="1"/>
                        <wps:spPr>
                          <a:xfrm>
                            <a:off x="55033" y="2413000"/>
                            <a:ext cx="3288030" cy="1447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A65C6A" w14:textId="5AC0BD03" w:rsidR="008B0BAA" w:rsidRPr="008B0BAA" w:rsidRDefault="008B0BAA" w:rsidP="00CA6986">
                              <w:pPr>
                                <w:jc w:val="right"/>
                                <w:rPr>
                                  <w:rFonts w:cstheme="minorHAnsi"/>
                                  <w:color w:val="595959" w:themeColor="text1" w:themeTint="A6"/>
                                  <w:sz w:val="24"/>
                                  <w:szCs w:val="24"/>
                                </w:rPr>
                              </w:pPr>
                              <w:r w:rsidRPr="008B0BAA">
                                <w:rPr>
                                  <w:rFonts w:cstheme="minorHAnsi"/>
                                  <w:color w:val="595959" w:themeColor="text1" w:themeTint="A6"/>
                                  <w:sz w:val="24"/>
                                  <w:szCs w:val="24"/>
                                </w:rPr>
                                <w:t xml:space="preserve">Huruf </w:t>
                              </w:r>
                              <w:r>
                                <w:rPr>
                                  <w:rFonts w:cstheme="minorHAnsi"/>
                                  <w:color w:val="595959" w:themeColor="text1" w:themeTint="A6"/>
                                  <w:sz w:val="24"/>
                                  <w:szCs w:val="24"/>
                                </w:rPr>
                                <w:t xml:space="preserve">Waw, Ba’, </w:t>
                              </w:r>
                              <w:r w:rsidR="00CA6986">
                                <w:rPr>
                                  <w:rFonts w:cstheme="minorHAnsi"/>
                                  <w:color w:val="595959" w:themeColor="text1" w:themeTint="A6"/>
                                  <w:sz w:val="24"/>
                                  <w:szCs w:val="24"/>
                                </w:rPr>
                                <w:t xml:space="preserve">&amp; </w:t>
                              </w:r>
                              <w:r>
                                <w:rPr>
                                  <w:rFonts w:cstheme="minorHAnsi"/>
                                  <w:color w:val="595959" w:themeColor="text1" w:themeTint="A6"/>
                                  <w:sz w:val="24"/>
                                  <w:szCs w:val="24"/>
                                </w:rPr>
                                <w:t>Mim.</w:t>
                              </w:r>
                            </w:p>
                            <w:p w14:paraId="2A7057E9" w14:textId="77777777" w:rsidR="008B0BAA" w:rsidRDefault="008B0BAA" w:rsidP="00CA6986">
                              <w:pPr>
                                <w:jc w:val="right"/>
                                <w:rPr>
                                  <w:rFonts w:ascii="Cascadia Mono SemiLight" w:hAnsi="Cascadia Mono SemiLight" w:cs="Cascadia Mono SemiLight"/>
                                  <w:color w:val="595959" w:themeColor="text1" w:themeTint="A6"/>
                                  <w:sz w:val="24"/>
                                  <w:szCs w:val="24"/>
                                </w:rPr>
                              </w:pPr>
                              <w:r w:rsidRPr="008B0BAA">
                                <w:rPr>
                                  <w:rFonts w:ascii="Cascadia Mono SemiLight" w:hAnsi="Cascadia Mono SemiLight" w:cs="Cascadia Mono SemiLight"/>
                                  <w:color w:val="595959" w:themeColor="text1" w:themeTint="A6"/>
                                  <w:sz w:val="24"/>
                                  <w:szCs w:val="24"/>
                                  <w:rtl/>
                                </w:rPr>
                                <w:t>لِلشَّفَتَـيْـنِ الْــوَاوُ بَــاءٌ مِـيْــمُ</w:t>
                              </w:r>
                              <w:r w:rsidRPr="008B0BAA">
                                <w:rPr>
                                  <w:rFonts w:ascii="Cascadia Mono SemiLight" w:hAnsi="Cascadia Mono SemiLight" w:cs="Cascadia Mono SemiLight"/>
                                  <w:color w:val="595959" w:themeColor="text1" w:themeTint="A6"/>
                                  <w:sz w:val="24"/>
                                  <w:szCs w:val="24"/>
                                </w:rPr>
                                <w:t xml:space="preserve"> </w:t>
                              </w:r>
                            </w:p>
                            <w:p w14:paraId="5BF826FD" w14:textId="5C2BDED2" w:rsidR="00BA0A29" w:rsidRPr="00BA0A29" w:rsidRDefault="00BA0A29" w:rsidP="00CA6986">
                              <w:pPr>
                                <w:spacing w:after="0"/>
                                <w:jc w:val="right"/>
                                <w:rPr>
                                  <w:rFonts w:cstheme="minorHAnsi"/>
                                  <w:color w:val="595959" w:themeColor="text1" w:themeTint="A6"/>
                                </w:rPr>
                              </w:pPr>
                              <w:r>
                                <w:rPr>
                                  <w:color w:val="595959" w:themeColor="text1" w:themeTint="A6"/>
                                </w:rPr>
                                <w:t>D</w:t>
                              </w:r>
                              <w:r w:rsidR="008B0BAA" w:rsidRPr="008B0BAA">
                                <w:rPr>
                                  <w:color w:val="595959" w:themeColor="text1" w:themeTint="A6"/>
                                </w:rPr>
                                <w:t xml:space="preserve">ari </w:t>
                              </w:r>
                              <w:r>
                                <w:rPr>
                                  <w:color w:val="595959" w:themeColor="text1" w:themeTint="A6"/>
                                </w:rPr>
                                <w:t xml:space="preserve">kedua bibir </w:t>
                              </w:r>
                              <w:r w:rsidR="008B0BAA" w:rsidRPr="008B0BAA">
                                <w:rPr>
                                  <w:color w:val="595959" w:themeColor="text1" w:themeTint="A6"/>
                                </w:rPr>
                                <w:t xml:space="preserve">, huruf </w:t>
                              </w:r>
                              <w:r w:rsidRPr="00BA0A29">
                                <w:rPr>
                                  <w:rFonts w:cstheme="minorHAnsi"/>
                                  <w:color w:val="595959" w:themeColor="text1" w:themeTint="A6"/>
                                </w:rPr>
                                <w:t>Waw, Ba’, Mim.</w:t>
                              </w:r>
                            </w:p>
                            <w:p w14:paraId="496F2873" w14:textId="1A101414" w:rsidR="008B0BAA" w:rsidRPr="008B0BAA" w:rsidRDefault="008B0BAA" w:rsidP="00CA6986">
                              <w:pPr>
                                <w:spacing w:after="0"/>
                                <w:jc w:val="right"/>
                                <w:rPr>
                                  <w:color w:val="595959" w:themeColor="text1" w:themeTint="A6"/>
                                </w:rPr>
                              </w:pPr>
                              <w:r>
                                <w:rPr>
                                  <w:color w:val="595959" w:themeColor="text1" w:themeTint="A6"/>
                                </w:rPr>
                                <w:t xml:space="preserve"> yaitu dengan mempertemukan </w:t>
                              </w:r>
                              <w:r w:rsidR="00BA0A29">
                                <w:rPr>
                                  <w:color w:val="595959" w:themeColor="text1" w:themeTint="A6"/>
                                </w:rPr>
                                <w:t>kedua bibir atas dan bawah.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56653D4" id="Grup 190064387" o:spid="_x0000_s1286" style="position:absolute;margin-left:81.8pt;margin-top:6pt;width:275.85pt;height:304pt;z-index:251654234" coordsize="35035,38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">
                <v:group id="Grup 2" o:spid="_x0000_s1287" style="position:absolute;left:9779;width:25256;height:7272" coordorigin="-7403,355" coordsize="22297,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">
                  <v:shape id="_x0000_s1288" type="#_x0000_t202" style="position:absolute;left:-7403;top:355;width:22297;height:4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" filled="f" stroked="f">
                    <v:textbox>
                      <w:txbxContent>
                        <w:p w14:paraId="164B7D44" w14:textId="1D4BB175" w:rsidR="003B0670" w:rsidRPr="00510C49" w:rsidRDefault="003B0670" w:rsidP="00123F5E">
                          <w:pPr>
                            <w:jc w:val="right"/>
                            <w:rPr>
                              <w:rFonts w:ascii="Cascadia Mono SemiLight" w:eastAsia="MS Mincho" w:hAnsi="Cascadia Mono SemiLight" w:cs="Cascadia Mono SemiLight"/>
                              <w:color w:val="C68D08" w:themeColor="accent1" w:themeShade="BF"/>
                              <w:sz w:val="48"/>
                              <w:szCs w:val="48"/>
                            </w:rPr>
                          </w:pPr>
                          <w:r w:rsidRPr="00510C49">
                            <w:rPr>
                              <w:rFonts w:ascii="Cascadia Mono SemiLight" w:hAnsi="Cascadia Mono SemiLight" w:cs="Cascadia Mono SemiLight"/>
                              <w:color w:val="C68D08" w:themeColor="accent1" w:themeShade="BF"/>
                              <w:sz w:val="48"/>
                              <w:szCs w:val="48"/>
                            </w:rPr>
                            <w:t>A</w:t>
                          </w:r>
                          <w:r>
                            <w:rPr>
                              <w:rFonts w:ascii="Cascadia Mono SemiLight" w:hAnsi="Cascadia Mono SemiLight" w:cs="Cascadia Mono SemiLight"/>
                              <w:color w:val="C68D08" w:themeColor="accent1" w:themeShade="BF"/>
                              <w:sz w:val="48"/>
                              <w:szCs w:val="48"/>
                            </w:rPr>
                            <w:t>SY SYAFATAIN</w:t>
                          </w:r>
                        </w:p>
                      </w:txbxContent>
                    </v:textbox>
                  </v:shape>
                  <v:shape id="_x0000_s1289" type="#_x0000_t202" style="position:absolute;left:4677;top:3870;width:9988;height:3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" filled="f" stroked="f">
                    <v:textbox>
                      <w:txbxContent>
                        <w:p w14:paraId="5A517248" w14:textId="78053C1F" w:rsidR="003B0670" w:rsidRPr="00510C49" w:rsidRDefault="003B0670" w:rsidP="00123F5E">
                          <w:pPr>
                            <w:jc w:val="right"/>
                            <w:rPr>
                              <w:rFonts w:ascii="Cascadia Mono SemiLight" w:eastAsia="MS Mincho" w:hAnsi="Cascadia Mono SemiLight" w:cs="Cascadia Mono SemiLight"/>
                              <w:color w:val="C68D08" w:themeColor="accent1" w:themeShade="BF"/>
                              <w:sz w:val="32"/>
                              <w:szCs w:val="32"/>
                            </w:rPr>
                          </w:pPr>
                          <w:r w:rsidRPr="00510C49">
                            <w:rPr>
                              <w:rFonts w:ascii="Cascadia Mono SemiLight" w:hAnsi="Cascadia Mono SemiLight" w:cs="Cascadia Mono SemiLight"/>
                              <w:color w:val="743C08" w:themeColor="accent3"/>
                              <w:sz w:val="32"/>
                              <w:szCs w:val="32"/>
                              <w:rtl/>
                            </w:rPr>
                            <w:t>ال</w:t>
                          </w:r>
                          <w:r>
                            <w:rPr>
                              <w:rFonts w:ascii="Cascadia Mono SemiLight" w:hAnsi="Cascadia Mono SemiLight" w:cs="Cascadia Mono SemiLight" w:hint="cs"/>
                              <w:color w:val="743C08" w:themeColor="accent3"/>
                              <w:sz w:val="32"/>
                              <w:szCs w:val="32"/>
                              <w:rtl/>
                            </w:rPr>
                            <w:t>شَّفَتَيْن</w:t>
                          </w:r>
                          <w:r w:rsidRPr="00510C49">
                            <w:rPr>
                              <w:rFonts w:ascii="Cascadia Mono SemiLight" w:hAnsi="Cascadia Mono SemiLight" w:cs="Cascadia Mono SemiLight"/>
                              <w:color w:val="C68D08" w:themeColor="accent1" w:themeShade="BF"/>
                              <w:sz w:val="32"/>
                              <w:szCs w:val="32"/>
                            </w:rPr>
                            <w:t xml:space="preserve"> </w:t>
                          </w:r>
                        </w:p>
                      </w:txbxContent>
                    </v:textbox>
                  </v:shape>
                </v:group>
                <v:shape id="Kotak Teks 16" o:spid="_x0000_s1290" type="#_x0000_t202" style="position:absolute;top:7620;width:34158;height:17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" filled="f" stroked="f">
                  <v:textbox>
                    <w:txbxContent>
                      <w:p w14:paraId="5188F23C" w14:textId="1F1D7738" w:rsidR="008B0BAA" w:rsidRPr="008B0BAA" w:rsidRDefault="008B0BAA" w:rsidP="00CA6986">
                        <w:pPr>
                          <w:jc w:val="right"/>
                          <w:rPr>
                            <w:rFonts w:cstheme="minorHAnsi"/>
                            <w:color w:val="595959" w:themeColor="text1" w:themeTint="A6"/>
                            <w:sz w:val="24"/>
                            <w:szCs w:val="24"/>
                          </w:rPr>
                        </w:pPr>
                        <w:r w:rsidRPr="008B0BAA">
                          <w:rPr>
                            <w:rFonts w:cstheme="minorHAnsi"/>
                            <w:color w:val="595959" w:themeColor="text1" w:themeTint="A6"/>
                            <w:sz w:val="24"/>
                            <w:szCs w:val="24"/>
                          </w:rPr>
                          <w:t>Huruf Fa’</w:t>
                        </w:r>
                      </w:p>
                      <w:p w14:paraId="7770E194" w14:textId="48932F43" w:rsidR="008B0BAA" w:rsidRPr="008B0BAA" w:rsidRDefault="008B0BAA" w:rsidP="00CA6986">
                        <w:pPr>
                          <w:jc w:val="right"/>
                          <w:rPr>
                            <w:rFonts w:ascii="Cascadia Mono SemiLight" w:hAnsi="Cascadia Mono SemiLight" w:cs="Cascadia Mono SemiLight"/>
                            <w:color w:val="595959" w:themeColor="text1" w:themeTint="A6"/>
                            <w:sz w:val="24"/>
                            <w:szCs w:val="24"/>
                          </w:rPr>
                        </w:pPr>
                        <w:r w:rsidRPr="008B0BAA">
                          <w:rPr>
                            <w:rFonts w:ascii="Cascadia Mono SemiLight" w:hAnsi="Cascadia Mono SemiLight" w:cs="Cascadia Mono SemiLight"/>
                            <w:color w:val="595959" w:themeColor="text1" w:themeTint="A6"/>
                            <w:sz w:val="24"/>
                            <w:szCs w:val="24"/>
                            <w:rtl/>
                          </w:rPr>
                          <w:t>وَمِـنْ بَـطْـنِ الشَّفَهْ * فَالْفَـا مَـعَ اطْـرافِ الثَّنَايَـا المُشْرِفَـهْ</w:t>
                        </w:r>
                      </w:p>
                      <w:p w14:paraId="7D8E7C57" w14:textId="44B13091" w:rsidR="008B0BAA" w:rsidRPr="008B0BAA" w:rsidRDefault="008B0BAA" w:rsidP="00CA6986">
                        <w:pPr>
                          <w:jc w:val="right"/>
                          <w:rPr>
                            <w:color w:val="595959" w:themeColor="text1" w:themeTint="A6"/>
                          </w:rPr>
                        </w:pPr>
                        <w:r w:rsidRPr="008B0BAA">
                          <w:rPr>
                            <w:color w:val="595959" w:themeColor="text1" w:themeTint="A6"/>
                          </w:rPr>
                          <w:t>Dan dari perut bibir, huruf Fa’</w:t>
                        </w:r>
                        <w:r>
                          <w:rPr>
                            <w:color w:val="595959" w:themeColor="text1" w:themeTint="A6"/>
                          </w:rPr>
                          <w:t xml:space="preserve"> yaitu dengan mempertemukan ujung gigi seri atas dengan perut bibir bagian bawah</w:t>
                        </w:r>
                      </w:p>
                    </w:txbxContent>
                  </v:textbox>
                </v:shape>
                <v:shape id="Kotak Teks 16" o:spid="_x0000_s1291" type="#_x0000_t202" style="position:absolute;left:550;top:24130;width:32880;height:14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" filled="f" stroked="f">
                  <v:textbox>
                    <w:txbxContent>
                      <w:p w14:paraId="6DA65C6A" w14:textId="5AC0BD03" w:rsidR="008B0BAA" w:rsidRPr="008B0BAA" w:rsidRDefault="008B0BAA" w:rsidP="00CA6986">
                        <w:pPr>
                          <w:jc w:val="right"/>
                          <w:rPr>
                            <w:rFonts w:cstheme="minorHAnsi"/>
                            <w:color w:val="595959" w:themeColor="text1" w:themeTint="A6"/>
                            <w:sz w:val="24"/>
                            <w:szCs w:val="24"/>
                          </w:rPr>
                        </w:pPr>
                        <w:r w:rsidRPr="008B0BAA">
                          <w:rPr>
                            <w:rFonts w:cstheme="minorHAnsi"/>
                            <w:color w:val="595959" w:themeColor="text1" w:themeTint="A6"/>
                            <w:sz w:val="24"/>
                            <w:szCs w:val="24"/>
                          </w:rPr>
                          <w:t xml:space="preserve">Huruf </w:t>
                        </w:r>
                        <w:r>
                          <w:rPr>
                            <w:rFonts w:cstheme="minorHAnsi"/>
                            <w:color w:val="595959" w:themeColor="text1" w:themeTint="A6"/>
                            <w:sz w:val="24"/>
                            <w:szCs w:val="24"/>
                          </w:rPr>
                          <w:t xml:space="preserve">Waw, Ba’, </w:t>
                        </w:r>
                        <w:r w:rsidR="00CA6986">
                          <w:rPr>
                            <w:rFonts w:cstheme="minorHAnsi"/>
                            <w:color w:val="595959" w:themeColor="text1" w:themeTint="A6"/>
                            <w:sz w:val="24"/>
                            <w:szCs w:val="24"/>
                          </w:rPr>
                          <w:t xml:space="preserve">&amp; </w:t>
                        </w:r>
                        <w:r>
                          <w:rPr>
                            <w:rFonts w:cstheme="minorHAnsi"/>
                            <w:color w:val="595959" w:themeColor="text1" w:themeTint="A6"/>
                            <w:sz w:val="24"/>
                            <w:szCs w:val="24"/>
                          </w:rPr>
                          <w:t>Mim.</w:t>
                        </w:r>
                      </w:p>
                      <w:p w14:paraId="2A7057E9" w14:textId="77777777" w:rsidR="008B0BAA" w:rsidRDefault="008B0BAA" w:rsidP="00CA6986">
                        <w:pPr>
                          <w:jc w:val="right"/>
                          <w:rPr>
                            <w:rFonts w:ascii="Cascadia Mono SemiLight" w:hAnsi="Cascadia Mono SemiLight" w:cs="Cascadia Mono SemiLight"/>
                            <w:color w:val="595959" w:themeColor="text1" w:themeTint="A6"/>
                            <w:sz w:val="24"/>
                            <w:szCs w:val="24"/>
                          </w:rPr>
                        </w:pPr>
                        <w:r w:rsidRPr="008B0BAA">
                          <w:rPr>
                            <w:rFonts w:ascii="Cascadia Mono SemiLight" w:hAnsi="Cascadia Mono SemiLight" w:cs="Cascadia Mono SemiLight"/>
                            <w:color w:val="595959" w:themeColor="text1" w:themeTint="A6"/>
                            <w:sz w:val="24"/>
                            <w:szCs w:val="24"/>
                            <w:rtl/>
                          </w:rPr>
                          <w:t>لِلشَّفَتَـيْـنِ الْــوَاوُ بَــاءٌ مِـيْــمُ</w:t>
                        </w:r>
                        <w:r w:rsidRPr="008B0BAA">
                          <w:rPr>
                            <w:rFonts w:ascii="Cascadia Mono SemiLight" w:hAnsi="Cascadia Mono SemiLight" w:cs="Cascadia Mono SemiLight"/>
                            <w:color w:val="595959" w:themeColor="text1" w:themeTint="A6"/>
                            <w:sz w:val="24"/>
                            <w:szCs w:val="24"/>
                          </w:rPr>
                          <w:t xml:space="preserve"> </w:t>
                        </w:r>
                      </w:p>
                      <w:p w14:paraId="5BF826FD" w14:textId="5C2BDED2" w:rsidR="00BA0A29" w:rsidRPr="00BA0A29" w:rsidRDefault="00BA0A29" w:rsidP="00CA6986">
                        <w:pPr>
                          <w:spacing w:after="0"/>
                          <w:jc w:val="right"/>
                          <w:rPr>
                            <w:rFonts w:cstheme="minorHAnsi"/>
                            <w:color w:val="595959" w:themeColor="text1" w:themeTint="A6"/>
                          </w:rPr>
                        </w:pPr>
                        <w:r>
                          <w:rPr>
                            <w:color w:val="595959" w:themeColor="text1" w:themeTint="A6"/>
                          </w:rPr>
                          <w:t>D</w:t>
                        </w:r>
                        <w:r w:rsidR="008B0BAA" w:rsidRPr="008B0BAA">
                          <w:rPr>
                            <w:color w:val="595959" w:themeColor="text1" w:themeTint="A6"/>
                          </w:rPr>
                          <w:t xml:space="preserve">ari </w:t>
                        </w:r>
                        <w:r>
                          <w:rPr>
                            <w:color w:val="595959" w:themeColor="text1" w:themeTint="A6"/>
                          </w:rPr>
                          <w:t xml:space="preserve">kedua bibir </w:t>
                        </w:r>
                        <w:r w:rsidR="008B0BAA" w:rsidRPr="008B0BAA">
                          <w:rPr>
                            <w:color w:val="595959" w:themeColor="text1" w:themeTint="A6"/>
                          </w:rPr>
                          <w:t xml:space="preserve">, huruf </w:t>
                        </w:r>
                        <w:r w:rsidRPr="00BA0A29">
                          <w:rPr>
                            <w:rFonts w:cstheme="minorHAnsi"/>
                            <w:color w:val="595959" w:themeColor="text1" w:themeTint="A6"/>
                          </w:rPr>
                          <w:t>Waw, Ba’, Mim.</w:t>
                        </w:r>
                      </w:p>
                      <w:p w14:paraId="496F2873" w14:textId="1A101414" w:rsidR="008B0BAA" w:rsidRPr="008B0BAA" w:rsidRDefault="008B0BAA" w:rsidP="00CA6986">
                        <w:pPr>
                          <w:spacing w:after="0"/>
                          <w:jc w:val="right"/>
                          <w:rPr>
                            <w:color w:val="595959" w:themeColor="text1" w:themeTint="A6"/>
                          </w:rPr>
                        </w:pPr>
                        <w:r>
                          <w:rPr>
                            <w:color w:val="595959" w:themeColor="text1" w:themeTint="A6"/>
                          </w:rPr>
                          <w:t xml:space="preserve"> yaitu dengan mempertemukan </w:t>
                        </w:r>
                        <w:r w:rsidR="00BA0A29">
                          <w:rPr>
                            <w:color w:val="595959" w:themeColor="text1" w:themeTint="A6"/>
                          </w:rPr>
                          <w:t>kedua bibir atas dan bawah.</w:t>
                        </w:r>
                      </w:p>
                    </w:txbxContent>
                  </v:textbox>
                </v:shape>
              </v:group>
            </w:pict>
          </mc:Fallback>
        </mc:AlternateContent>
      </w:r>
      <w:r w:rsidR="00557949">
        <w:rPr>
          <w:rFonts w:ascii="Roboto" w:hAnsi="Roboto"/>
          <w:color w:val="333333"/>
          <w:sz w:val="36"/>
          <w:szCs w:val="36"/>
        </w:rPr>
        <w:br w:type="page"/>
      </w:r>
    </w:p>
    <w:p w14:paraId="2932B505" w14:textId="738EE664" w:rsidR="00BA0A29" w:rsidRDefault="00A74CA2">
      <w:pPr>
        <w:rPr>
          <w:rFonts w:ascii="Roboto" w:hAnsi="Roboto"/>
          <w:color w:val="333333"/>
          <w:sz w:val="36"/>
          <w:szCs w:val="36"/>
        </w:rPr>
      </w:pPr>
      <w:r>
        <w:lastRenderedPageBreak/>
        <mc:AlternateContent>
          <mc:Choice Requires="wps">
            <w:drawing>
              <wp:anchor distT="0" distB="0" distL="114300" distR="114300" simplePos="0" relativeHeight="251654262" behindDoc="0" locked="0" layoutInCell="1" allowOverlap="1" wp14:anchorId="3078F88D" wp14:editId="50A2C5A5">
                <wp:simplePos x="0" y="0"/>
                <wp:positionH relativeFrom="column">
                  <wp:posOffset>1118961</wp:posOffset>
                </wp:positionH>
                <wp:positionV relativeFrom="paragraph">
                  <wp:posOffset>5284197</wp:posOffset>
                </wp:positionV>
                <wp:extent cx="1408044" cy="277495"/>
                <wp:effectExtent l="0" t="0" r="0" b="8255"/>
                <wp:wrapNone/>
                <wp:docPr id="1224643077" name="Kotak Teks 1224643077"/>
                <wp:cNvGraphicFramePr/>
                <a:graphic xmlns:a="http://schemas.openxmlformats.org/drawingml/2006/main">
                  <a:graphicData uri="http://schemas.microsoft.com/office/word/2010/wordprocessingShape">
                    <wps:wsp>
                      <wps:cNvSpPr txBox="1"/>
                      <wps:spPr>
                        <a:xfrm>
                          <a:off x="0" y="0"/>
                          <a:ext cx="1408044" cy="2774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2B5B87" w14:textId="2F79A2CB" w:rsidR="00F74D5D" w:rsidRPr="00BE6D37" w:rsidRDefault="00F74D5D" w:rsidP="00F74D5D">
                            <w:pPr>
                              <w:rPr>
                                <w:rFonts w:cstheme="minorHAnsi"/>
                                <w:color w:val="404040" w:themeColor="text1" w:themeTint="BF"/>
                                <w:sz w:val="21"/>
                                <w:szCs w:val="21"/>
                              </w:rPr>
                            </w:pPr>
                            <w:r>
                              <w:rPr>
                                <w:rFonts w:eastAsia="MS Mincho" w:cstheme="minorHAnsi"/>
                                <w:color w:val="404040" w:themeColor="text1" w:themeTint="BF"/>
                                <w:sz w:val="22"/>
                                <w:szCs w:val="22"/>
                              </w:rPr>
                              <w:t>TAHUKAH KAMU</w:t>
                            </w:r>
                            <w:r w:rsidR="00A74CA2">
                              <w:rPr>
                                <w:rFonts w:eastAsia="MS Mincho" w:cstheme="minorHAnsi"/>
                                <w:color w:val="404040" w:themeColor="text1" w:themeTint="BF"/>
                                <w:sz w:val="22"/>
                                <w:szCs w:val="2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8F88D" id="Kotak Teks 1224643077" o:spid="_x0000_s1292" type="#_x0000_t202" style="position:absolute;margin-left:88.1pt;margin-top:416.1pt;width:110.85pt;height:21.85pt;z-index:251654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" filled="f" stroked="f">
                <v:textbox>
                  <w:txbxContent>
                    <w:p w14:paraId="6B2B5B87" w14:textId="2F79A2CB" w:rsidR="00F74D5D" w:rsidRPr="00BE6D37" w:rsidRDefault="00F74D5D" w:rsidP="00F74D5D">
                      <w:pPr>
                        <w:rPr>
                          <w:rFonts w:cstheme="minorHAnsi"/>
                          <w:color w:val="404040" w:themeColor="text1" w:themeTint="BF"/>
                          <w:sz w:val="21"/>
                          <w:szCs w:val="21"/>
                        </w:rPr>
                      </w:pPr>
                      <w:r>
                        <w:rPr>
                          <w:rFonts w:eastAsia="MS Mincho" w:cstheme="minorHAnsi"/>
                          <w:color w:val="404040" w:themeColor="text1" w:themeTint="BF"/>
                          <w:sz w:val="22"/>
                          <w:szCs w:val="22"/>
                        </w:rPr>
                        <w:t>TAHUKAH KAMU</w:t>
                      </w:r>
                      <w:r w:rsidR="00A74CA2">
                        <w:rPr>
                          <w:rFonts w:eastAsia="MS Mincho" w:cstheme="minorHAnsi"/>
                          <w:color w:val="404040" w:themeColor="text1" w:themeTint="BF"/>
                          <w:sz w:val="22"/>
                          <w:szCs w:val="22"/>
                        </w:rPr>
                        <w:t xml:space="preserve"> ?</w:t>
                      </w:r>
                    </w:p>
                  </w:txbxContent>
                </v:textbox>
              </v:shape>
            </w:pict>
          </mc:Fallback>
        </mc:AlternateContent>
      </w:r>
      <w:r>
        <w:rPr>
          <w:rFonts w:asciiTheme="majorHAnsi" w:eastAsiaTheme="majorEastAsia" w:hAnsiTheme="majorHAnsi" w:cstheme="majorBidi"/>
          <w:color w:val="C68D08" w:themeColor="accent1" w:themeShade="BF"/>
          <w:sz w:val="48"/>
          <w:szCs w:val="48"/>
        </w:rPr>
        <mc:AlternateContent>
          <mc:Choice Requires="wpg">
            <w:drawing>
              <wp:anchor distT="0" distB="0" distL="114300" distR="114300" simplePos="0" relativeHeight="251654261" behindDoc="0" locked="0" layoutInCell="1" allowOverlap="1" wp14:anchorId="0850F125" wp14:editId="77248F84">
                <wp:simplePos x="0" y="0"/>
                <wp:positionH relativeFrom="margin">
                  <wp:posOffset>647700</wp:posOffset>
                </wp:positionH>
                <wp:positionV relativeFrom="paragraph">
                  <wp:posOffset>5181600</wp:posOffset>
                </wp:positionV>
                <wp:extent cx="4091940" cy="1463040"/>
                <wp:effectExtent l="0" t="0" r="3810" b="3810"/>
                <wp:wrapNone/>
                <wp:docPr id="2147456730" name="Grup 2147456730"/>
                <wp:cNvGraphicFramePr/>
                <a:graphic xmlns:a="http://schemas.openxmlformats.org/drawingml/2006/main">
                  <a:graphicData uri="http://schemas.microsoft.com/office/word/2010/wordprocessingGroup">
                    <wpg:wgp>
                      <wpg:cNvGrpSpPr/>
                      <wpg:grpSpPr>
                        <a:xfrm>
                          <a:off x="0" y="0"/>
                          <a:ext cx="4091940" cy="1463040"/>
                          <a:chOff x="0" y="27224"/>
                          <a:chExt cx="4426127" cy="1463515"/>
                        </a:xfrm>
                      </wpg:grpSpPr>
                      <wps:wsp>
                        <wps:cNvPr id="660975524" name="Persegi Panjang 2"/>
                        <wps:cNvSpPr/>
                        <wps:spPr>
                          <a:xfrm>
                            <a:off x="0" y="166687"/>
                            <a:ext cx="4414520" cy="1315720"/>
                          </a:xfrm>
                          <a:prstGeom prst="rect">
                            <a:avLst/>
                          </a:prstGeom>
                          <a:solidFill>
                            <a:schemeClr val="accent1">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64583099" name="Gambar 3"/>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94031" y="27224"/>
                            <a:ext cx="466090" cy="466090"/>
                          </a:xfrm>
                          <a:prstGeom prst="rect">
                            <a:avLst/>
                          </a:prstGeom>
                        </pic:spPr>
                      </pic:pic>
                      <wps:wsp>
                        <wps:cNvPr id="1482447629" name="Kotak Teks 18"/>
                        <wps:cNvSpPr txBox="1"/>
                        <wps:spPr>
                          <a:xfrm>
                            <a:off x="16537" y="448758"/>
                            <a:ext cx="4409590" cy="104198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BF603D" w14:textId="7695ACF2" w:rsidR="00842918" w:rsidRPr="00BE6D37" w:rsidRDefault="00A4280C" w:rsidP="00427440">
                              <w:pPr>
                                <w:ind w:firstLine="720"/>
                                <w:rPr>
                                  <w:rFonts w:cstheme="minorHAnsi"/>
                                  <w:color w:val="404040" w:themeColor="text1" w:themeTint="BF"/>
                                  <w:sz w:val="21"/>
                                  <w:szCs w:val="21"/>
                                </w:rPr>
                              </w:pPr>
                              <w:r>
                                <w:rPr>
                                  <w:rFonts w:eastAsia="MS Mincho" w:cstheme="minorHAnsi"/>
                                  <w:color w:val="404040" w:themeColor="text1" w:themeTint="BF"/>
                                  <w:sz w:val="22"/>
                                  <w:szCs w:val="22"/>
                                </w:rPr>
                                <w:t>Para Ulama’ berbeda pendapat tentang</w:t>
                              </w:r>
                              <w:r w:rsidR="008731F7">
                                <w:rPr>
                                  <w:rFonts w:eastAsia="MS Mincho" w:cstheme="minorHAnsi"/>
                                  <w:color w:val="404040" w:themeColor="text1" w:themeTint="BF"/>
                                  <w:sz w:val="22"/>
                                  <w:szCs w:val="22"/>
                                </w:rPr>
                                <w:t xml:space="preserve"> jumlah Makhorijul huruf, Imam Jazari mengatakan ada 17 makhroj</w:t>
                              </w:r>
                              <w:r w:rsidR="0014777F">
                                <w:rPr>
                                  <w:rFonts w:eastAsia="MS Mincho" w:cstheme="minorHAnsi"/>
                                  <w:color w:val="404040" w:themeColor="text1" w:themeTint="BF"/>
                                  <w:sz w:val="22"/>
                                  <w:szCs w:val="22"/>
                                </w:rPr>
                                <w:t xml:space="preserve">, imam </w:t>
                              </w:r>
                              <w:r w:rsidR="0038278E">
                                <w:rPr>
                                  <w:rFonts w:eastAsia="MS Mincho" w:cstheme="minorHAnsi"/>
                                  <w:color w:val="404040" w:themeColor="text1" w:themeTint="BF"/>
                                  <w:sz w:val="22"/>
                                  <w:szCs w:val="22"/>
                                </w:rPr>
                                <w:t>sibawih</w:t>
                              </w:r>
                              <w:r w:rsidR="00427440">
                                <w:rPr>
                                  <w:rFonts w:eastAsia="MS Mincho" w:cstheme="minorHAnsi"/>
                                  <w:color w:val="404040" w:themeColor="text1" w:themeTint="BF"/>
                                  <w:sz w:val="22"/>
                                  <w:szCs w:val="22"/>
                                </w:rPr>
                                <w:t xml:space="preserve"> mengatakan</w:t>
                              </w:r>
                              <w:r w:rsidR="0038278E">
                                <w:rPr>
                                  <w:rFonts w:eastAsia="MS Mincho" w:cstheme="minorHAnsi"/>
                                  <w:color w:val="404040" w:themeColor="text1" w:themeTint="BF"/>
                                  <w:sz w:val="22"/>
                                  <w:szCs w:val="22"/>
                                </w:rPr>
                                <w:t xml:space="preserve"> 16, </w:t>
                              </w:r>
                              <w:r w:rsidR="0096205E">
                                <w:rPr>
                                  <w:rFonts w:eastAsia="MS Mincho" w:cstheme="minorHAnsi"/>
                                  <w:color w:val="404040" w:themeColor="text1" w:themeTint="BF"/>
                                  <w:sz w:val="22"/>
                                  <w:szCs w:val="22"/>
                                </w:rPr>
                                <w:t xml:space="preserve">dan </w:t>
                              </w:r>
                              <w:r w:rsidR="002D1D4F">
                                <w:rPr>
                                  <w:rFonts w:eastAsia="MS Mincho" w:cstheme="minorHAnsi"/>
                                  <w:color w:val="404040" w:themeColor="text1" w:themeTint="BF"/>
                                  <w:sz w:val="22"/>
                                  <w:szCs w:val="22"/>
                                </w:rPr>
                                <w:t>Al Qu</w:t>
                              </w:r>
                              <w:r w:rsidR="00BE5DBE">
                                <w:rPr>
                                  <w:rFonts w:eastAsia="MS Mincho" w:cstheme="minorHAnsi"/>
                                  <w:color w:val="404040" w:themeColor="text1" w:themeTint="BF"/>
                                  <w:sz w:val="22"/>
                                  <w:szCs w:val="22"/>
                                </w:rPr>
                                <w:t xml:space="preserve">thrub </w:t>
                              </w:r>
                              <w:r w:rsidR="0096205E">
                                <w:rPr>
                                  <w:rFonts w:eastAsia="MS Mincho" w:cstheme="minorHAnsi"/>
                                  <w:color w:val="404040" w:themeColor="text1" w:themeTint="BF"/>
                                  <w:sz w:val="22"/>
                                  <w:szCs w:val="22"/>
                                </w:rPr>
                                <w:t xml:space="preserve">mengatakan </w:t>
                              </w:r>
                              <w:r w:rsidR="00BE5DBE">
                                <w:rPr>
                                  <w:rFonts w:eastAsia="MS Mincho" w:cstheme="minorHAnsi"/>
                                  <w:color w:val="404040" w:themeColor="text1" w:themeTint="BF"/>
                                  <w:sz w:val="22"/>
                                  <w:szCs w:val="22"/>
                                </w:rPr>
                                <w:t>14 makhroj</w:t>
                              </w:r>
                              <w:r w:rsidR="00427440">
                                <w:rPr>
                                  <w:rFonts w:eastAsia="MS Mincho" w:cstheme="minorHAnsi"/>
                                  <w:color w:val="404040" w:themeColor="text1" w:themeTint="BF"/>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50F125" id="Grup 2147456730" o:spid="_x0000_s1293" style="position:absolute;margin-left:51pt;margin-top:408pt;width:322.2pt;height:115.2pt;z-index:251654261;mso-position-horizontal-relative:margin;mso-width-relative:margin;mso-height-relative:margin" coordorigin=",272" coordsize="44261,14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">
                <v:rect id="Persegi Panjang 2" o:spid="_x0000_s1294" style="position:absolute;top:1666;width:44145;height:131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" fillcolor="#f9d277 [1940]" stroked="f" strokeweight="1pt"/>
                <v:shape id="Gambar 3" o:spid="_x0000_s1295" type="#_x0000_t75" style="position:absolute;left:940;top:272;width:4661;height:4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">
                  <v:imagedata r:id="rId48" o:title=""/>
                </v:shape>
                <v:shape id="Kotak Teks 18" o:spid="_x0000_s1296" type="#_x0000_t202" style="position:absolute;left:165;top:4487;width:44096;height:10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" filled="f" stroked="f">
                  <v:textbox>
                    <w:txbxContent>
                      <w:p w14:paraId="06BF603D" w14:textId="7695ACF2" w:rsidR="00842918" w:rsidRPr="00BE6D37" w:rsidRDefault="00A4280C" w:rsidP="00427440">
                        <w:pPr>
                          <w:ind w:firstLine="720"/>
                          <w:rPr>
                            <w:rFonts w:cstheme="minorHAnsi"/>
                            <w:color w:val="404040" w:themeColor="text1" w:themeTint="BF"/>
                            <w:sz w:val="21"/>
                            <w:szCs w:val="21"/>
                          </w:rPr>
                        </w:pPr>
                        <w:r>
                          <w:rPr>
                            <w:rFonts w:eastAsia="MS Mincho" w:cstheme="minorHAnsi"/>
                            <w:color w:val="404040" w:themeColor="text1" w:themeTint="BF"/>
                            <w:sz w:val="22"/>
                            <w:szCs w:val="22"/>
                          </w:rPr>
                          <w:t>Para Ulama’ berbeda pendapat tentang</w:t>
                        </w:r>
                        <w:r w:rsidR="008731F7">
                          <w:rPr>
                            <w:rFonts w:eastAsia="MS Mincho" w:cstheme="minorHAnsi"/>
                            <w:color w:val="404040" w:themeColor="text1" w:themeTint="BF"/>
                            <w:sz w:val="22"/>
                            <w:szCs w:val="22"/>
                          </w:rPr>
                          <w:t xml:space="preserve"> jumlah Makhorijul huruf, Imam Jazari mengatakan ada 17 makhroj</w:t>
                        </w:r>
                        <w:r w:rsidR="0014777F">
                          <w:rPr>
                            <w:rFonts w:eastAsia="MS Mincho" w:cstheme="minorHAnsi"/>
                            <w:color w:val="404040" w:themeColor="text1" w:themeTint="BF"/>
                            <w:sz w:val="22"/>
                            <w:szCs w:val="22"/>
                          </w:rPr>
                          <w:t xml:space="preserve">, imam </w:t>
                        </w:r>
                        <w:r w:rsidR="0038278E">
                          <w:rPr>
                            <w:rFonts w:eastAsia="MS Mincho" w:cstheme="minorHAnsi"/>
                            <w:color w:val="404040" w:themeColor="text1" w:themeTint="BF"/>
                            <w:sz w:val="22"/>
                            <w:szCs w:val="22"/>
                          </w:rPr>
                          <w:t>sibawih</w:t>
                        </w:r>
                        <w:r w:rsidR="00427440">
                          <w:rPr>
                            <w:rFonts w:eastAsia="MS Mincho" w:cstheme="minorHAnsi"/>
                            <w:color w:val="404040" w:themeColor="text1" w:themeTint="BF"/>
                            <w:sz w:val="22"/>
                            <w:szCs w:val="22"/>
                          </w:rPr>
                          <w:t xml:space="preserve"> mengatakan</w:t>
                        </w:r>
                        <w:r w:rsidR="0038278E">
                          <w:rPr>
                            <w:rFonts w:eastAsia="MS Mincho" w:cstheme="minorHAnsi"/>
                            <w:color w:val="404040" w:themeColor="text1" w:themeTint="BF"/>
                            <w:sz w:val="22"/>
                            <w:szCs w:val="22"/>
                          </w:rPr>
                          <w:t xml:space="preserve"> 16, </w:t>
                        </w:r>
                        <w:r w:rsidR="0096205E">
                          <w:rPr>
                            <w:rFonts w:eastAsia="MS Mincho" w:cstheme="minorHAnsi"/>
                            <w:color w:val="404040" w:themeColor="text1" w:themeTint="BF"/>
                            <w:sz w:val="22"/>
                            <w:szCs w:val="22"/>
                          </w:rPr>
                          <w:t xml:space="preserve">dan </w:t>
                        </w:r>
                        <w:r w:rsidR="002D1D4F">
                          <w:rPr>
                            <w:rFonts w:eastAsia="MS Mincho" w:cstheme="minorHAnsi"/>
                            <w:color w:val="404040" w:themeColor="text1" w:themeTint="BF"/>
                            <w:sz w:val="22"/>
                            <w:szCs w:val="22"/>
                          </w:rPr>
                          <w:t>Al Qu</w:t>
                        </w:r>
                        <w:r w:rsidR="00BE5DBE">
                          <w:rPr>
                            <w:rFonts w:eastAsia="MS Mincho" w:cstheme="minorHAnsi"/>
                            <w:color w:val="404040" w:themeColor="text1" w:themeTint="BF"/>
                            <w:sz w:val="22"/>
                            <w:szCs w:val="22"/>
                          </w:rPr>
                          <w:t xml:space="preserve">thrub </w:t>
                        </w:r>
                        <w:r w:rsidR="0096205E">
                          <w:rPr>
                            <w:rFonts w:eastAsia="MS Mincho" w:cstheme="minorHAnsi"/>
                            <w:color w:val="404040" w:themeColor="text1" w:themeTint="BF"/>
                            <w:sz w:val="22"/>
                            <w:szCs w:val="22"/>
                          </w:rPr>
                          <w:t xml:space="preserve">mengatakan </w:t>
                        </w:r>
                        <w:r w:rsidR="00BE5DBE">
                          <w:rPr>
                            <w:rFonts w:eastAsia="MS Mincho" w:cstheme="minorHAnsi"/>
                            <w:color w:val="404040" w:themeColor="text1" w:themeTint="BF"/>
                            <w:sz w:val="22"/>
                            <w:szCs w:val="22"/>
                          </w:rPr>
                          <w:t>14 makhroj</w:t>
                        </w:r>
                        <w:r w:rsidR="00427440">
                          <w:rPr>
                            <w:rFonts w:eastAsia="MS Mincho" w:cstheme="minorHAnsi"/>
                            <w:color w:val="404040" w:themeColor="text1" w:themeTint="BF"/>
                            <w:sz w:val="22"/>
                            <w:szCs w:val="22"/>
                          </w:rPr>
                          <w:t>.</w:t>
                        </w:r>
                      </w:p>
                    </w:txbxContent>
                  </v:textbox>
                </v:shape>
                <w10:wrap anchorx="margin"/>
              </v:group>
            </w:pict>
          </mc:Fallback>
        </mc:AlternateContent>
      </w:r>
      <w:r w:rsidR="00756B64">
        <w:rPr>
          <w:rFonts w:asciiTheme="majorHAnsi" w:eastAsiaTheme="majorEastAsia" w:hAnsiTheme="majorHAnsi" w:cstheme="majorBidi"/>
          <w:color w:val="C68D08" w:themeColor="accent1" w:themeShade="BF"/>
          <w:sz w:val="48"/>
          <w:szCs w:val="48"/>
        </w:rPr>
        <mc:AlternateContent>
          <mc:Choice Requires="wps">
            <w:drawing>
              <wp:anchor distT="0" distB="0" distL="114300" distR="114300" simplePos="0" relativeHeight="251654238" behindDoc="0" locked="0" layoutInCell="1" allowOverlap="1" wp14:anchorId="10DDD764" wp14:editId="27EE4F4D">
                <wp:simplePos x="0" y="0"/>
                <wp:positionH relativeFrom="page">
                  <wp:posOffset>-2841967</wp:posOffset>
                </wp:positionH>
                <wp:positionV relativeFrom="paragraph">
                  <wp:posOffset>2624253</wp:posOffset>
                </wp:positionV>
                <wp:extent cx="6450743" cy="1200150"/>
                <wp:effectExtent l="0" t="0" r="3810" b="0"/>
                <wp:wrapNone/>
                <wp:docPr id="644426051" name="Kotak Teks 644426051"/>
                <wp:cNvGraphicFramePr/>
                <a:graphic xmlns:a="http://schemas.openxmlformats.org/drawingml/2006/main">
                  <a:graphicData uri="http://schemas.microsoft.com/office/word/2010/wordprocessingShape">
                    <wps:wsp>
                      <wps:cNvSpPr txBox="1"/>
                      <wps:spPr>
                        <a:xfrm rot="16200000">
                          <a:off x="0" y="0"/>
                          <a:ext cx="6450743" cy="12001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77B4AF" w14:textId="5E4644F3" w:rsidR="005F0E9F" w:rsidRPr="00756B64" w:rsidRDefault="005F0E9F">
                            <w:pPr>
                              <w:rPr>
                                <w:b/>
                                <w:bCs/>
                                <w:color w:val="7F7F7F" w:themeColor="text1" w:themeTint="80"/>
                                <w:sz w:val="144"/>
                                <w:szCs w:val="144"/>
                              </w:rPr>
                            </w:pPr>
                            <w:r w:rsidRPr="00756B64">
                              <w:rPr>
                                <w:b/>
                                <w:bCs/>
                                <w:color w:val="7F7F7F" w:themeColor="text1" w:themeTint="80"/>
                                <w:sz w:val="144"/>
                                <w:szCs w:val="144"/>
                              </w:rPr>
                              <w:t>RANGKU</w:t>
                            </w:r>
                            <w:r w:rsidRPr="00D10B7D">
                              <w:rPr>
                                <w:b/>
                                <w:bCs/>
                                <w:color w:val="F6B61E" w:themeColor="accent1"/>
                                <w:sz w:val="144"/>
                                <w:szCs w:val="144"/>
                              </w:rPr>
                              <w:t>MAN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DDD764" id="Kotak Teks 644426051" o:spid="_x0000_s1297" type="#_x0000_t202" style="position:absolute;margin-left:-223.8pt;margin-top:206.65pt;width:507.95pt;height:94.5pt;rotation:-90;z-index:25165423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" filled="f" stroked="f">
                <v:textbox>
                  <w:txbxContent>
                    <w:p w14:paraId="3E77B4AF" w14:textId="5E4644F3" w:rsidR="005F0E9F" w:rsidRPr="00756B64" w:rsidRDefault="005F0E9F">
                      <w:pPr>
                        <w:rPr>
                          <w:b/>
                          <w:bCs/>
                          <w:color w:val="7F7F7F" w:themeColor="text1" w:themeTint="80"/>
                          <w:sz w:val="144"/>
                          <w:szCs w:val="144"/>
                        </w:rPr>
                      </w:pPr>
                      <w:r w:rsidRPr="00756B64">
                        <w:rPr>
                          <w:b/>
                          <w:bCs/>
                          <w:color w:val="7F7F7F" w:themeColor="text1" w:themeTint="80"/>
                          <w:sz w:val="144"/>
                          <w:szCs w:val="144"/>
                        </w:rPr>
                        <w:t>RANGKU</w:t>
                      </w:r>
                      <w:r w:rsidRPr="00D10B7D">
                        <w:rPr>
                          <w:b/>
                          <w:bCs/>
                          <w:color w:val="F6B61E" w:themeColor="accent1"/>
                          <w:sz w:val="144"/>
                          <w:szCs w:val="144"/>
                        </w:rPr>
                        <w:t>MAN</w:t>
                      </w:r>
                    </w:p>
                  </w:txbxContent>
                </v:textbox>
                <w10:wrap anchorx="page"/>
              </v:shape>
            </w:pict>
          </mc:Fallback>
        </mc:AlternateContent>
      </w:r>
      <w:r w:rsidR="004A0044">
        <w:rPr>
          <w:rFonts w:asciiTheme="majorHAnsi" w:eastAsiaTheme="majorEastAsia" w:hAnsiTheme="majorHAnsi" w:cstheme="majorBidi"/>
          <w:color w:val="C68D08" w:themeColor="accent1" w:themeShade="BF"/>
          <w:sz w:val="48"/>
          <w:szCs w:val="48"/>
        </w:rPr>
        <mc:AlternateContent>
          <mc:Choice Requires="wpg">
            <w:drawing>
              <wp:anchor distT="0" distB="0" distL="114300" distR="114300" simplePos="0" relativeHeight="251654237" behindDoc="0" locked="0" layoutInCell="1" allowOverlap="1" wp14:anchorId="6807F2EF" wp14:editId="5E48BFAE">
                <wp:simplePos x="0" y="0"/>
                <wp:positionH relativeFrom="margin">
                  <wp:posOffset>-1077686</wp:posOffset>
                </wp:positionH>
                <wp:positionV relativeFrom="paragraph">
                  <wp:posOffset>0</wp:posOffset>
                </wp:positionV>
                <wp:extent cx="1619250" cy="6641556"/>
                <wp:effectExtent l="0" t="0" r="0" b="6985"/>
                <wp:wrapNone/>
                <wp:docPr id="1984574956" name="Grup 1984574956"/>
                <wp:cNvGraphicFramePr/>
                <a:graphic xmlns:a="http://schemas.openxmlformats.org/drawingml/2006/main">
                  <a:graphicData uri="http://schemas.microsoft.com/office/word/2010/wordprocessingGroup">
                    <wpg:wgp>
                      <wpg:cNvGrpSpPr/>
                      <wpg:grpSpPr>
                        <a:xfrm>
                          <a:off x="0" y="0"/>
                          <a:ext cx="1619250" cy="6641556"/>
                          <a:chOff x="-3" y="0"/>
                          <a:chExt cx="4953003" cy="6639560"/>
                        </a:xfrm>
                      </wpg:grpSpPr>
                      <wps:wsp>
                        <wps:cNvPr id="508714554" name="Persegi Panjang 1"/>
                        <wps:cNvSpPr/>
                        <wps:spPr>
                          <a:xfrm rot="10800000">
                            <a:off x="0" y="4038600"/>
                            <a:ext cx="4953000" cy="2600960"/>
                          </a:xfrm>
                          <a:prstGeom prst="rect">
                            <a:avLst/>
                          </a:prstGeom>
                          <a:solidFill>
                            <a:srgbClr val="F9CC6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44B0D3" w14:textId="77777777" w:rsidR="005F0E9F" w:rsidRDefault="005F0E9F" w:rsidP="005F0E9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1462582" name="Persegi Panjang 1"/>
                        <wps:cNvSpPr/>
                        <wps:spPr>
                          <a:xfrm>
                            <a:off x="-3" y="0"/>
                            <a:ext cx="4953003" cy="4059767"/>
                          </a:xfrm>
                          <a:prstGeom prst="rect">
                            <a:avLst/>
                          </a:prstGeom>
                          <a:solidFill>
                            <a:srgbClr val="FDEAB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096F07" w14:textId="77777777" w:rsidR="005F0E9F" w:rsidRDefault="005F0E9F" w:rsidP="005F0E9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07F2EF" id="Grup 1984574956" o:spid="_x0000_s1298" style="position:absolute;margin-left:-84.85pt;margin-top:0;width:127.5pt;height:522.95pt;z-index:251654237;mso-position-horizontal-relative:margin;mso-width-relative:margin;mso-height-relative:margin" coordorigin="" coordsize="49530,66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">
                <v:rect id="_x0000_s1299" style="position:absolute;top:40386;width:49530;height:2600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" fillcolor="#f9cc62" stroked="f" strokeweight="1pt">
                  <v:textbox>
                    <w:txbxContent>
                      <w:p w14:paraId="6844B0D3" w14:textId="77777777" w:rsidR="005F0E9F" w:rsidRDefault="005F0E9F" w:rsidP="005F0E9F"/>
                    </w:txbxContent>
                  </v:textbox>
                </v:rect>
                <v:rect id="_x0000_s1300" style="position:absolute;width:49530;height:405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" fillcolor="#fdeabc" stroked="f" strokeweight="1pt">
                  <v:textbox>
                    <w:txbxContent>
                      <w:p w14:paraId="79096F07" w14:textId="77777777" w:rsidR="005F0E9F" w:rsidRDefault="005F0E9F" w:rsidP="005F0E9F"/>
                    </w:txbxContent>
                  </v:textbox>
                </v:rect>
                <w10:wrap anchorx="margin"/>
              </v:group>
            </w:pict>
          </mc:Fallback>
        </mc:AlternateContent>
      </w:r>
      <w:r w:rsidR="00285974">
        <mc:AlternateContent>
          <mc:Choice Requires="wps">
            <w:drawing>
              <wp:anchor distT="0" distB="0" distL="114300" distR="114300" simplePos="0" relativeHeight="251654253" behindDoc="0" locked="0" layoutInCell="1" allowOverlap="1" wp14:anchorId="09CCBA94" wp14:editId="4227E4ED">
                <wp:simplePos x="0" y="0"/>
                <wp:positionH relativeFrom="page">
                  <wp:align>right</wp:align>
                </wp:positionH>
                <wp:positionV relativeFrom="paragraph">
                  <wp:posOffset>6639560</wp:posOffset>
                </wp:positionV>
                <wp:extent cx="516890" cy="450850"/>
                <wp:effectExtent l="0" t="0" r="0" b="6350"/>
                <wp:wrapNone/>
                <wp:docPr id="1258402986" name="Kotak Teks 1258402986"/>
                <wp:cNvGraphicFramePr/>
                <a:graphic xmlns:a="http://schemas.openxmlformats.org/drawingml/2006/main">
                  <a:graphicData uri="http://schemas.microsoft.com/office/word/2010/wordprocessingShape">
                    <wps:wsp>
                      <wps:cNvSpPr txBox="1"/>
                      <wps:spPr>
                        <a:xfrm>
                          <a:off x="0" y="0"/>
                          <a:ext cx="516890" cy="450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C1EF23" w14:textId="0C51D2A2" w:rsidR="00285974" w:rsidRPr="00E41285" w:rsidRDefault="00285974" w:rsidP="003C1BC1">
                            <w:pPr>
                              <w:rPr>
                                <w:rFonts w:ascii="13/5Atom Sans" w:hAnsi="13/5Atom Sans"/>
                                <w:sz w:val="40"/>
                                <w:szCs w:val="40"/>
                              </w:rPr>
                            </w:pPr>
                            <w:r w:rsidRPr="004055E3">
                              <w:rPr>
                                <w:rFonts w:ascii="13/5Atom Sans" w:hAnsi="13/5Atom Sans"/>
                                <w:color w:val="595959" w:themeColor="text1" w:themeTint="A6"/>
                                <w:sz w:val="96"/>
                                <w:szCs w:val="96"/>
                              </w:rPr>
                              <w:t>0</w:t>
                            </w:r>
                            <w:r>
                              <w:rPr>
                                <w:rFonts w:ascii="13/5Atom Sans" w:hAnsi="13/5Atom Sans"/>
                                <w:color w:val="595959" w:themeColor="text1" w:themeTint="A6"/>
                                <w:sz w:val="96"/>
                                <w:szCs w:val="96"/>
                              </w:rPr>
                              <w:t>8</w:t>
                            </w:r>
                            <w:r>
                              <w:rPr>
                                <w:rFonts w:ascii="13/5Atom Sans" w:hAnsi="13/5Atom Sans"/>
                                <w:sz w:val="120"/>
                                <w:szCs w:val="1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CBA94" id="Kotak Teks 1258402986" o:spid="_x0000_s1301" type="#_x0000_t202" style="position:absolute;margin-left:-10.5pt;margin-top:522.8pt;width:40.7pt;height:35.5pt;z-index:251654253;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" filled="f" stroked="f">
                <v:textbox>
                  <w:txbxContent>
                    <w:p w14:paraId="51C1EF23" w14:textId="0C51D2A2" w:rsidR="00285974" w:rsidRPr="00E41285" w:rsidRDefault="00285974" w:rsidP="003C1BC1">
                      <w:pPr>
                        <w:rPr>
                          <w:rFonts w:ascii="13/5Atom Sans" w:hAnsi="13/5Atom Sans"/>
                          <w:sz w:val="40"/>
                          <w:szCs w:val="40"/>
                        </w:rPr>
                      </w:pPr>
                      <w:r w:rsidRPr="004055E3">
                        <w:rPr>
                          <w:rFonts w:ascii="13/5Atom Sans" w:hAnsi="13/5Atom Sans"/>
                          <w:color w:val="595959" w:themeColor="text1" w:themeTint="A6"/>
                          <w:sz w:val="96"/>
                          <w:szCs w:val="96"/>
                        </w:rPr>
                        <w:t>0</w:t>
                      </w:r>
                      <w:r>
                        <w:rPr>
                          <w:rFonts w:ascii="13/5Atom Sans" w:hAnsi="13/5Atom Sans"/>
                          <w:color w:val="595959" w:themeColor="text1" w:themeTint="A6"/>
                          <w:sz w:val="96"/>
                          <w:szCs w:val="96"/>
                        </w:rPr>
                        <w:t>8</w:t>
                      </w:r>
                      <w:r>
                        <w:rPr>
                          <w:rFonts w:ascii="13/5Atom Sans" w:hAnsi="13/5Atom Sans"/>
                          <w:sz w:val="120"/>
                          <w:szCs w:val="120"/>
                        </w:rPr>
                        <w:t xml:space="preserve"> </w:t>
                      </w:r>
                    </w:p>
                  </w:txbxContent>
                </v:textbox>
                <w10:wrap anchorx="page"/>
              </v:shape>
            </w:pict>
          </mc:Fallback>
        </mc:AlternateContent>
      </w:r>
      <w:r w:rsidR="00E87126">
        <w:rPr>
          <w:rFonts w:asciiTheme="majorHAnsi" w:eastAsiaTheme="majorEastAsia" w:hAnsiTheme="majorHAnsi" w:cstheme="majorBidi"/>
          <w:color w:val="C68D08" w:themeColor="accent1" w:themeShade="BF"/>
          <w:sz w:val="48"/>
          <w:szCs w:val="48"/>
        </w:rPr>
        <mc:AlternateContent>
          <mc:Choice Requires="wps">
            <w:drawing>
              <wp:anchor distT="0" distB="0" distL="114300" distR="114300" simplePos="0" relativeHeight="251654239" behindDoc="0" locked="0" layoutInCell="1" allowOverlap="1" wp14:anchorId="3174FA8C" wp14:editId="7C6515AF">
                <wp:simplePos x="0" y="0"/>
                <wp:positionH relativeFrom="column">
                  <wp:posOffset>514350</wp:posOffset>
                </wp:positionH>
                <wp:positionV relativeFrom="paragraph">
                  <wp:posOffset>28575</wp:posOffset>
                </wp:positionV>
                <wp:extent cx="4067175" cy="6610350"/>
                <wp:effectExtent l="0" t="0" r="0" b="0"/>
                <wp:wrapNone/>
                <wp:docPr id="921274897" name="Kotak Teks 921274897"/>
                <wp:cNvGraphicFramePr/>
                <a:graphic xmlns:a="http://schemas.openxmlformats.org/drawingml/2006/main">
                  <a:graphicData uri="http://schemas.microsoft.com/office/word/2010/wordprocessingShape">
                    <wps:wsp>
                      <wps:cNvSpPr txBox="1"/>
                      <wps:spPr>
                        <a:xfrm>
                          <a:off x="0" y="0"/>
                          <a:ext cx="4067175" cy="66103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9443E4D" w14:textId="77777777" w:rsidR="00AE292B" w:rsidRPr="00842918" w:rsidRDefault="00AE292B" w:rsidP="00AE292B">
                            <w:pPr>
                              <w:spacing w:after="0"/>
                              <w:rPr>
                                <w:sz w:val="22"/>
                                <w:szCs w:val="22"/>
                              </w:rPr>
                            </w:pPr>
                            <w:r w:rsidRPr="00842918">
                              <w:rPr>
                                <w:sz w:val="22"/>
                                <w:szCs w:val="22"/>
                              </w:rPr>
                              <w:t xml:space="preserve">• </w:t>
                            </w:r>
                            <w:r w:rsidR="00987E9C" w:rsidRPr="00842918">
                              <w:rPr>
                                <w:sz w:val="22"/>
                                <w:szCs w:val="22"/>
                              </w:rPr>
                              <w:t>Makhorijul huruf</w:t>
                            </w:r>
                          </w:p>
                          <w:p w14:paraId="26BFE473" w14:textId="7CCE8BA2" w:rsidR="00E87126" w:rsidRPr="00842918" w:rsidRDefault="00AE292B" w:rsidP="00AE292B">
                            <w:pPr>
                              <w:spacing w:after="0"/>
                              <w:ind w:firstLine="720"/>
                              <w:rPr>
                                <w:sz w:val="22"/>
                                <w:szCs w:val="22"/>
                              </w:rPr>
                            </w:pPr>
                            <w:r w:rsidRPr="00842918">
                              <w:rPr>
                                <w:sz w:val="22"/>
                                <w:szCs w:val="22"/>
                              </w:rPr>
                              <w:t>Tempat tempat keluarnya huruf hijaiyyah</w:t>
                            </w:r>
                          </w:p>
                          <w:p w14:paraId="2F66BED6" w14:textId="48498858" w:rsidR="00AE292B" w:rsidRPr="00842918" w:rsidRDefault="00AE292B" w:rsidP="00AE292B">
                            <w:pPr>
                              <w:spacing w:after="0"/>
                              <w:ind w:firstLine="720"/>
                              <w:rPr>
                                <w:sz w:val="22"/>
                                <w:szCs w:val="22"/>
                              </w:rPr>
                            </w:pPr>
                            <w:r w:rsidRPr="00842918">
                              <w:rPr>
                                <w:sz w:val="22"/>
                                <w:szCs w:val="22"/>
                              </w:rPr>
                              <w:t>Dibagi menjadi 5 bagian</w:t>
                            </w:r>
                            <w:r w:rsidR="00793234" w:rsidRPr="00842918">
                              <w:rPr>
                                <w:sz w:val="22"/>
                                <w:szCs w:val="22"/>
                              </w:rPr>
                              <w:t xml:space="preserve"> :</w:t>
                            </w:r>
                          </w:p>
                          <w:p w14:paraId="0EFB8A8C" w14:textId="16087032" w:rsidR="00AE292B" w:rsidRPr="00842918" w:rsidRDefault="00AE292B" w:rsidP="00793234">
                            <w:pPr>
                              <w:pStyle w:val="DaftarParagraf"/>
                              <w:numPr>
                                <w:ilvl w:val="0"/>
                                <w:numId w:val="7"/>
                              </w:numPr>
                              <w:spacing w:after="0"/>
                              <w:rPr>
                                <w:rFonts w:ascii="Dubai" w:hAnsi="Dubai" w:cs="Dubai"/>
                                <w:sz w:val="22"/>
                                <w:szCs w:val="22"/>
                              </w:rPr>
                            </w:pPr>
                            <w:r w:rsidRPr="00842918">
                              <w:rPr>
                                <w:sz w:val="22"/>
                                <w:szCs w:val="22"/>
                              </w:rPr>
                              <w:t>Al Jauf (Rongga):</w:t>
                            </w:r>
                            <w:r w:rsidRPr="00842918">
                              <w:rPr>
                                <w:rFonts w:hint="cs"/>
                                <w:sz w:val="22"/>
                                <w:szCs w:val="22"/>
                                <w:rtl/>
                              </w:rPr>
                              <w:t xml:space="preserve"> </w:t>
                            </w:r>
                            <w:r w:rsidRPr="00842918">
                              <w:rPr>
                                <w:sz w:val="22"/>
                                <w:szCs w:val="22"/>
                              </w:rPr>
                              <w:t xml:space="preserve"> </w:t>
                            </w:r>
                            <w:r w:rsidRPr="00842918">
                              <w:rPr>
                                <w:rFonts w:ascii="Dubai" w:hAnsi="Dubai" w:cs="Dubai"/>
                                <w:sz w:val="22"/>
                                <w:szCs w:val="22"/>
                                <w:rtl/>
                              </w:rPr>
                              <w:t>نُوْحِيْهَا</w:t>
                            </w:r>
                            <w:r w:rsidR="00793234" w:rsidRPr="00842918">
                              <w:rPr>
                                <w:rFonts w:ascii="Dubai" w:hAnsi="Dubai" w:cs="Dubai"/>
                                <w:sz w:val="22"/>
                                <w:szCs w:val="22"/>
                              </w:rPr>
                              <w:t xml:space="preserve"> (Huruf mad)</w:t>
                            </w:r>
                          </w:p>
                          <w:p w14:paraId="519D523D" w14:textId="1D6E7A0B" w:rsidR="00AE292B" w:rsidRPr="00842918" w:rsidRDefault="00AE292B" w:rsidP="00793234">
                            <w:pPr>
                              <w:pStyle w:val="DaftarParagraf"/>
                              <w:numPr>
                                <w:ilvl w:val="0"/>
                                <w:numId w:val="7"/>
                              </w:numPr>
                              <w:spacing w:after="0"/>
                              <w:rPr>
                                <w:rFonts w:ascii="Dubai" w:eastAsia="MS Mincho" w:hAnsi="Dubai" w:cs="Dubai"/>
                                <w:sz w:val="22"/>
                                <w:szCs w:val="22"/>
                              </w:rPr>
                            </w:pPr>
                            <w:r w:rsidRPr="00842918">
                              <w:rPr>
                                <w:sz w:val="22"/>
                                <w:szCs w:val="22"/>
                              </w:rPr>
                              <w:t>Al Halqi (Tenggorokan):</w:t>
                            </w:r>
                            <w:r w:rsidRPr="00842918">
                              <w:rPr>
                                <w:rFonts w:hint="cs"/>
                                <w:sz w:val="22"/>
                                <w:szCs w:val="22"/>
                                <w:rtl/>
                              </w:rPr>
                              <w:t xml:space="preserve"> </w:t>
                            </w:r>
                            <w:r w:rsidRPr="00842918">
                              <w:rPr>
                                <w:sz w:val="22"/>
                                <w:szCs w:val="22"/>
                              </w:rPr>
                              <w:t xml:space="preserve"> </w:t>
                            </w:r>
                            <w:r w:rsidRPr="00842918">
                              <w:rPr>
                                <w:rFonts w:ascii="Dubai" w:eastAsia="MS Mincho" w:hAnsi="Dubai" w:cs="Dubai"/>
                                <w:sz w:val="22"/>
                                <w:szCs w:val="22"/>
                                <w:rtl/>
                              </w:rPr>
                              <w:t>ء هـ/ع ح/غ خ</w:t>
                            </w:r>
                          </w:p>
                          <w:p w14:paraId="6A9574C2" w14:textId="26963DAA" w:rsidR="00AE292B" w:rsidRPr="00842918" w:rsidRDefault="00AE292B" w:rsidP="00793234">
                            <w:pPr>
                              <w:pStyle w:val="DaftarParagraf"/>
                              <w:numPr>
                                <w:ilvl w:val="0"/>
                                <w:numId w:val="7"/>
                              </w:numPr>
                              <w:spacing w:after="0"/>
                              <w:rPr>
                                <w:sz w:val="22"/>
                                <w:szCs w:val="22"/>
                              </w:rPr>
                            </w:pPr>
                            <w:r w:rsidRPr="00842918">
                              <w:rPr>
                                <w:sz w:val="22"/>
                                <w:szCs w:val="22"/>
                              </w:rPr>
                              <w:t>Al Lisan (Lidah)</w:t>
                            </w:r>
                          </w:p>
                          <w:p w14:paraId="3B43BFA7" w14:textId="50FC1AC5" w:rsidR="00AE292B" w:rsidRPr="00842918" w:rsidRDefault="00AE292B" w:rsidP="00AE292B">
                            <w:pPr>
                              <w:spacing w:after="0"/>
                              <w:ind w:firstLine="720"/>
                              <w:rPr>
                                <w:sz w:val="22"/>
                                <w:szCs w:val="22"/>
                                <w:rtl/>
                              </w:rPr>
                            </w:pPr>
                            <w:r w:rsidRPr="00842918">
                              <w:rPr>
                                <w:sz w:val="22"/>
                                <w:szCs w:val="22"/>
                              </w:rPr>
                              <w:tab/>
                            </w:r>
                            <w:r w:rsidRPr="00842918">
                              <w:rPr>
                                <w:sz w:val="22"/>
                                <w:szCs w:val="22"/>
                              </w:rPr>
                              <w:tab/>
                              <w:t xml:space="preserve">• </w:t>
                            </w:r>
                            <w:r w:rsidR="0090646E" w:rsidRPr="00842918">
                              <w:rPr>
                                <w:sz w:val="22"/>
                                <w:szCs w:val="22"/>
                              </w:rPr>
                              <w:t>Aqso</w:t>
                            </w:r>
                            <w:r w:rsidRPr="00842918">
                              <w:rPr>
                                <w:sz w:val="22"/>
                                <w:szCs w:val="22"/>
                              </w:rPr>
                              <w:t>(</w:t>
                            </w:r>
                            <w:r w:rsidR="008A3BF9" w:rsidRPr="00842918">
                              <w:rPr>
                                <w:sz w:val="22"/>
                                <w:szCs w:val="22"/>
                              </w:rPr>
                              <w:t>Pangkal</w:t>
                            </w:r>
                            <w:r w:rsidRPr="00842918">
                              <w:rPr>
                                <w:sz w:val="22"/>
                                <w:szCs w:val="22"/>
                              </w:rPr>
                              <w:t>):</w:t>
                            </w:r>
                            <w:r w:rsidRPr="00842918">
                              <w:rPr>
                                <w:rFonts w:hint="cs"/>
                                <w:sz w:val="22"/>
                                <w:szCs w:val="22"/>
                                <w:rtl/>
                              </w:rPr>
                              <w:t xml:space="preserve"> </w:t>
                            </w:r>
                            <w:r w:rsidRPr="00842918">
                              <w:rPr>
                                <w:sz w:val="22"/>
                                <w:szCs w:val="22"/>
                              </w:rPr>
                              <w:t xml:space="preserve"> </w:t>
                            </w:r>
                            <w:r w:rsidR="008A3BF9" w:rsidRPr="00842918">
                              <w:rPr>
                                <w:rFonts w:ascii="Dubai" w:eastAsia="MS Mincho" w:hAnsi="Dubai" w:cs="Dubai" w:hint="cs"/>
                                <w:sz w:val="22"/>
                                <w:szCs w:val="22"/>
                                <w:rtl/>
                              </w:rPr>
                              <w:t>ق &amp; ك</w:t>
                            </w:r>
                          </w:p>
                          <w:p w14:paraId="78ACC4CF" w14:textId="6701F40A" w:rsidR="00AE292B" w:rsidRPr="00842918" w:rsidRDefault="00AE292B" w:rsidP="00AE292B">
                            <w:pPr>
                              <w:spacing w:after="0"/>
                              <w:ind w:left="1440" w:firstLine="720"/>
                              <w:rPr>
                                <w:sz w:val="22"/>
                                <w:szCs w:val="22"/>
                              </w:rPr>
                            </w:pPr>
                            <w:r w:rsidRPr="00842918">
                              <w:rPr>
                                <w:sz w:val="22"/>
                                <w:szCs w:val="22"/>
                              </w:rPr>
                              <w:t>•</w:t>
                            </w:r>
                            <w:r w:rsidR="0090646E" w:rsidRPr="00842918">
                              <w:rPr>
                                <w:sz w:val="22"/>
                                <w:szCs w:val="22"/>
                              </w:rPr>
                              <w:t xml:space="preserve"> Hafah</w:t>
                            </w:r>
                            <w:r w:rsidRPr="00842918">
                              <w:rPr>
                                <w:sz w:val="22"/>
                                <w:szCs w:val="22"/>
                              </w:rPr>
                              <w:t xml:space="preserve"> (</w:t>
                            </w:r>
                            <w:r w:rsidR="008A3BF9" w:rsidRPr="00842918">
                              <w:rPr>
                                <w:sz w:val="22"/>
                                <w:szCs w:val="22"/>
                              </w:rPr>
                              <w:t>Tepi</w:t>
                            </w:r>
                            <w:r w:rsidRPr="00842918">
                              <w:rPr>
                                <w:sz w:val="22"/>
                                <w:szCs w:val="22"/>
                              </w:rPr>
                              <w:t>):</w:t>
                            </w:r>
                            <w:r w:rsidRPr="00842918">
                              <w:rPr>
                                <w:rFonts w:hint="cs"/>
                                <w:sz w:val="22"/>
                                <w:szCs w:val="22"/>
                                <w:rtl/>
                              </w:rPr>
                              <w:t xml:space="preserve"> </w:t>
                            </w:r>
                            <w:r w:rsidRPr="00842918">
                              <w:rPr>
                                <w:sz w:val="22"/>
                                <w:szCs w:val="22"/>
                              </w:rPr>
                              <w:t xml:space="preserve"> </w:t>
                            </w:r>
                            <w:r w:rsidR="008A3BF9" w:rsidRPr="00842918">
                              <w:rPr>
                                <w:rFonts w:ascii="Dubai" w:eastAsia="MS Mincho" w:hAnsi="Dubai" w:cs="Dubai" w:hint="cs"/>
                                <w:sz w:val="22"/>
                                <w:szCs w:val="22"/>
                                <w:rtl/>
                              </w:rPr>
                              <w:t>ض ل</w:t>
                            </w:r>
                          </w:p>
                          <w:p w14:paraId="132DFBB4" w14:textId="073B633B" w:rsidR="00AE292B" w:rsidRPr="00842918" w:rsidRDefault="00AE292B" w:rsidP="00AE292B">
                            <w:pPr>
                              <w:spacing w:after="0"/>
                              <w:ind w:left="1440" w:firstLine="720"/>
                              <w:rPr>
                                <w:sz w:val="22"/>
                                <w:szCs w:val="22"/>
                              </w:rPr>
                            </w:pPr>
                            <w:r w:rsidRPr="00842918">
                              <w:rPr>
                                <w:sz w:val="22"/>
                                <w:szCs w:val="22"/>
                              </w:rPr>
                              <w:t>•</w:t>
                            </w:r>
                            <w:r w:rsidR="0090646E" w:rsidRPr="00842918">
                              <w:rPr>
                                <w:sz w:val="22"/>
                                <w:szCs w:val="22"/>
                              </w:rPr>
                              <w:t xml:space="preserve"> Wasthu</w:t>
                            </w:r>
                            <w:r w:rsidRPr="00842918">
                              <w:rPr>
                                <w:sz w:val="22"/>
                                <w:szCs w:val="22"/>
                              </w:rPr>
                              <w:t xml:space="preserve"> (</w:t>
                            </w:r>
                            <w:r w:rsidR="008A3BF9" w:rsidRPr="00842918">
                              <w:rPr>
                                <w:sz w:val="22"/>
                                <w:szCs w:val="22"/>
                              </w:rPr>
                              <w:t>Tengah</w:t>
                            </w:r>
                            <w:r w:rsidRPr="00842918">
                              <w:rPr>
                                <w:sz w:val="22"/>
                                <w:szCs w:val="22"/>
                              </w:rPr>
                              <w:t>):</w:t>
                            </w:r>
                            <w:r w:rsidRPr="00842918">
                              <w:rPr>
                                <w:rFonts w:hint="cs"/>
                                <w:sz w:val="22"/>
                                <w:szCs w:val="22"/>
                                <w:rtl/>
                              </w:rPr>
                              <w:t xml:space="preserve"> </w:t>
                            </w:r>
                            <w:r w:rsidRPr="00842918">
                              <w:rPr>
                                <w:sz w:val="22"/>
                                <w:szCs w:val="22"/>
                              </w:rPr>
                              <w:t xml:space="preserve"> </w:t>
                            </w:r>
                            <w:r w:rsidR="008A3BF9" w:rsidRPr="00842918">
                              <w:rPr>
                                <w:rFonts w:ascii="Dubai" w:eastAsia="MS Mincho" w:hAnsi="Dubai" w:cs="Dubai" w:hint="cs"/>
                                <w:sz w:val="22"/>
                                <w:szCs w:val="22"/>
                                <w:rtl/>
                              </w:rPr>
                              <w:t>ج ش ي</w:t>
                            </w:r>
                          </w:p>
                          <w:p w14:paraId="0E25C9A2" w14:textId="735ABF25" w:rsidR="00AE292B" w:rsidRPr="00842918" w:rsidRDefault="00AE292B" w:rsidP="00AE292B">
                            <w:pPr>
                              <w:spacing w:after="0"/>
                              <w:ind w:left="1440" w:firstLine="720"/>
                              <w:rPr>
                                <w:sz w:val="22"/>
                                <w:szCs w:val="22"/>
                              </w:rPr>
                            </w:pPr>
                            <w:r w:rsidRPr="00842918">
                              <w:rPr>
                                <w:sz w:val="22"/>
                                <w:szCs w:val="22"/>
                              </w:rPr>
                              <w:t>• Tharf (</w:t>
                            </w:r>
                            <w:r w:rsidR="008A3BF9" w:rsidRPr="00842918">
                              <w:rPr>
                                <w:sz w:val="22"/>
                                <w:szCs w:val="22"/>
                              </w:rPr>
                              <w:t>Ujung</w:t>
                            </w:r>
                            <w:r w:rsidRPr="00842918">
                              <w:rPr>
                                <w:sz w:val="22"/>
                                <w:szCs w:val="22"/>
                              </w:rPr>
                              <w:t>)</w:t>
                            </w:r>
                          </w:p>
                          <w:p w14:paraId="33B07DFD" w14:textId="2B1FFC96" w:rsidR="008A3BF9" w:rsidRPr="00842918" w:rsidRDefault="008A3BF9" w:rsidP="008A3BF9">
                            <w:pPr>
                              <w:spacing w:after="0" w:line="192" w:lineRule="auto"/>
                              <w:ind w:left="1440" w:firstLine="720"/>
                              <w:rPr>
                                <w:sz w:val="22"/>
                                <w:szCs w:val="22"/>
                                <w:rtl/>
                              </w:rPr>
                            </w:pPr>
                            <w:r w:rsidRPr="00842918">
                              <w:rPr>
                                <w:sz w:val="22"/>
                                <w:szCs w:val="22"/>
                              </w:rPr>
                              <w:tab/>
                              <w:t xml:space="preserve">• </w:t>
                            </w:r>
                            <w:r w:rsidRPr="00842918">
                              <w:rPr>
                                <w:rFonts w:ascii="Dubai" w:eastAsia="MS Mincho" w:hAnsi="Dubai" w:cs="Dubai" w:hint="cs"/>
                                <w:sz w:val="22"/>
                                <w:szCs w:val="22"/>
                                <w:rtl/>
                              </w:rPr>
                              <w:t>ن</w:t>
                            </w:r>
                            <w:r w:rsidRPr="00842918">
                              <w:rPr>
                                <w:rFonts w:hint="cs"/>
                                <w:sz w:val="22"/>
                                <w:szCs w:val="22"/>
                                <w:rtl/>
                              </w:rPr>
                              <w:t xml:space="preserve"> </w:t>
                            </w:r>
                          </w:p>
                          <w:p w14:paraId="22031BA5" w14:textId="0529D58C" w:rsidR="008A3BF9" w:rsidRPr="00842918" w:rsidRDefault="008A3BF9" w:rsidP="008A3BF9">
                            <w:pPr>
                              <w:spacing w:after="0" w:line="192" w:lineRule="auto"/>
                              <w:ind w:left="2160" w:firstLine="720"/>
                              <w:rPr>
                                <w:sz w:val="22"/>
                                <w:szCs w:val="22"/>
                              </w:rPr>
                            </w:pPr>
                            <w:r w:rsidRPr="00842918">
                              <w:rPr>
                                <w:sz w:val="22"/>
                                <w:szCs w:val="22"/>
                              </w:rPr>
                              <w:t xml:space="preserve">• </w:t>
                            </w:r>
                            <w:r w:rsidRPr="00842918">
                              <w:rPr>
                                <w:rFonts w:hint="cs"/>
                                <w:sz w:val="22"/>
                                <w:szCs w:val="22"/>
                                <w:rtl/>
                              </w:rPr>
                              <w:t xml:space="preserve"> </w:t>
                            </w:r>
                            <w:r w:rsidRPr="00842918">
                              <w:rPr>
                                <w:rFonts w:ascii="Dubai" w:eastAsia="MS Mincho" w:hAnsi="Dubai" w:cs="Dubai" w:hint="cs"/>
                                <w:sz w:val="22"/>
                                <w:szCs w:val="22"/>
                                <w:rtl/>
                              </w:rPr>
                              <w:t>ر</w:t>
                            </w:r>
                          </w:p>
                          <w:p w14:paraId="66733E35" w14:textId="148E4D13" w:rsidR="008A3BF9" w:rsidRPr="00842918" w:rsidRDefault="008A3BF9" w:rsidP="008A3BF9">
                            <w:pPr>
                              <w:spacing w:after="0" w:line="192" w:lineRule="auto"/>
                              <w:ind w:left="2160" w:firstLine="720"/>
                              <w:rPr>
                                <w:sz w:val="22"/>
                                <w:szCs w:val="22"/>
                              </w:rPr>
                            </w:pPr>
                            <w:r w:rsidRPr="00842918">
                              <w:rPr>
                                <w:sz w:val="22"/>
                                <w:szCs w:val="22"/>
                              </w:rPr>
                              <w:t xml:space="preserve">• </w:t>
                            </w:r>
                            <w:r w:rsidRPr="00842918">
                              <w:rPr>
                                <w:rFonts w:ascii="Dubai" w:eastAsia="MS Mincho" w:hAnsi="Dubai" w:cs="Dubai" w:hint="cs"/>
                                <w:sz w:val="22"/>
                                <w:szCs w:val="22"/>
                                <w:rtl/>
                              </w:rPr>
                              <w:t>ط د ت</w:t>
                            </w:r>
                          </w:p>
                          <w:p w14:paraId="6E2654D6" w14:textId="4FD61A5E" w:rsidR="008A3BF9" w:rsidRPr="00842918" w:rsidRDefault="008A3BF9" w:rsidP="008A3BF9">
                            <w:pPr>
                              <w:spacing w:after="0" w:line="192" w:lineRule="auto"/>
                              <w:ind w:left="2160" w:firstLine="720"/>
                              <w:rPr>
                                <w:sz w:val="22"/>
                                <w:szCs w:val="22"/>
                              </w:rPr>
                            </w:pPr>
                            <w:r w:rsidRPr="00842918">
                              <w:rPr>
                                <w:sz w:val="22"/>
                                <w:szCs w:val="22"/>
                              </w:rPr>
                              <w:t xml:space="preserve">• </w:t>
                            </w:r>
                            <w:r w:rsidRPr="00842918">
                              <w:rPr>
                                <w:rFonts w:ascii="Dubai" w:eastAsia="MS Mincho" w:hAnsi="Dubai" w:cs="Dubai" w:hint="cs"/>
                                <w:sz w:val="22"/>
                                <w:szCs w:val="22"/>
                                <w:rtl/>
                              </w:rPr>
                              <w:t>ص ز س</w:t>
                            </w:r>
                          </w:p>
                          <w:p w14:paraId="7223E774" w14:textId="41488A74" w:rsidR="008A3BF9" w:rsidRPr="00842918" w:rsidRDefault="008A3BF9" w:rsidP="008A3BF9">
                            <w:pPr>
                              <w:spacing w:after="0" w:line="192" w:lineRule="auto"/>
                              <w:ind w:left="2160" w:firstLine="720"/>
                              <w:rPr>
                                <w:sz w:val="22"/>
                                <w:szCs w:val="22"/>
                              </w:rPr>
                            </w:pPr>
                            <w:r w:rsidRPr="00842918">
                              <w:rPr>
                                <w:sz w:val="22"/>
                                <w:szCs w:val="22"/>
                              </w:rPr>
                              <w:t xml:space="preserve">• </w:t>
                            </w:r>
                            <w:r w:rsidRPr="00842918">
                              <w:rPr>
                                <w:rFonts w:ascii="Dubai" w:eastAsia="MS Mincho" w:hAnsi="Dubai" w:cs="Dubai" w:hint="cs"/>
                                <w:sz w:val="22"/>
                                <w:szCs w:val="22"/>
                                <w:rtl/>
                              </w:rPr>
                              <w:t>ظ ذ ث</w:t>
                            </w:r>
                          </w:p>
                          <w:p w14:paraId="0A750DCA" w14:textId="756940C2" w:rsidR="008A3BF9" w:rsidRPr="00842918" w:rsidRDefault="00A95922" w:rsidP="00793234">
                            <w:pPr>
                              <w:pStyle w:val="DaftarParagraf"/>
                              <w:numPr>
                                <w:ilvl w:val="0"/>
                                <w:numId w:val="7"/>
                              </w:numPr>
                              <w:spacing w:after="0"/>
                              <w:rPr>
                                <w:sz w:val="22"/>
                                <w:szCs w:val="22"/>
                              </w:rPr>
                            </w:pPr>
                            <w:r w:rsidRPr="00842918">
                              <w:rPr>
                                <w:sz w:val="22"/>
                                <w:szCs w:val="22"/>
                              </w:rPr>
                              <w:t>Asy Syafatain (Bibir)</w:t>
                            </w:r>
                          </w:p>
                          <w:p w14:paraId="1D2D3755" w14:textId="14C8CE9C" w:rsidR="00A95922" w:rsidRPr="00842918" w:rsidRDefault="00A95922" w:rsidP="00A95922">
                            <w:pPr>
                              <w:spacing w:after="0"/>
                              <w:ind w:left="720" w:firstLine="720"/>
                              <w:rPr>
                                <w:rFonts w:ascii="Cascadia Mono SemiLight" w:hAnsi="Cascadia Mono SemiLight" w:cs="Cascadia Mono SemiLight"/>
                                <w:color w:val="595959" w:themeColor="text1" w:themeTint="A6"/>
                                <w:sz w:val="22"/>
                                <w:szCs w:val="22"/>
                              </w:rPr>
                            </w:pPr>
                            <w:r w:rsidRPr="00842918">
                              <w:rPr>
                                <w:rFonts w:eastAsia="MS Mincho"/>
                                <w:sz w:val="22"/>
                                <w:szCs w:val="22"/>
                              </w:rPr>
                              <w:tab/>
                            </w:r>
                            <w:r w:rsidRPr="00842918">
                              <w:rPr>
                                <w:sz w:val="22"/>
                                <w:szCs w:val="22"/>
                              </w:rPr>
                              <w:t xml:space="preserve">• </w:t>
                            </w:r>
                            <w:r w:rsidR="00793234" w:rsidRPr="00842918">
                              <w:rPr>
                                <w:rFonts w:ascii="Dubai" w:eastAsia="MS Mincho" w:hAnsi="Dubai" w:cs="Dubai" w:hint="cs"/>
                                <w:sz w:val="22"/>
                                <w:szCs w:val="22"/>
                                <w:rtl/>
                              </w:rPr>
                              <w:t>ف</w:t>
                            </w:r>
                          </w:p>
                          <w:p w14:paraId="7575149E" w14:textId="0BDE3674" w:rsidR="00A95922" w:rsidRPr="00842918" w:rsidRDefault="00A95922" w:rsidP="00A95922">
                            <w:pPr>
                              <w:spacing w:after="0"/>
                              <w:ind w:left="1440" w:firstLine="720"/>
                              <w:rPr>
                                <w:rFonts w:eastAsia="MS Mincho"/>
                                <w:sz w:val="22"/>
                                <w:szCs w:val="22"/>
                                <w:rtl/>
                              </w:rPr>
                            </w:pPr>
                            <w:r w:rsidRPr="00842918">
                              <w:rPr>
                                <w:sz w:val="22"/>
                                <w:szCs w:val="22"/>
                              </w:rPr>
                              <w:t xml:space="preserve">• </w:t>
                            </w:r>
                            <w:r w:rsidRPr="00842918">
                              <w:rPr>
                                <w:rFonts w:ascii="Dubai" w:eastAsia="MS Mincho" w:hAnsi="Dubai" w:cs="Dubai" w:hint="cs"/>
                                <w:sz w:val="22"/>
                                <w:szCs w:val="22"/>
                                <w:rtl/>
                              </w:rPr>
                              <w:t>و ب</w:t>
                            </w:r>
                            <w:r w:rsidR="00793234" w:rsidRPr="00842918">
                              <w:rPr>
                                <w:rFonts w:ascii="Dubai" w:eastAsia="MS Mincho" w:hAnsi="Dubai" w:cs="Dubai" w:hint="cs"/>
                                <w:sz w:val="22"/>
                                <w:szCs w:val="22"/>
                                <w:rtl/>
                              </w:rPr>
                              <w:t xml:space="preserve"> م</w:t>
                            </w:r>
                          </w:p>
                          <w:p w14:paraId="13813C44" w14:textId="4E86AFD4" w:rsidR="00793234" w:rsidRPr="00842918" w:rsidRDefault="00793234" w:rsidP="00793234">
                            <w:pPr>
                              <w:pStyle w:val="DaftarParagraf"/>
                              <w:numPr>
                                <w:ilvl w:val="0"/>
                                <w:numId w:val="7"/>
                              </w:numPr>
                              <w:spacing w:after="0"/>
                              <w:rPr>
                                <w:sz w:val="22"/>
                                <w:szCs w:val="22"/>
                              </w:rPr>
                            </w:pPr>
                            <w:r w:rsidRPr="00842918">
                              <w:rPr>
                                <w:sz w:val="22"/>
                                <w:szCs w:val="22"/>
                              </w:rPr>
                              <w:t>Al Khoisyum (Rongga hidung)</w:t>
                            </w:r>
                          </w:p>
                          <w:p w14:paraId="1DD2E611" w14:textId="0D449488" w:rsidR="00793234" w:rsidRPr="00842918" w:rsidRDefault="00793234" w:rsidP="00793234">
                            <w:pPr>
                              <w:spacing w:after="0"/>
                              <w:ind w:left="1440" w:firstLine="720"/>
                              <w:rPr>
                                <w:rFonts w:eastAsia="MS Mincho"/>
                                <w:sz w:val="22"/>
                                <w:szCs w:val="22"/>
                                <w:rtl/>
                              </w:rPr>
                            </w:pPr>
                            <w:r w:rsidRPr="00842918">
                              <w:rPr>
                                <w:sz w:val="22"/>
                                <w:szCs w:val="22"/>
                              </w:rPr>
                              <w:t xml:space="preserve">• </w:t>
                            </w:r>
                            <w:r w:rsidRPr="00842918">
                              <w:rPr>
                                <w:rFonts w:eastAsia="MS Mincho"/>
                                <w:sz w:val="22"/>
                                <w:szCs w:val="22"/>
                              </w:rPr>
                              <w:t>Dengung pada huruf</w:t>
                            </w:r>
                            <w:r w:rsidRPr="00842918">
                              <w:rPr>
                                <w:rFonts w:ascii="Dubai" w:eastAsia="MS Mincho" w:hAnsi="Dubai" w:cs="Dubai" w:hint="cs"/>
                                <w:sz w:val="22"/>
                                <w:szCs w:val="22"/>
                                <w:rtl/>
                              </w:rPr>
                              <w:t>م</w:t>
                            </w:r>
                            <w:r w:rsidRPr="00842918">
                              <w:rPr>
                                <w:rFonts w:eastAsia="MS Mincho" w:hint="cs"/>
                                <w:sz w:val="22"/>
                                <w:szCs w:val="22"/>
                                <w:rtl/>
                              </w:rPr>
                              <w:t xml:space="preserve"> </w:t>
                            </w:r>
                            <w:r w:rsidRPr="00842918">
                              <w:rPr>
                                <w:rFonts w:eastAsia="MS Mincho"/>
                                <w:sz w:val="22"/>
                                <w:szCs w:val="22"/>
                              </w:rPr>
                              <w:t xml:space="preserve"> &amp; </w:t>
                            </w:r>
                            <w:r w:rsidRPr="00842918">
                              <w:rPr>
                                <w:rFonts w:ascii="Dubai" w:eastAsia="MS Mincho" w:hAnsi="Dubai" w:cs="Dubai" w:hint="cs"/>
                                <w:sz w:val="22"/>
                                <w:szCs w:val="22"/>
                                <w:rtl/>
                              </w:rPr>
                              <w:t>ن</w:t>
                            </w:r>
                          </w:p>
                          <w:p w14:paraId="77B5C631" w14:textId="77777777" w:rsidR="00793234" w:rsidRPr="00842918" w:rsidRDefault="00793234" w:rsidP="00793234">
                            <w:pPr>
                              <w:spacing w:after="0"/>
                              <w:rPr>
                                <w:rFonts w:eastAsia="MS Mincho"/>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74FA8C" id="Kotak Teks 921274897" o:spid="_x0000_s1302" type="#_x0000_t202" style="position:absolute;margin-left:40.5pt;margin-top:2.25pt;width:320.25pt;height:520.5pt;z-index:25165423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" filled="f" stroked="f">
                <v:textbox>
                  <w:txbxContent>
                    <w:p w14:paraId="79443E4D" w14:textId="77777777" w:rsidR="00AE292B" w:rsidRPr="00842918" w:rsidRDefault="00AE292B" w:rsidP="00AE292B">
                      <w:pPr>
                        <w:spacing w:after="0"/>
                        <w:rPr>
                          <w:sz w:val="22"/>
                          <w:szCs w:val="22"/>
                        </w:rPr>
                      </w:pPr>
                      <w:r w:rsidRPr="00842918">
                        <w:rPr>
                          <w:sz w:val="22"/>
                          <w:szCs w:val="22"/>
                        </w:rPr>
                        <w:t xml:space="preserve">• </w:t>
                      </w:r>
                      <w:r w:rsidR="00987E9C" w:rsidRPr="00842918">
                        <w:rPr>
                          <w:sz w:val="22"/>
                          <w:szCs w:val="22"/>
                        </w:rPr>
                        <w:t>Makhorijul huruf</w:t>
                      </w:r>
                    </w:p>
                    <w:p w14:paraId="26BFE473" w14:textId="7CCE8BA2" w:rsidR="00E87126" w:rsidRPr="00842918" w:rsidRDefault="00AE292B" w:rsidP="00AE292B">
                      <w:pPr>
                        <w:spacing w:after="0"/>
                        <w:ind w:firstLine="720"/>
                        <w:rPr>
                          <w:sz w:val="22"/>
                          <w:szCs w:val="22"/>
                        </w:rPr>
                      </w:pPr>
                      <w:r w:rsidRPr="00842918">
                        <w:rPr>
                          <w:sz w:val="22"/>
                          <w:szCs w:val="22"/>
                        </w:rPr>
                        <w:t>Tempat tempat keluarnya huruf hijaiyyah</w:t>
                      </w:r>
                    </w:p>
                    <w:p w14:paraId="2F66BED6" w14:textId="48498858" w:rsidR="00AE292B" w:rsidRPr="00842918" w:rsidRDefault="00AE292B" w:rsidP="00AE292B">
                      <w:pPr>
                        <w:spacing w:after="0"/>
                        <w:ind w:firstLine="720"/>
                        <w:rPr>
                          <w:sz w:val="22"/>
                          <w:szCs w:val="22"/>
                        </w:rPr>
                      </w:pPr>
                      <w:r w:rsidRPr="00842918">
                        <w:rPr>
                          <w:sz w:val="22"/>
                          <w:szCs w:val="22"/>
                        </w:rPr>
                        <w:t>Dibagi menjadi 5 bagian</w:t>
                      </w:r>
                      <w:r w:rsidR="00793234" w:rsidRPr="00842918">
                        <w:rPr>
                          <w:sz w:val="22"/>
                          <w:szCs w:val="22"/>
                        </w:rPr>
                        <w:t xml:space="preserve"> :</w:t>
                      </w:r>
                    </w:p>
                    <w:p w14:paraId="0EFB8A8C" w14:textId="16087032" w:rsidR="00AE292B" w:rsidRPr="00842918" w:rsidRDefault="00AE292B" w:rsidP="00793234">
                      <w:pPr>
                        <w:pStyle w:val="DaftarParagraf"/>
                        <w:numPr>
                          <w:ilvl w:val="0"/>
                          <w:numId w:val="7"/>
                        </w:numPr>
                        <w:spacing w:after="0"/>
                        <w:rPr>
                          <w:rFonts w:ascii="Dubai" w:hAnsi="Dubai" w:cs="Dubai"/>
                          <w:sz w:val="22"/>
                          <w:szCs w:val="22"/>
                        </w:rPr>
                      </w:pPr>
                      <w:r w:rsidRPr="00842918">
                        <w:rPr>
                          <w:sz w:val="22"/>
                          <w:szCs w:val="22"/>
                        </w:rPr>
                        <w:t>Al Jauf (Rongga):</w:t>
                      </w:r>
                      <w:r w:rsidRPr="00842918">
                        <w:rPr>
                          <w:rFonts w:hint="cs"/>
                          <w:sz w:val="22"/>
                          <w:szCs w:val="22"/>
                          <w:rtl/>
                        </w:rPr>
                        <w:t xml:space="preserve"> </w:t>
                      </w:r>
                      <w:r w:rsidRPr="00842918">
                        <w:rPr>
                          <w:sz w:val="22"/>
                          <w:szCs w:val="22"/>
                        </w:rPr>
                        <w:t xml:space="preserve"> </w:t>
                      </w:r>
                      <w:r w:rsidRPr="00842918">
                        <w:rPr>
                          <w:rFonts w:ascii="Dubai" w:hAnsi="Dubai" w:cs="Dubai"/>
                          <w:sz w:val="22"/>
                          <w:szCs w:val="22"/>
                          <w:rtl/>
                        </w:rPr>
                        <w:t>نُوْحِيْهَا</w:t>
                      </w:r>
                      <w:r w:rsidR="00793234" w:rsidRPr="00842918">
                        <w:rPr>
                          <w:rFonts w:ascii="Dubai" w:hAnsi="Dubai" w:cs="Dubai"/>
                          <w:sz w:val="22"/>
                          <w:szCs w:val="22"/>
                        </w:rPr>
                        <w:t xml:space="preserve"> (Huruf mad)</w:t>
                      </w:r>
                    </w:p>
                    <w:p w14:paraId="519D523D" w14:textId="1D6E7A0B" w:rsidR="00AE292B" w:rsidRPr="00842918" w:rsidRDefault="00AE292B" w:rsidP="00793234">
                      <w:pPr>
                        <w:pStyle w:val="DaftarParagraf"/>
                        <w:numPr>
                          <w:ilvl w:val="0"/>
                          <w:numId w:val="7"/>
                        </w:numPr>
                        <w:spacing w:after="0"/>
                        <w:rPr>
                          <w:rFonts w:ascii="Dubai" w:eastAsia="MS Mincho" w:hAnsi="Dubai" w:cs="Dubai"/>
                          <w:sz w:val="22"/>
                          <w:szCs w:val="22"/>
                        </w:rPr>
                      </w:pPr>
                      <w:r w:rsidRPr="00842918">
                        <w:rPr>
                          <w:sz w:val="22"/>
                          <w:szCs w:val="22"/>
                        </w:rPr>
                        <w:t>Al Halqi (Tenggorokan):</w:t>
                      </w:r>
                      <w:r w:rsidRPr="00842918">
                        <w:rPr>
                          <w:rFonts w:hint="cs"/>
                          <w:sz w:val="22"/>
                          <w:szCs w:val="22"/>
                          <w:rtl/>
                        </w:rPr>
                        <w:t xml:space="preserve"> </w:t>
                      </w:r>
                      <w:r w:rsidRPr="00842918">
                        <w:rPr>
                          <w:sz w:val="22"/>
                          <w:szCs w:val="22"/>
                        </w:rPr>
                        <w:t xml:space="preserve"> </w:t>
                      </w:r>
                      <w:r w:rsidRPr="00842918">
                        <w:rPr>
                          <w:rFonts w:ascii="Dubai" w:eastAsia="MS Mincho" w:hAnsi="Dubai" w:cs="Dubai"/>
                          <w:sz w:val="22"/>
                          <w:szCs w:val="22"/>
                          <w:rtl/>
                        </w:rPr>
                        <w:t>ء هـ/ع ح/غ خ</w:t>
                      </w:r>
                    </w:p>
                    <w:p w14:paraId="6A9574C2" w14:textId="26963DAA" w:rsidR="00AE292B" w:rsidRPr="00842918" w:rsidRDefault="00AE292B" w:rsidP="00793234">
                      <w:pPr>
                        <w:pStyle w:val="DaftarParagraf"/>
                        <w:numPr>
                          <w:ilvl w:val="0"/>
                          <w:numId w:val="7"/>
                        </w:numPr>
                        <w:spacing w:after="0"/>
                        <w:rPr>
                          <w:sz w:val="22"/>
                          <w:szCs w:val="22"/>
                        </w:rPr>
                      </w:pPr>
                      <w:r w:rsidRPr="00842918">
                        <w:rPr>
                          <w:sz w:val="22"/>
                          <w:szCs w:val="22"/>
                        </w:rPr>
                        <w:t>Al Lisan (Lidah)</w:t>
                      </w:r>
                    </w:p>
                    <w:p w14:paraId="3B43BFA7" w14:textId="50FC1AC5" w:rsidR="00AE292B" w:rsidRPr="00842918" w:rsidRDefault="00AE292B" w:rsidP="00AE292B">
                      <w:pPr>
                        <w:spacing w:after="0"/>
                        <w:ind w:firstLine="720"/>
                        <w:rPr>
                          <w:sz w:val="22"/>
                          <w:szCs w:val="22"/>
                          <w:rtl/>
                        </w:rPr>
                      </w:pPr>
                      <w:r w:rsidRPr="00842918">
                        <w:rPr>
                          <w:sz w:val="22"/>
                          <w:szCs w:val="22"/>
                        </w:rPr>
                        <w:tab/>
                      </w:r>
                      <w:r w:rsidRPr="00842918">
                        <w:rPr>
                          <w:sz w:val="22"/>
                          <w:szCs w:val="22"/>
                        </w:rPr>
                        <w:tab/>
                        <w:t xml:space="preserve">• </w:t>
                      </w:r>
                      <w:r w:rsidR="0090646E" w:rsidRPr="00842918">
                        <w:rPr>
                          <w:sz w:val="22"/>
                          <w:szCs w:val="22"/>
                        </w:rPr>
                        <w:t>Aqso</w:t>
                      </w:r>
                      <w:r w:rsidRPr="00842918">
                        <w:rPr>
                          <w:sz w:val="22"/>
                          <w:szCs w:val="22"/>
                        </w:rPr>
                        <w:t>(</w:t>
                      </w:r>
                      <w:r w:rsidR="008A3BF9" w:rsidRPr="00842918">
                        <w:rPr>
                          <w:sz w:val="22"/>
                          <w:szCs w:val="22"/>
                        </w:rPr>
                        <w:t>Pangkal</w:t>
                      </w:r>
                      <w:r w:rsidRPr="00842918">
                        <w:rPr>
                          <w:sz w:val="22"/>
                          <w:szCs w:val="22"/>
                        </w:rPr>
                        <w:t>):</w:t>
                      </w:r>
                      <w:r w:rsidRPr="00842918">
                        <w:rPr>
                          <w:rFonts w:hint="cs"/>
                          <w:sz w:val="22"/>
                          <w:szCs w:val="22"/>
                          <w:rtl/>
                        </w:rPr>
                        <w:t xml:space="preserve"> </w:t>
                      </w:r>
                      <w:r w:rsidRPr="00842918">
                        <w:rPr>
                          <w:sz w:val="22"/>
                          <w:szCs w:val="22"/>
                        </w:rPr>
                        <w:t xml:space="preserve"> </w:t>
                      </w:r>
                      <w:r w:rsidR="008A3BF9" w:rsidRPr="00842918">
                        <w:rPr>
                          <w:rFonts w:ascii="Dubai" w:eastAsia="MS Mincho" w:hAnsi="Dubai" w:cs="Dubai" w:hint="cs"/>
                          <w:sz w:val="22"/>
                          <w:szCs w:val="22"/>
                          <w:rtl/>
                        </w:rPr>
                        <w:t>ق &amp; ك</w:t>
                      </w:r>
                    </w:p>
                    <w:p w14:paraId="78ACC4CF" w14:textId="6701F40A" w:rsidR="00AE292B" w:rsidRPr="00842918" w:rsidRDefault="00AE292B" w:rsidP="00AE292B">
                      <w:pPr>
                        <w:spacing w:after="0"/>
                        <w:ind w:left="1440" w:firstLine="720"/>
                        <w:rPr>
                          <w:sz w:val="22"/>
                          <w:szCs w:val="22"/>
                        </w:rPr>
                      </w:pPr>
                      <w:r w:rsidRPr="00842918">
                        <w:rPr>
                          <w:sz w:val="22"/>
                          <w:szCs w:val="22"/>
                        </w:rPr>
                        <w:t>•</w:t>
                      </w:r>
                      <w:r w:rsidR="0090646E" w:rsidRPr="00842918">
                        <w:rPr>
                          <w:sz w:val="22"/>
                          <w:szCs w:val="22"/>
                        </w:rPr>
                        <w:t xml:space="preserve"> Hafah</w:t>
                      </w:r>
                      <w:r w:rsidRPr="00842918">
                        <w:rPr>
                          <w:sz w:val="22"/>
                          <w:szCs w:val="22"/>
                        </w:rPr>
                        <w:t xml:space="preserve"> (</w:t>
                      </w:r>
                      <w:r w:rsidR="008A3BF9" w:rsidRPr="00842918">
                        <w:rPr>
                          <w:sz w:val="22"/>
                          <w:szCs w:val="22"/>
                        </w:rPr>
                        <w:t>Tepi</w:t>
                      </w:r>
                      <w:r w:rsidRPr="00842918">
                        <w:rPr>
                          <w:sz w:val="22"/>
                          <w:szCs w:val="22"/>
                        </w:rPr>
                        <w:t>):</w:t>
                      </w:r>
                      <w:r w:rsidRPr="00842918">
                        <w:rPr>
                          <w:rFonts w:hint="cs"/>
                          <w:sz w:val="22"/>
                          <w:szCs w:val="22"/>
                          <w:rtl/>
                        </w:rPr>
                        <w:t xml:space="preserve"> </w:t>
                      </w:r>
                      <w:r w:rsidRPr="00842918">
                        <w:rPr>
                          <w:sz w:val="22"/>
                          <w:szCs w:val="22"/>
                        </w:rPr>
                        <w:t xml:space="preserve"> </w:t>
                      </w:r>
                      <w:r w:rsidR="008A3BF9" w:rsidRPr="00842918">
                        <w:rPr>
                          <w:rFonts w:ascii="Dubai" w:eastAsia="MS Mincho" w:hAnsi="Dubai" w:cs="Dubai" w:hint="cs"/>
                          <w:sz w:val="22"/>
                          <w:szCs w:val="22"/>
                          <w:rtl/>
                        </w:rPr>
                        <w:t>ض ل</w:t>
                      </w:r>
                    </w:p>
                    <w:p w14:paraId="132DFBB4" w14:textId="073B633B" w:rsidR="00AE292B" w:rsidRPr="00842918" w:rsidRDefault="00AE292B" w:rsidP="00AE292B">
                      <w:pPr>
                        <w:spacing w:after="0"/>
                        <w:ind w:left="1440" w:firstLine="720"/>
                        <w:rPr>
                          <w:sz w:val="22"/>
                          <w:szCs w:val="22"/>
                        </w:rPr>
                      </w:pPr>
                      <w:r w:rsidRPr="00842918">
                        <w:rPr>
                          <w:sz w:val="22"/>
                          <w:szCs w:val="22"/>
                        </w:rPr>
                        <w:t>•</w:t>
                      </w:r>
                      <w:r w:rsidR="0090646E" w:rsidRPr="00842918">
                        <w:rPr>
                          <w:sz w:val="22"/>
                          <w:szCs w:val="22"/>
                        </w:rPr>
                        <w:t xml:space="preserve"> Wasthu</w:t>
                      </w:r>
                      <w:r w:rsidRPr="00842918">
                        <w:rPr>
                          <w:sz w:val="22"/>
                          <w:szCs w:val="22"/>
                        </w:rPr>
                        <w:t xml:space="preserve"> (</w:t>
                      </w:r>
                      <w:r w:rsidR="008A3BF9" w:rsidRPr="00842918">
                        <w:rPr>
                          <w:sz w:val="22"/>
                          <w:szCs w:val="22"/>
                        </w:rPr>
                        <w:t>Tengah</w:t>
                      </w:r>
                      <w:r w:rsidRPr="00842918">
                        <w:rPr>
                          <w:sz w:val="22"/>
                          <w:szCs w:val="22"/>
                        </w:rPr>
                        <w:t>):</w:t>
                      </w:r>
                      <w:r w:rsidRPr="00842918">
                        <w:rPr>
                          <w:rFonts w:hint="cs"/>
                          <w:sz w:val="22"/>
                          <w:szCs w:val="22"/>
                          <w:rtl/>
                        </w:rPr>
                        <w:t xml:space="preserve"> </w:t>
                      </w:r>
                      <w:r w:rsidRPr="00842918">
                        <w:rPr>
                          <w:sz w:val="22"/>
                          <w:szCs w:val="22"/>
                        </w:rPr>
                        <w:t xml:space="preserve"> </w:t>
                      </w:r>
                      <w:r w:rsidR="008A3BF9" w:rsidRPr="00842918">
                        <w:rPr>
                          <w:rFonts w:ascii="Dubai" w:eastAsia="MS Mincho" w:hAnsi="Dubai" w:cs="Dubai" w:hint="cs"/>
                          <w:sz w:val="22"/>
                          <w:szCs w:val="22"/>
                          <w:rtl/>
                        </w:rPr>
                        <w:t>ج ش ي</w:t>
                      </w:r>
                    </w:p>
                    <w:p w14:paraId="0E25C9A2" w14:textId="735ABF25" w:rsidR="00AE292B" w:rsidRPr="00842918" w:rsidRDefault="00AE292B" w:rsidP="00AE292B">
                      <w:pPr>
                        <w:spacing w:after="0"/>
                        <w:ind w:left="1440" w:firstLine="720"/>
                        <w:rPr>
                          <w:sz w:val="22"/>
                          <w:szCs w:val="22"/>
                        </w:rPr>
                      </w:pPr>
                      <w:r w:rsidRPr="00842918">
                        <w:rPr>
                          <w:sz w:val="22"/>
                          <w:szCs w:val="22"/>
                        </w:rPr>
                        <w:t>• Tharf (</w:t>
                      </w:r>
                      <w:r w:rsidR="008A3BF9" w:rsidRPr="00842918">
                        <w:rPr>
                          <w:sz w:val="22"/>
                          <w:szCs w:val="22"/>
                        </w:rPr>
                        <w:t>Ujung</w:t>
                      </w:r>
                      <w:r w:rsidRPr="00842918">
                        <w:rPr>
                          <w:sz w:val="22"/>
                          <w:szCs w:val="22"/>
                        </w:rPr>
                        <w:t>)</w:t>
                      </w:r>
                    </w:p>
                    <w:p w14:paraId="33B07DFD" w14:textId="2B1FFC96" w:rsidR="008A3BF9" w:rsidRPr="00842918" w:rsidRDefault="008A3BF9" w:rsidP="008A3BF9">
                      <w:pPr>
                        <w:spacing w:after="0" w:line="192" w:lineRule="auto"/>
                        <w:ind w:left="1440" w:firstLine="720"/>
                        <w:rPr>
                          <w:sz w:val="22"/>
                          <w:szCs w:val="22"/>
                          <w:rtl/>
                        </w:rPr>
                      </w:pPr>
                      <w:r w:rsidRPr="00842918">
                        <w:rPr>
                          <w:sz w:val="22"/>
                          <w:szCs w:val="22"/>
                        </w:rPr>
                        <w:tab/>
                        <w:t xml:space="preserve">• </w:t>
                      </w:r>
                      <w:r w:rsidRPr="00842918">
                        <w:rPr>
                          <w:rFonts w:ascii="Dubai" w:eastAsia="MS Mincho" w:hAnsi="Dubai" w:cs="Dubai" w:hint="cs"/>
                          <w:sz w:val="22"/>
                          <w:szCs w:val="22"/>
                          <w:rtl/>
                        </w:rPr>
                        <w:t>ن</w:t>
                      </w:r>
                      <w:r w:rsidRPr="00842918">
                        <w:rPr>
                          <w:rFonts w:hint="cs"/>
                          <w:sz w:val="22"/>
                          <w:szCs w:val="22"/>
                          <w:rtl/>
                        </w:rPr>
                        <w:t xml:space="preserve"> </w:t>
                      </w:r>
                    </w:p>
                    <w:p w14:paraId="22031BA5" w14:textId="0529D58C" w:rsidR="008A3BF9" w:rsidRPr="00842918" w:rsidRDefault="008A3BF9" w:rsidP="008A3BF9">
                      <w:pPr>
                        <w:spacing w:after="0" w:line="192" w:lineRule="auto"/>
                        <w:ind w:left="2160" w:firstLine="720"/>
                        <w:rPr>
                          <w:sz w:val="22"/>
                          <w:szCs w:val="22"/>
                        </w:rPr>
                      </w:pPr>
                      <w:r w:rsidRPr="00842918">
                        <w:rPr>
                          <w:sz w:val="22"/>
                          <w:szCs w:val="22"/>
                        </w:rPr>
                        <w:t xml:space="preserve">• </w:t>
                      </w:r>
                      <w:r w:rsidRPr="00842918">
                        <w:rPr>
                          <w:rFonts w:hint="cs"/>
                          <w:sz w:val="22"/>
                          <w:szCs w:val="22"/>
                          <w:rtl/>
                        </w:rPr>
                        <w:t xml:space="preserve"> </w:t>
                      </w:r>
                      <w:r w:rsidRPr="00842918">
                        <w:rPr>
                          <w:rFonts w:ascii="Dubai" w:eastAsia="MS Mincho" w:hAnsi="Dubai" w:cs="Dubai" w:hint="cs"/>
                          <w:sz w:val="22"/>
                          <w:szCs w:val="22"/>
                          <w:rtl/>
                        </w:rPr>
                        <w:t>ر</w:t>
                      </w:r>
                    </w:p>
                    <w:p w14:paraId="66733E35" w14:textId="148E4D13" w:rsidR="008A3BF9" w:rsidRPr="00842918" w:rsidRDefault="008A3BF9" w:rsidP="008A3BF9">
                      <w:pPr>
                        <w:spacing w:after="0" w:line="192" w:lineRule="auto"/>
                        <w:ind w:left="2160" w:firstLine="720"/>
                        <w:rPr>
                          <w:sz w:val="22"/>
                          <w:szCs w:val="22"/>
                        </w:rPr>
                      </w:pPr>
                      <w:r w:rsidRPr="00842918">
                        <w:rPr>
                          <w:sz w:val="22"/>
                          <w:szCs w:val="22"/>
                        </w:rPr>
                        <w:t xml:space="preserve">• </w:t>
                      </w:r>
                      <w:r w:rsidRPr="00842918">
                        <w:rPr>
                          <w:rFonts w:ascii="Dubai" w:eastAsia="MS Mincho" w:hAnsi="Dubai" w:cs="Dubai" w:hint="cs"/>
                          <w:sz w:val="22"/>
                          <w:szCs w:val="22"/>
                          <w:rtl/>
                        </w:rPr>
                        <w:t>ط د ت</w:t>
                      </w:r>
                    </w:p>
                    <w:p w14:paraId="6E2654D6" w14:textId="4FD61A5E" w:rsidR="008A3BF9" w:rsidRPr="00842918" w:rsidRDefault="008A3BF9" w:rsidP="008A3BF9">
                      <w:pPr>
                        <w:spacing w:after="0" w:line="192" w:lineRule="auto"/>
                        <w:ind w:left="2160" w:firstLine="720"/>
                        <w:rPr>
                          <w:sz w:val="22"/>
                          <w:szCs w:val="22"/>
                        </w:rPr>
                      </w:pPr>
                      <w:r w:rsidRPr="00842918">
                        <w:rPr>
                          <w:sz w:val="22"/>
                          <w:szCs w:val="22"/>
                        </w:rPr>
                        <w:t xml:space="preserve">• </w:t>
                      </w:r>
                      <w:r w:rsidRPr="00842918">
                        <w:rPr>
                          <w:rFonts w:ascii="Dubai" w:eastAsia="MS Mincho" w:hAnsi="Dubai" w:cs="Dubai" w:hint="cs"/>
                          <w:sz w:val="22"/>
                          <w:szCs w:val="22"/>
                          <w:rtl/>
                        </w:rPr>
                        <w:t>ص ز س</w:t>
                      </w:r>
                    </w:p>
                    <w:p w14:paraId="7223E774" w14:textId="41488A74" w:rsidR="008A3BF9" w:rsidRPr="00842918" w:rsidRDefault="008A3BF9" w:rsidP="008A3BF9">
                      <w:pPr>
                        <w:spacing w:after="0" w:line="192" w:lineRule="auto"/>
                        <w:ind w:left="2160" w:firstLine="720"/>
                        <w:rPr>
                          <w:sz w:val="22"/>
                          <w:szCs w:val="22"/>
                        </w:rPr>
                      </w:pPr>
                      <w:r w:rsidRPr="00842918">
                        <w:rPr>
                          <w:sz w:val="22"/>
                          <w:szCs w:val="22"/>
                        </w:rPr>
                        <w:t xml:space="preserve">• </w:t>
                      </w:r>
                      <w:r w:rsidRPr="00842918">
                        <w:rPr>
                          <w:rFonts w:ascii="Dubai" w:eastAsia="MS Mincho" w:hAnsi="Dubai" w:cs="Dubai" w:hint="cs"/>
                          <w:sz w:val="22"/>
                          <w:szCs w:val="22"/>
                          <w:rtl/>
                        </w:rPr>
                        <w:t>ظ ذ ث</w:t>
                      </w:r>
                    </w:p>
                    <w:p w14:paraId="0A750DCA" w14:textId="756940C2" w:rsidR="008A3BF9" w:rsidRPr="00842918" w:rsidRDefault="00A95922" w:rsidP="00793234">
                      <w:pPr>
                        <w:pStyle w:val="DaftarParagraf"/>
                        <w:numPr>
                          <w:ilvl w:val="0"/>
                          <w:numId w:val="7"/>
                        </w:numPr>
                        <w:spacing w:after="0"/>
                        <w:rPr>
                          <w:sz w:val="22"/>
                          <w:szCs w:val="22"/>
                        </w:rPr>
                      </w:pPr>
                      <w:r w:rsidRPr="00842918">
                        <w:rPr>
                          <w:sz w:val="22"/>
                          <w:szCs w:val="22"/>
                        </w:rPr>
                        <w:t>Asy Syafatain (Bibir)</w:t>
                      </w:r>
                    </w:p>
                    <w:p w14:paraId="1D2D3755" w14:textId="14C8CE9C" w:rsidR="00A95922" w:rsidRPr="00842918" w:rsidRDefault="00A95922" w:rsidP="00A95922">
                      <w:pPr>
                        <w:spacing w:after="0"/>
                        <w:ind w:left="720" w:firstLine="720"/>
                        <w:rPr>
                          <w:rFonts w:ascii="Cascadia Mono SemiLight" w:hAnsi="Cascadia Mono SemiLight" w:cs="Cascadia Mono SemiLight"/>
                          <w:color w:val="595959" w:themeColor="text1" w:themeTint="A6"/>
                          <w:sz w:val="22"/>
                          <w:szCs w:val="22"/>
                        </w:rPr>
                      </w:pPr>
                      <w:r w:rsidRPr="00842918">
                        <w:rPr>
                          <w:rFonts w:eastAsia="MS Mincho"/>
                          <w:sz w:val="22"/>
                          <w:szCs w:val="22"/>
                        </w:rPr>
                        <w:tab/>
                      </w:r>
                      <w:r w:rsidRPr="00842918">
                        <w:rPr>
                          <w:sz w:val="22"/>
                          <w:szCs w:val="22"/>
                        </w:rPr>
                        <w:t xml:space="preserve">• </w:t>
                      </w:r>
                      <w:r w:rsidR="00793234" w:rsidRPr="00842918">
                        <w:rPr>
                          <w:rFonts w:ascii="Dubai" w:eastAsia="MS Mincho" w:hAnsi="Dubai" w:cs="Dubai" w:hint="cs"/>
                          <w:sz w:val="22"/>
                          <w:szCs w:val="22"/>
                          <w:rtl/>
                        </w:rPr>
                        <w:t>ف</w:t>
                      </w:r>
                    </w:p>
                    <w:p w14:paraId="7575149E" w14:textId="0BDE3674" w:rsidR="00A95922" w:rsidRPr="00842918" w:rsidRDefault="00A95922" w:rsidP="00A95922">
                      <w:pPr>
                        <w:spacing w:after="0"/>
                        <w:ind w:left="1440" w:firstLine="720"/>
                        <w:rPr>
                          <w:rFonts w:eastAsia="MS Mincho"/>
                          <w:sz w:val="22"/>
                          <w:szCs w:val="22"/>
                          <w:rtl/>
                        </w:rPr>
                      </w:pPr>
                      <w:r w:rsidRPr="00842918">
                        <w:rPr>
                          <w:sz w:val="22"/>
                          <w:szCs w:val="22"/>
                        </w:rPr>
                        <w:t xml:space="preserve">• </w:t>
                      </w:r>
                      <w:r w:rsidRPr="00842918">
                        <w:rPr>
                          <w:rFonts w:ascii="Dubai" w:eastAsia="MS Mincho" w:hAnsi="Dubai" w:cs="Dubai" w:hint="cs"/>
                          <w:sz w:val="22"/>
                          <w:szCs w:val="22"/>
                          <w:rtl/>
                        </w:rPr>
                        <w:t>و ب</w:t>
                      </w:r>
                      <w:r w:rsidR="00793234" w:rsidRPr="00842918">
                        <w:rPr>
                          <w:rFonts w:ascii="Dubai" w:eastAsia="MS Mincho" w:hAnsi="Dubai" w:cs="Dubai" w:hint="cs"/>
                          <w:sz w:val="22"/>
                          <w:szCs w:val="22"/>
                          <w:rtl/>
                        </w:rPr>
                        <w:t xml:space="preserve"> م</w:t>
                      </w:r>
                    </w:p>
                    <w:p w14:paraId="13813C44" w14:textId="4E86AFD4" w:rsidR="00793234" w:rsidRPr="00842918" w:rsidRDefault="00793234" w:rsidP="00793234">
                      <w:pPr>
                        <w:pStyle w:val="DaftarParagraf"/>
                        <w:numPr>
                          <w:ilvl w:val="0"/>
                          <w:numId w:val="7"/>
                        </w:numPr>
                        <w:spacing w:after="0"/>
                        <w:rPr>
                          <w:sz w:val="22"/>
                          <w:szCs w:val="22"/>
                        </w:rPr>
                      </w:pPr>
                      <w:r w:rsidRPr="00842918">
                        <w:rPr>
                          <w:sz w:val="22"/>
                          <w:szCs w:val="22"/>
                        </w:rPr>
                        <w:t>Al Khoisyum (Rongga hidung)</w:t>
                      </w:r>
                    </w:p>
                    <w:p w14:paraId="1DD2E611" w14:textId="0D449488" w:rsidR="00793234" w:rsidRPr="00842918" w:rsidRDefault="00793234" w:rsidP="00793234">
                      <w:pPr>
                        <w:spacing w:after="0"/>
                        <w:ind w:left="1440" w:firstLine="720"/>
                        <w:rPr>
                          <w:rFonts w:eastAsia="MS Mincho"/>
                          <w:sz w:val="22"/>
                          <w:szCs w:val="22"/>
                          <w:rtl/>
                        </w:rPr>
                      </w:pPr>
                      <w:r w:rsidRPr="00842918">
                        <w:rPr>
                          <w:sz w:val="22"/>
                          <w:szCs w:val="22"/>
                        </w:rPr>
                        <w:t xml:space="preserve">• </w:t>
                      </w:r>
                      <w:r w:rsidRPr="00842918">
                        <w:rPr>
                          <w:rFonts w:eastAsia="MS Mincho"/>
                          <w:sz w:val="22"/>
                          <w:szCs w:val="22"/>
                        </w:rPr>
                        <w:t>Dengung pada huruf</w:t>
                      </w:r>
                      <w:r w:rsidRPr="00842918">
                        <w:rPr>
                          <w:rFonts w:ascii="Dubai" w:eastAsia="MS Mincho" w:hAnsi="Dubai" w:cs="Dubai" w:hint="cs"/>
                          <w:sz w:val="22"/>
                          <w:szCs w:val="22"/>
                          <w:rtl/>
                        </w:rPr>
                        <w:t>م</w:t>
                      </w:r>
                      <w:r w:rsidRPr="00842918">
                        <w:rPr>
                          <w:rFonts w:eastAsia="MS Mincho" w:hint="cs"/>
                          <w:sz w:val="22"/>
                          <w:szCs w:val="22"/>
                          <w:rtl/>
                        </w:rPr>
                        <w:t xml:space="preserve"> </w:t>
                      </w:r>
                      <w:r w:rsidRPr="00842918">
                        <w:rPr>
                          <w:rFonts w:eastAsia="MS Mincho"/>
                          <w:sz w:val="22"/>
                          <w:szCs w:val="22"/>
                        </w:rPr>
                        <w:t xml:space="preserve"> &amp; </w:t>
                      </w:r>
                      <w:r w:rsidRPr="00842918">
                        <w:rPr>
                          <w:rFonts w:ascii="Dubai" w:eastAsia="MS Mincho" w:hAnsi="Dubai" w:cs="Dubai" w:hint="cs"/>
                          <w:sz w:val="22"/>
                          <w:szCs w:val="22"/>
                          <w:rtl/>
                        </w:rPr>
                        <w:t>ن</w:t>
                      </w:r>
                    </w:p>
                    <w:p w14:paraId="77B5C631" w14:textId="77777777" w:rsidR="00793234" w:rsidRPr="00842918" w:rsidRDefault="00793234" w:rsidP="00793234">
                      <w:pPr>
                        <w:spacing w:after="0"/>
                        <w:rPr>
                          <w:rFonts w:eastAsia="MS Mincho"/>
                          <w:sz w:val="22"/>
                          <w:szCs w:val="22"/>
                        </w:rPr>
                      </w:pPr>
                    </w:p>
                  </w:txbxContent>
                </v:textbox>
              </v:shape>
            </w:pict>
          </mc:Fallback>
        </mc:AlternateContent>
      </w:r>
      <w:r w:rsidR="00BA0A29">
        <w:rPr>
          <w:rFonts w:ascii="Roboto" w:hAnsi="Roboto"/>
          <w:color w:val="333333"/>
          <w:sz w:val="36"/>
          <w:szCs w:val="36"/>
        </w:rPr>
        <w:br w:type="page"/>
      </w:r>
    </w:p>
    <w:p w14:paraId="08C60501" w14:textId="5607091A" w:rsidR="00557949" w:rsidRDefault="00E87126">
      <w:pPr>
        <w:rPr>
          <w:rFonts w:ascii="Roboto" w:hAnsi="Roboto"/>
          <w:color w:val="333333"/>
          <w:sz w:val="36"/>
          <w:szCs w:val="36"/>
        </w:rPr>
      </w:pPr>
      <w:r>
        <w:rPr>
          <w:rFonts w:asciiTheme="majorHAnsi" w:eastAsiaTheme="majorEastAsia" w:hAnsiTheme="majorHAnsi" w:cstheme="majorBidi"/>
          <w:color w:val="C68D08" w:themeColor="accent1" w:themeShade="BF"/>
          <w:sz w:val="36"/>
          <w:szCs w:val="36"/>
          <w:lang w:val="id-ID"/>
        </w:rPr>
        <w:lastRenderedPageBreak/>
        <w:drawing>
          <wp:anchor distT="0" distB="0" distL="114300" distR="114300" simplePos="0" relativeHeight="251633676" behindDoc="1" locked="0" layoutInCell="1" allowOverlap="1" wp14:anchorId="49720A46" wp14:editId="162D3CAE">
            <wp:simplePos x="0" y="0"/>
            <wp:positionH relativeFrom="page">
              <wp:posOffset>6506</wp:posOffset>
            </wp:positionH>
            <wp:positionV relativeFrom="paragraph">
              <wp:posOffset>-443345</wp:posOffset>
            </wp:positionV>
            <wp:extent cx="5320987" cy="7527925"/>
            <wp:effectExtent l="0" t="0" r="0" b="0"/>
            <wp:wrapNone/>
            <wp:docPr id="1052501818" name="Gambar 105250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01818" name="Gambar 5"/>
                    <pic:cNvPicPr/>
                  </pic:nvPicPr>
                  <pic:blipFill>
                    <a:blip r:embed="rId49">
                      <a:extLst>
                        <a:ext uri="{28A0092B-C50C-407E-A947-70E740481C1C}">
                          <a14:useLocalDpi xmlns:a14="http://schemas.microsoft.com/office/drawing/2010/main" val="0"/>
                        </a:ext>
                      </a:extLst>
                    </a:blip>
                    <a:stretch>
                      <a:fillRect/>
                    </a:stretch>
                  </pic:blipFill>
                  <pic:spPr>
                    <a:xfrm>
                      <a:off x="0" y="0"/>
                      <a:ext cx="5320987" cy="7527925"/>
                    </a:xfrm>
                    <a:prstGeom prst="rect">
                      <a:avLst/>
                    </a:prstGeom>
                  </pic:spPr>
                </pic:pic>
              </a:graphicData>
            </a:graphic>
            <wp14:sizeRelH relativeFrom="page">
              <wp14:pctWidth>0</wp14:pctWidth>
            </wp14:sizeRelH>
            <wp14:sizeRelV relativeFrom="page">
              <wp14:pctHeight>0</wp14:pctHeight>
            </wp14:sizeRelV>
          </wp:anchor>
        </w:drawing>
      </w:r>
    </w:p>
    <w:p w14:paraId="44E7DB5C" w14:textId="3B99A280" w:rsidR="00622F32" w:rsidRPr="00A64BBF" w:rsidRDefault="00622F32" w:rsidP="00622F32">
      <w:pPr>
        <w:rPr>
          <w:rFonts w:asciiTheme="majorHAnsi" w:eastAsiaTheme="majorEastAsia" w:hAnsiTheme="majorHAnsi" w:cstheme="majorBidi"/>
          <w:color w:val="C68D08" w:themeColor="accent1" w:themeShade="BF"/>
          <w:sz w:val="36"/>
          <w:szCs w:val="36"/>
        </w:rPr>
      </w:pPr>
      <w:r>
        <w:rPr>
          <w:rFonts w:ascii="Roboto" w:hAnsi="Roboto"/>
          <w:color w:val="333333"/>
          <w:sz w:val="36"/>
          <w:szCs w:val="36"/>
        </w:rPr>
        <w:br/>
      </w:r>
      <w:r w:rsidRPr="00676B11">
        <w:rPr>
          <w:rFonts w:ascii="Segoe UI" w:eastAsia="MS Mincho" w:hAnsi="Segoe UI" w:cs="Segoe UI"/>
          <w:sz w:val="22"/>
          <w:szCs w:val="22"/>
        </w:rPr>
        <w:t xml:space="preserve"> </w:t>
      </w:r>
      <w:r w:rsidRPr="00676B11">
        <w:rPr>
          <w:rFonts w:ascii="Segoe UI" w:eastAsia="MS Mincho" w:hAnsi="Segoe UI" w:cs="Segoe UI"/>
          <w:sz w:val="22"/>
          <w:szCs w:val="22"/>
        </w:rPr>
        <w:br/>
        <w:t xml:space="preserve"> </w:t>
      </w:r>
    </w:p>
    <w:p w14:paraId="6BA4A444" w14:textId="5638F536" w:rsidR="00676B11" w:rsidRDefault="00676B11">
      <w:pPr>
        <w:rPr>
          <w:rFonts w:asciiTheme="majorHAnsi" w:eastAsiaTheme="majorEastAsia" w:hAnsiTheme="majorHAnsi" w:cstheme="majorBidi"/>
          <w:color w:val="C68D08" w:themeColor="accent1" w:themeShade="BF"/>
          <w:sz w:val="36"/>
          <w:szCs w:val="36"/>
          <w:lang w:val="id-ID"/>
        </w:rPr>
      </w:pPr>
    </w:p>
    <w:p w14:paraId="762833B6" w14:textId="084B9B9A" w:rsidR="00A64BBF" w:rsidRDefault="00A64BBF">
      <w:pPr>
        <w:rPr>
          <w:rFonts w:asciiTheme="majorHAnsi" w:eastAsiaTheme="majorEastAsia" w:hAnsiTheme="majorHAnsi" w:cstheme="majorBidi"/>
          <w:color w:val="C68D08" w:themeColor="accent1" w:themeShade="BF"/>
          <w:sz w:val="36"/>
          <w:szCs w:val="36"/>
          <w:lang w:val="id-ID"/>
        </w:rPr>
      </w:pPr>
    </w:p>
    <w:p w14:paraId="1F3CE29C" w14:textId="541BC451" w:rsidR="00D50B88" w:rsidRDefault="00D50B88">
      <w:pPr>
        <w:rPr>
          <w:rFonts w:asciiTheme="majorHAnsi" w:eastAsiaTheme="majorEastAsia" w:hAnsiTheme="majorHAnsi" w:cstheme="majorBidi"/>
          <w:color w:val="C68D08" w:themeColor="accent1" w:themeShade="BF"/>
          <w:sz w:val="36"/>
          <w:szCs w:val="36"/>
          <w:lang w:val="id-ID"/>
        </w:rPr>
      </w:pPr>
    </w:p>
    <w:p w14:paraId="4412ED0B" w14:textId="6434D33A" w:rsidR="00E87126" w:rsidRDefault="00E87126">
      <w:pPr>
        <w:rPr>
          <w:rFonts w:asciiTheme="majorHAnsi" w:eastAsiaTheme="majorEastAsia" w:hAnsiTheme="majorHAnsi" w:cstheme="majorBidi"/>
          <w:color w:val="C68D08" w:themeColor="accent1" w:themeShade="BF"/>
          <w:sz w:val="36"/>
          <w:szCs w:val="36"/>
          <w:lang w:val="id-ID"/>
        </w:rPr>
      </w:pPr>
      <w:r>
        <w:rPr>
          <w:rFonts w:asciiTheme="majorHAnsi" w:eastAsiaTheme="majorEastAsia" w:hAnsiTheme="majorHAnsi" w:cstheme="majorBidi"/>
          <w:color w:val="C68D08" w:themeColor="accent1" w:themeShade="BF"/>
          <w:sz w:val="36"/>
          <w:szCs w:val="36"/>
          <w:lang w:val="id-ID"/>
        </w:rPr>
        <w:br w:type="page"/>
      </w:r>
    </w:p>
    <w:p w14:paraId="37F406F6" w14:textId="12979636" w:rsidR="003B3AC4" w:rsidRDefault="006236EF">
      <w:pPr>
        <w:rPr>
          <w:rFonts w:asciiTheme="majorHAnsi" w:eastAsiaTheme="majorEastAsia" w:hAnsiTheme="majorHAnsi" w:cstheme="majorBidi"/>
          <w:color w:val="C68D08" w:themeColor="accent1" w:themeShade="BF"/>
          <w:sz w:val="36"/>
          <w:szCs w:val="36"/>
          <w:lang w:val="id-ID"/>
        </w:rPr>
      </w:pPr>
      <w:r>
        <w:rPr>
          <w:rFonts w:asciiTheme="majorHAnsi" w:eastAsiaTheme="majorEastAsia" w:hAnsiTheme="majorHAnsi" w:cstheme="majorBidi"/>
          <w:color w:val="C68D08" w:themeColor="accent1" w:themeShade="BF"/>
          <w:sz w:val="48"/>
          <w:szCs w:val="48"/>
        </w:rPr>
        <w:lastRenderedPageBreak/>
        <mc:AlternateContent>
          <mc:Choice Requires="wpg">
            <w:drawing>
              <wp:anchor distT="0" distB="0" distL="114300" distR="114300" simplePos="0" relativeHeight="251654241" behindDoc="0" locked="0" layoutInCell="1" allowOverlap="1" wp14:anchorId="12C235AD" wp14:editId="421AD1E7">
                <wp:simplePos x="0" y="0"/>
                <wp:positionH relativeFrom="column">
                  <wp:posOffset>-451022</wp:posOffset>
                </wp:positionH>
                <wp:positionV relativeFrom="paragraph">
                  <wp:posOffset>-451022</wp:posOffset>
                </wp:positionV>
                <wp:extent cx="5321300" cy="2209800"/>
                <wp:effectExtent l="0" t="0" r="0" b="0"/>
                <wp:wrapNone/>
                <wp:docPr id="1775199392" name="Grup 1775199392"/>
                <wp:cNvGraphicFramePr/>
                <a:graphic xmlns:a="http://schemas.openxmlformats.org/drawingml/2006/main">
                  <a:graphicData uri="http://schemas.microsoft.com/office/word/2010/wordprocessingGroup">
                    <wpg:wgp>
                      <wpg:cNvGrpSpPr/>
                      <wpg:grpSpPr>
                        <a:xfrm>
                          <a:off x="0" y="0"/>
                          <a:ext cx="5321300" cy="2209800"/>
                          <a:chOff x="0" y="0"/>
                          <a:chExt cx="5321300" cy="2209800"/>
                        </a:xfrm>
                      </wpg:grpSpPr>
                      <wps:wsp>
                        <wps:cNvPr id="132022787" name="Persegi Panjang 132022787"/>
                        <wps:cNvSpPr/>
                        <wps:spPr>
                          <a:xfrm>
                            <a:off x="0" y="0"/>
                            <a:ext cx="5321300" cy="2209800"/>
                          </a:xfrm>
                          <a:prstGeom prst="rect">
                            <a:avLst/>
                          </a:prstGeom>
                          <a:solidFill>
                            <a:srgbClr val="FDEAB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6805F" w14:textId="12C70524" w:rsidR="002B3282" w:rsidRDefault="002B3282" w:rsidP="002B328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021721" name="Kotak Teks 848021721"/>
                        <wps:cNvSpPr txBox="1"/>
                        <wps:spPr>
                          <a:xfrm>
                            <a:off x="271849" y="67963"/>
                            <a:ext cx="4711700" cy="2082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D2B6F6" w14:textId="0821161C" w:rsidR="002B3282" w:rsidRPr="0046580F" w:rsidRDefault="002B3282">
                              <w:pPr>
                                <w:rPr>
                                  <w:color w:val="D69906" w:themeColor="accent4" w:themeShade="80"/>
                                  <w:sz w:val="36"/>
                                  <w:szCs w:val="36"/>
                                </w:rPr>
                              </w:pPr>
                              <w:r w:rsidRPr="0046580F">
                                <w:rPr>
                                  <w:color w:val="D69906" w:themeColor="accent4" w:themeShade="80"/>
                                  <w:sz w:val="36"/>
                                  <w:szCs w:val="36"/>
                                </w:rPr>
                                <w:t>Pengertian</w:t>
                              </w:r>
                            </w:p>
                            <w:p w14:paraId="7EF2E049" w14:textId="6A414333" w:rsidR="002B3282" w:rsidRPr="002B3282" w:rsidRDefault="00731773" w:rsidP="00A103B2">
                              <w:pPr>
                                <w:ind w:firstLine="720"/>
                                <w:rPr>
                                  <w:color w:val="404040" w:themeColor="text1" w:themeTint="BF"/>
                                  <w:sz w:val="22"/>
                                  <w:szCs w:val="22"/>
                                </w:rPr>
                              </w:pPr>
                              <w:r>
                                <w:rPr>
                                  <w:color w:val="404040" w:themeColor="text1" w:themeTint="BF"/>
                                  <w:sz w:val="22"/>
                                  <w:szCs w:val="22"/>
                                </w:rPr>
                                <w:t xml:space="preserve">Sifat huruf adalah karakteristik suatu huruf yang </w:t>
                              </w:r>
                              <w:r w:rsidR="009B6723" w:rsidRPr="009B6723">
                                <w:rPr>
                                  <w:color w:val="404040" w:themeColor="text1" w:themeTint="BF"/>
                                  <w:sz w:val="22"/>
                                  <w:szCs w:val="22"/>
                                </w:rPr>
                                <w:t>menjelaskan perihal suatu huruf. Melalui sifatnya, seseorang itu akan mampu membedakan suatu huruf itu dengan kondisi sebutannya seperti tertahan, berdesing, m</w:t>
                              </w:r>
                              <w:r w:rsidR="001E48F3">
                                <w:rPr>
                                  <w:color w:val="404040" w:themeColor="text1" w:themeTint="BF"/>
                                  <w:sz w:val="22"/>
                                  <w:szCs w:val="22"/>
                                </w:rPr>
                                <w:t>engalir</w:t>
                              </w:r>
                              <w:r w:rsidR="009B6723" w:rsidRPr="009B6723">
                                <w:rPr>
                                  <w:color w:val="404040" w:themeColor="text1" w:themeTint="BF"/>
                                  <w:sz w:val="22"/>
                                  <w:szCs w:val="22"/>
                                </w:rPr>
                                <w:t xml:space="preserve"> dan sebagainya.</w:t>
                              </w:r>
                              <w:r w:rsidR="0096060A">
                                <w:rPr>
                                  <w:color w:val="404040" w:themeColor="text1" w:themeTint="BF"/>
                                  <w:sz w:val="22"/>
                                  <w:szCs w:val="22"/>
                                </w:rPr>
                                <w:t xml:space="preserve">Sifat </w:t>
                              </w:r>
                              <w:r w:rsidR="00AF53F3">
                                <w:rPr>
                                  <w:color w:val="404040" w:themeColor="text1" w:themeTint="BF"/>
                                  <w:sz w:val="22"/>
                                  <w:szCs w:val="22"/>
                                </w:rPr>
                                <w:t xml:space="preserve">huruf </w:t>
                              </w:r>
                              <w:r w:rsidR="0096060A">
                                <w:rPr>
                                  <w:color w:val="404040" w:themeColor="text1" w:themeTint="BF"/>
                                  <w:sz w:val="22"/>
                                  <w:szCs w:val="22"/>
                                </w:rPr>
                                <w:t>dibagi menjadi 2, yang memiliki lawan dan yang tidak memili</w:t>
                              </w:r>
                              <w:r w:rsidR="0023545A">
                                <w:rPr>
                                  <w:color w:val="404040" w:themeColor="text1" w:themeTint="BF"/>
                                  <w:sz w:val="22"/>
                                  <w:szCs w:val="22"/>
                                </w:rPr>
                                <w:t>ki lawan</w:t>
                              </w:r>
                              <w:r w:rsidR="003B3AC4">
                                <w:rPr>
                                  <w:color w:val="404040" w:themeColor="text1" w:themeTint="BF"/>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2C235AD" id="Grup 1775199392" o:spid="_x0000_s1303" style="position:absolute;margin-left:-35.5pt;margin-top:-35.5pt;width:419pt;height:174pt;z-index:251654241" coordsize="53213,22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">
                <v:rect id="Persegi Panjang 132022787" o:spid="_x0000_s1304" style="position:absolute;width:53213;height:22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" fillcolor="#fdeabc" stroked="f" strokeweight="1pt">
                  <v:textbox>
                    <w:txbxContent>
                      <w:p w14:paraId="2946805F" w14:textId="12C70524" w:rsidR="002B3282" w:rsidRDefault="002B3282" w:rsidP="002B3282">
                        <w:pPr>
                          <w:jc w:val="center"/>
                        </w:pPr>
                      </w:p>
                    </w:txbxContent>
                  </v:textbox>
                </v:rect>
                <v:shape id="Kotak Teks 848021721" o:spid="_x0000_s1305" type="#_x0000_t202" style="position:absolute;left:2718;top:679;width:47117;height:20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" filled="f" stroked="f">
                  <v:textbox>
                    <w:txbxContent>
                      <w:p w14:paraId="5BD2B6F6" w14:textId="0821161C" w:rsidR="002B3282" w:rsidRPr="0046580F" w:rsidRDefault="002B3282">
                        <w:pPr>
                          <w:rPr>
                            <w:color w:val="D69906" w:themeColor="accent4" w:themeShade="80"/>
                            <w:sz w:val="36"/>
                            <w:szCs w:val="36"/>
                          </w:rPr>
                        </w:pPr>
                        <w:r w:rsidRPr="0046580F">
                          <w:rPr>
                            <w:color w:val="D69906" w:themeColor="accent4" w:themeShade="80"/>
                            <w:sz w:val="36"/>
                            <w:szCs w:val="36"/>
                          </w:rPr>
                          <w:t>Pengertian</w:t>
                        </w:r>
                      </w:p>
                      <w:p w14:paraId="7EF2E049" w14:textId="6A414333" w:rsidR="002B3282" w:rsidRPr="002B3282" w:rsidRDefault="00731773" w:rsidP="00A103B2">
                        <w:pPr>
                          <w:ind w:firstLine="720"/>
                          <w:rPr>
                            <w:color w:val="404040" w:themeColor="text1" w:themeTint="BF"/>
                            <w:sz w:val="22"/>
                            <w:szCs w:val="22"/>
                          </w:rPr>
                        </w:pPr>
                        <w:r>
                          <w:rPr>
                            <w:color w:val="404040" w:themeColor="text1" w:themeTint="BF"/>
                            <w:sz w:val="22"/>
                            <w:szCs w:val="22"/>
                          </w:rPr>
                          <w:t xml:space="preserve">Sifat huruf adalah karakteristik suatu huruf yang </w:t>
                        </w:r>
                        <w:r w:rsidR="009B6723" w:rsidRPr="009B6723">
                          <w:rPr>
                            <w:color w:val="404040" w:themeColor="text1" w:themeTint="BF"/>
                            <w:sz w:val="22"/>
                            <w:szCs w:val="22"/>
                          </w:rPr>
                          <w:t>menjelaskan perihal suatu huruf. Melalui sifatnya, seseorang itu akan mampu membedakan suatu huruf itu dengan kondisi sebutannya seperti tertahan, berdesing, m</w:t>
                        </w:r>
                        <w:r w:rsidR="001E48F3">
                          <w:rPr>
                            <w:color w:val="404040" w:themeColor="text1" w:themeTint="BF"/>
                            <w:sz w:val="22"/>
                            <w:szCs w:val="22"/>
                          </w:rPr>
                          <w:t>engalir</w:t>
                        </w:r>
                        <w:r w:rsidR="009B6723" w:rsidRPr="009B6723">
                          <w:rPr>
                            <w:color w:val="404040" w:themeColor="text1" w:themeTint="BF"/>
                            <w:sz w:val="22"/>
                            <w:szCs w:val="22"/>
                          </w:rPr>
                          <w:t xml:space="preserve"> dan sebagainya.</w:t>
                        </w:r>
                        <w:r w:rsidR="0096060A">
                          <w:rPr>
                            <w:color w:val="404040" w:themeColor="text1" w:themeTint="BF"/>
                            <w:sz w:val="22"/>
                            <w:szCs w:val="22"/>
                          </w:rPr>
                          <w:t xml:space="preserve">Sifat </w:t>
                        </w:r>
                        <w:r w:rsidR="00AF53F3">
                          <w:rPr>
                            <w:color w:val="404040" w:themeColor="text1" w:themeTint="BF"/>
                            <w:sz w:val="22"/>
                            <w:szCs w:val="22"/>
                          </w:rPr>
                          <w:t xml:space="preserve">huruf </w:t>
                        </w:r>
                        <w:r w:rsidR="0096060A">
                          <w:rPr>
                            <w:color w:val="404040" w:themeColor="text1" w:themeTint="BF"/>
                            <w:sz w:val="22"/>
                            <w:szCs w:val="22"/>
                          </w:rPr>
                          <w:t>dibagi menjadi 2, yang memiliki lawan dan yang tidak memili</w:t>
                        </w:r>
                        <w:r w:rsidR="0023545A">
                          <w:rPr>
                            <w:color w:val="404040" w:themeColor="text1" w:themeTint="BF"/>
                            <w:sz w:val="22"/>
                            <w:szCs w:val="22"/>
                          </w:rPr>
                          <w:t>ki lawan</w:t>
                        </w:r>
                        <w:r w:rsidR="003B3AC4">
                          <w:rPr>
                            <w:color w:val="404040" w:themeColor="text1" w:themeTint="BF"/>
                            <w:sz w:val="22"/>
                            <w:szCs w:val="22"/>
                          </w:rPr>
                          <w:t>.</w:t>
                        </w:r>
                      </w:p>
                    </w:txbxContent>
                  </v:textbox>
                </v:shape>
              </v:group>
            </w:pict>
          </mc:Fallback>
        </mc:AlternateContent>
      </w:r>
      <w:r w:rsidR="003C5A1C">
        <w:rPr>
          <w:rFonts w:asciiTheme="majorHAnsi" w:eastAsiaTheme="majorEastAsia" w:hAnsiTheme="majorHAnsi" w:cstheme="majorBidi"/>
          <w:color w:val="C68D08" w:themeColor="accent1" w:themeShade="BF"/>
          <w:sz w:val="48"/>
          <w:szCs w:val="48"/>
        </w:rPr>
        <mc:AlternateContent>
          <mc:Choice Requires="wps">
            <w:drawing>
              <wp:anchor distT="0" distB="0" distL="114300" distR="114300" simplePos="0" relativeHeight="251654244" behindDoc="0" locked="0" layoutInCell="1" allowOverlap="1" wp14:anchorId="202F0654" wp14:editId="5A61382C">
                <wp:simplePos x="0" y="0"/>
                <wp:positionH relativeFrom="margin">
                  <wp:posOffset>90488</wp:posOffset>
                </wp:positionH>
                <wp:positionV relativeFrom="paragraph">
                  <wp:posOffset>2076450</wp:posOffset>
                </wp:positionV>
                <wp:extent cx="2998470" cy="947738"/>
                <wp:effectExtent l="0" t="0" r="0" b="5080"/>
                <wp:wrapNone/>
                <wp:docPr id="768703832" name="Kotak Teks 768703832"/>
                <wp:cNvGraphicFramePr/>
                <a:graphic xmlns:a="http://schemas.openxmlformats.org/drawingml/2006/main">
                  <a:graphicData uri="http://schemas.microsoft.com/office/word/2010/wordprocessingShape">
                    <wps:wsp>
                      <wps:cNvSpPr txBox="1"/>
                      <wps:spPr>
                        <a:xfrm>
                          <a:off x="0" y="0"/>
                          <a:ext cx="2998470" cy="94773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2CE095" w14:textId="3F0F6D19" w:rsidR="00A7179F" w:rsidRPr="00D75112" w:rsidRDefault="00A7179F" w:rsidP="00D75112">
                            <w:pPr>
                              <w:spacing w:line="240" w:lineRule="auto"/>
                              <w:rPr>
                                <w:color w:val="C68D08" w:themeColor="accent1" w:themeShade="BF"/>
                                <w:sz w:val="32"/>
                                <w:szCs w:val="32"/>
                              </w:rPr>
                            </w:pPr>
                            <w:r w:rsidRPr="00D75112">
                              <w:rPr>
                                <w:color w:val="C68D08" w:themeColor="accent1" w:themeShade="BF"/>
                                <w:sz w:val="32"/>
                                <w:szCs w:val="32"/>
                              </w:rPr>
                              <w:t>Sifat Yang Memiliki Lawan</w:t>
                            </w:r>
                          </w:p>
                          <w:p w14:paraId="41E51CE1" w14:textId="662A235F" w:rsidR="00C72366" w:rsidRPr="00D75112" w:rsidRDefault="00842918" w:rsidP="00842918">
                            <w:pPr>
                              <w:spacing w:before="240" w:after="200" w:line="120" w:lineRule="auto"/>
                              <w:rPr>
                                <w:rFonts w:ascii="Dubai" w:hAnsi="Dubai" w:cs="Dubai"/>
                                <w:color w:val="743C08" w:themeColor="accent3"/>
                                <w:sz w:val="48"/>
                                <w:szCs w:val="48"/>
                              </w:rPr>
                            </w:pPr>
                            <w:r>
                              <w:rPr>
                                <w:rFonts w:ascii="Dubai" w:hAnsi="Dubai" w:cs="Dubai" w:hint="cs"/>
                                <w:color w:val="743C08" w:themeColor="accent3"/>
                                <w:sz w:val="48"/>
                                <w:szCs w:val="48"/>
                                <w:rtl/>
                              </w:rPr>
                              <w:t>متضادة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F0654" id="Kotak Teks 768703832" o:spid="_x0000_s1306" type="#_x0000_t202" style="position:absolute;margin-left:7.15pt;margin-top:163.5pt;width:236.1pt;height:74.65pt;z-index:251654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" filled="f" stroked="f">
                <v:textbox>
                  <w:txbxContent>
                    <w:p w14:paraId="562CE095" w14:textId="3F0F6D19" w:rsidR="00A7179F" w:rsidRPr="00D75112" w:rsidRDefault="00A7179F" w:rsidP="00D75112">
                      <w:pPr>
                        <w:spacing w:line="240" w:lineRule="auto"/>
                        <w:rPr>
                          <w:color w:val="C68D08" w:themeColor="accent1" w:themeShade="BF"/>
                          <w:sz w:val="32"/>
                          <w:szCs w:val="32"/>
                        </w:rPr>
                      </w:pPr>
                      <w:r w:rsidRPr="00D75112">
                        <w:rPr>
                          <w:color w:val="C68D08" w:themeColor="accent1" w:themeShade="BF"/>
                          <w:sz w:val="32"/>
                          <w:szCs w:val="32"/>
                        </w:rPr>
                        <w:t>Sifat Yang Memiliki Lawan</w:t>
                      </w:r>
                    </w:p>
                    <w:p w14:paraId="41E51CE1" w14:textId="662A235F" w:rsidR="00C72366" w:rsidRPr="00D75112" w:rsidRDefault="00842918" w:rsidP="00842918">
                      <w:pPr>
                        <w:spacing w:before="240" w:after="200" w:line="120" w:lineRule="auto"/>
                        <w:rPr>
                          <w:rFonts w:ascii="Dubai" w:hAnsi="Dubai" w:cs="Dubai"/>
                          <w:color w:val="743C08" w:themeColor="accent3"/>
                          <w:sz w:val="48"/>
                          <w:szCs w:val="48"/>
                        </w:rPr>
                      </w:pPr>
                      <w:r>
                        <w:rPr>
                          <w:rFonts w:ascii="Dubai" w:hAnsi="Dubai" w:cs="Dubai" w:hint="cs"/>
                          <w:color w:val="743C08" w:themeColor="accent3"/>
                          <w:sz w:val="48"/>
                          <w:szCs w:val="48"/>
                          <w:rtl/>
                        </w:rPr>
                        <w:t>متضادة</w:t>
                      </w:r>
                    </w:p>
                  </w:txbxContent>
                </v:textbox>
                <w10:wrap anchorx="margin"/>
              </v:shape>
            </w:pict>
          </mc:Fallback>
        </mc:AlternateContent>
      </w:r>
      <w:r w:rsidR="00F64EE2">
        <w:rPr>
          <w:rFonts w:asciiTheme="majorHAnsi" w:eastAsiaTheme="majorEastAsia" w:hAnsiTheme="majorHAnsi" w:cstheme="majorBidi"/>
          <w:color w:val="C68D08" w:themeColor="accent1" w:themeShade="BF"/>
          <w:sz w:val="48"/>
          <w:szCs w:val="48"/>
        </w:rPr>
        <mc:AlternateContent>
          <mc:Choice Requires="wps">
            <w:drawing>
              <wp:anchor distT="0" distB="0" distL="114300" distR="114300" simplePos="0" relativeHeight="251654245" behindDoc="0" locked="0" layoutInCell="1" allowOverlap="1" wp14:anchorId="0B8CC728" wp14:editId="5EB4D79C">
                <wp:simplePos x="0" y="0"/>
                <wp:positionH relativeFrom="margin">
                  <wp:posOffset>45720</wp:posOffset>
                </wp:positionH>
                <wp:positionV relativeFrom="paragraph">
                  <wp:posOffset>3012440</wp:posOffset>
                </wp:positionV>
                <wp:extent cx="4282440" cy="3185160"/>
                <wp:effectExtent l="0" t="0" r="0" b="0"/>
                <wp:wrapNone/>
                <wp:docPr id="943866354" name="Kotak Teks 943866354"/>
                <wp:cNvGraphicFramePr/>
                <a:graphic xmlns:a="http://schemas.openxmlformats.org/drawingml/2006/main">
                  <a:graphicData uri="http://schemas.microsoft.com/office/word/2010/wordprocessingShape">
                    <wps:wsp>
                      <wps:cNvSpPr txBox="1"/>
                      <wps:spPr>
                        <a:xfrm>
                          <a:off x="0" y="0"/>
                          <a:ext cx="4282440" cy="31851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AA0376" w14:textId="0EBC3CC9" w:rsidR="003A762B" w:rsidRDefault="003A762B" w:rsidP="003A762B">
                            <w:pPr>
                              <w:ind w:firstLine="720"/>
                              <w:rPr>
                                <w:color w:val="404040" w:themeColor="text1" w:themeTint="BF"/>
                                <w:sz w:val="22"/>
                                <w:szCs w:val="22"/>
                              </w:rPr>
                            </w:pPr>
                            <w:r>
                              <w:rPr>
                                <w:color w:val="404040" w:themeColor="text1" w:themeTint="BF"/>
                                <w:sz w:val="22"/>
                                <w:szCs w:val="22"/>
                              </w:rPr>
                              <w:t xml:space="preserve">Sifat yang memiliki lawan dibagi menjadi 5 pasang sifat dan setiap huruf wajib memiliki salah satu dari 1 pasang sifat tersebut dan tidak bisa </w:t>
                            </w:r>
                            <w:r w:rsidR="00BB3125">
                              <w:rPr>
                                <w:color w:val="404040" w:themeColor="text1" w:themeTint="BF"/>
                                <w:sz w:val="22"/>
                                <w:szCs w:val="22"/>
                              </w:rPr>
                              <w:t xml:space="preserve">memiliki </w:t>
                            </w:r>
                            <w:r>
                              <w:rPr>
                                <w:color w:val="404040" w:themeColor="text1" w:themeTint="BF"/>
                                <w:sz w:val="22"/>
                                <w:szCs w:val="22"/>
                              </w:rPr>
                              <w:t xml:space="preserve">kedua duanya, contahnya pasangan Hams X Jahr jika huruf </w:t>
                            </w:r>
                            <w:r w:rsidR="00BB3125">
                              <w:rPr>
                                <w:rFonts w:hint="cs"/>
                                <w:color w:val="404040" w:themeColor="text1" w:themeTint="BF"/>
                                <w:sz w:val="22"/>
                                <w:szCs w:val="22"/>
                                <w:rtl/>
                              </w:rPr>
                              <w:t xml:space="preserve"> </w:t>
                            </w:r>
                            <w:r w:rsidR="00F64EE2">
                              <w:rPr>
                                <w:color w:val="404040" w:themeColor="text1" w:themeTint="BF"/>
                                <w:sz w:val="22"/>
                                <w:szCs w:val="22"/>
                              </w:rPr>
                              <w:t xml:space="preserve">     </w:t>
                            </w:r>
                            <w:r w:rsidR="003B3AC4" w:rsidRPr="003B3AC4">
                              <w:rPr>
                                <w:rFonts w:ascii="Dubai" w:hAnsi="Dubai" w:cs="Dubai"/>
                                <w:color w:val="404040" w:themeColor="text1" w:themeTint="BF"/>
                                <w:sz w:val="22"/>
                                <w:szCs w:val="22"/>
                                <w:rtl/>
                              </w:rPr>
                              <w:t>ف</w:t>
                            </w:r>
                            <w:r w:rsidR="00F64EE2">
                              <w:rPr>
                                <w:rFonts w:ascii="Dubai" w:hAnsi="Dubai" w:cs="Dubai"/>
                                <w:color w:val="404040" w:themeColor="text1" w:themeTint="BF"/>
                                <w:sz w:val="22"/>
                                <w:szCs w:val="22"/>
                              </w:rPr>
                              <w:t xml:space="preserve"> </w:t>
                            </w:r>
                            <w:r>
                              <w:rPr>
                                <w:color w:val="404040" w:themeColor="text1" w:themeTint="BF"/>
                                <w:sz w:val="22"/>
                                <w:szCs w:val="22"/>
                              </w:rPr>
                              <w:t xml:space="preserve">adalah Hams maka tidak mungkin  huruf </w:t>
                            </w:r>
                            <w:r w:rsidR="003B3AC4">
                              <w:rPr>
                                <w:rFonts w:hint="cs"/>
                                <w:color w:val="404040" w:themeColor="text1" w:themeTint="BF"/>
                                <w:sz w:val="22"/>
                                <w:szCs w:val="22"/>
                                <w:rtl/>
                              </w:rPr>
                              <w:t xml:space="preserve"> </w:t>
                            </w:r>
                            <w:r w:rsidR="003B3AC4" w:rsidRPr="003B3AC4">
                              <w:rPr>
                                <w:rFonts w:ascii="Dubai" w:hAnsi="Dubai" w:cs="Dubai"/>
                                <w:color w:val="404040" w:themeColor="text1" w:themeTint="BF"/>
                                <w:sz w:val="22"/>
                                <w:szCs w:val="22"/>
                                <w:rtl/>
                              </w:rPr>
                              <w:t>ف</w:t>
                            </w:r>
                            <w:r>
                              <w:rPr>
                                <w:color w:val="404040" w:themeColor="text1" w:themeTint="BF"/>
                                <w:sz w:val="22"/>
                                <w:szCs w:val="22"/>
                              </w:rPr>
                              <w:t>juga Jahr.</w:t>
                            </w:r>
                            <w:r w:rsidR="006C34D0">
                              <w:rPr>
                                <w:color w:val="404040" w:themeColor="text1" w:themeTint="BF"/>
                                <w:sz w:val="22"/>
                                <w:szCs w:val="22"/>
                              </w:rPr>
                              <w:t xml:space="preserve"> Berikut pembagiannya :</w:t>
                            </w:r>
                          </w:p>
                          <w:p w14:paraId="718B445C" w14:textId="189775BF" w:rsidR="006C34D0" w:rsidRDefault="009365F1" w:rsidP="006C34D0">
                            <w:pPr>
                              <w:pStyle w:val="DaftarParagraf"/>
                              <w:numPr>
                                <w:ilvl w:val="0"/>
                                <w:numId w:val="10"/>
                              </w:numPr>
                              <w:rPr>
                                <w:color w:val="404040" w:themeColor="text1" w:themeTint="BF"/>
                                <w:sz w:val="22"/>
                                <w:szCs w:val="22"/>
                              </w:rPr>
                            </w:pPr>
                            <w:r>
                              <w:rPr>
                                <w:color w:val="404040" w:themeColor="text1" w:themeTint="BF"/>
                                <w:sz w:val="22"/>
                                <w:szCs w:val="22"/>
                              </w:rPr>
                              <w:t xml:space="preserve">Al </w:t>
                            </w:r>
                            <w:r w:rsidR="006C34D0">
                              <w:rPr>
                                <w:color w:val="404040" w:themeColor="text1" w:themeTint="BF"/>
                                <w:sz w:val="22"/>
                                <w:szCs w:val="22"/>
                              </w:rPr>
                              <w:t xml:space="preserve">Hams X </w:t>
                            </w:r>
                            <w:r>
                              <w:rPr>
                                <w:color w:val="404040" w:themeColor="text1" w:themeTint="BF"/>
                                <w:sz w:val="22"/>
                                <w:szCs w:val="22"/>
                              </w:rPr>
                              <w:t xml:space="preserve">Al </w:t>
                            </w:r>
                            <w:r w:rsidR="006C34D0">
                              <w:rPr>
                                <w:color w:val="404040" w:themeColor="text1" w:themeTint="BF"/>
                                <w:sz w:val="22"/>
                                <w:szCs w:val="22"/>
                              </w:rPr>
                              <w:t>Jahr</w:t>
                            </w:r>
                          </w:p>
                          <w:p w14:paraId="77C4EDAC" w14:textId="019A5E80" w:rsidR="006C34D0" w:rsidRDefault="009365F1" w:rsidP="006C34D0">
                            <w:pPr>
                              <w:pStyle w:val="DaftarParagraf"/>
                              <w:numPr>
                                <w:ilvl w:val="0"/>
                                <w:numId w:val="10"/>
                              </w:numPr>
                              <w:rPr>
                                <w:color w:val="404040" w:themeColor="text1" w:themeTint="BF"/>
                                <w:sz w:val="22"/>
                                <w:szCs w:val="22"/>
                              </w:rPr>
                            </w:pPr>
                            <w:r>
                              <w:rPr>
                                <w:color w:val="404040" w:themeColor="text1" w:themeTint="BF"/>
                                <w:sz w:val="22"/>
                                <w:szCs w:val="22"/>
                              </w:rPr>
                              <w:t xml:space="preserve">Asy </w:t>
                            </w:r>
                            <w:r w:rsidR="006C34D0">
                              <w:rPr>
                                <w:color w:val="404040" w:themeColor="text1" w:themeTint="BF"/>
                                <w:sz w:val="22"/>
                                <w:szCs w:val="22"/>
                              </w:rPr>
                              <w:t>Syiddah &lt;</w:t>
                            </w:r>
                            <w:r w:rsidR="003E2DA7">
                              <w:rPr>
                                <w:color w:val="404040" w:themeColor="text1" w:themeTint="BF"/>
                                <w:sz w:val="22"/>
                                <w:szCs w:val="22"/>
                              </w:rPr>
                              <w:t>Bayniyyah</w:t>
                            </w:r>
                            <w:r w:rsidR="006C34D0">
                              <w:rPr>
                                <w:color w:val="404040" w:themeColor="text1" w:themeTint="BF"/>
                                <w:sz w:val="22"/>
                                <w:szCs w:val="22"/>
                              </w:rPr>
                              <w:t xml:space="preserve">&gt; </w:t>
                            </w:r>
                            <w:r>
                              <w:rPr>
                                <w:color w:val="404040" w:themeColor="text1" w:themeTint="BF"/>
                                <w:sz w:val="22"/>
                                <w:szCs w:val="22"/>
                              </w:rPr>
                              <w:t xml:space="preserve">Ar </w:t>
                            </w:r>
                            <w:r w:rsidR="006C34D0">
                              <w:rPr>
                                <w:color w:val="404040" w:themeColor="text1" w:themeTint="BF"/>
                                <w:sz w:val="22"/>
                                <w:szCs w:val="22"/>
                              </w:rPr>
                              <w:t>Rokhowah</w:t>
                            </w:r>
                          </w:p>
                          <w:p w14:paraId="135AFAEC" w14:textId="77777777" w:rsidR="009365F1" w:rsidRDefault="009365F1" w:rsidP="009365F1">
                            <w:pPr>
                              <w:pStyle w:val="DaftarParagraf"/>
                              <w:numPr>
                                <w:ilvl w:val="0"/>
                                <w:numId w:val="10"/>
                              </w:numPr>
                              <w:spacing w:after="0"/>
                              <w:rPr>
                                <w:rFonts w:cstheme="minorHAnsi"/>
                                <w:color w:val="404040" w:themeColor="text1" w:themeTint="BF"/>
                                <w:sz w:val="22"/>
                                <w:szCs w:val="22"/>
                              </w:rPr>
                            </w:pPr>
                            <w:r w:rsidRPr="00A648D4">
                              <w:rPr>
                                <w:rFonts w:cstheme="minorHAnsi"/>
                                <w:color w:val="404040" w:themeColor="text1" w:themeTint="BF"/>
                                <w:sz w:val="22"/>
                                <w:szCs w:val="22"/>
                              </w:rPr>
                              <w:t>Al Isti’la X Al Istifal</w:t>
                            </w:r>
                          </w:p>
                          <w:p w14:paraId="3F39A52A" w14:textId="5025D097" w:rsidR="00A648D4" w:rsidRPr="00A648D4" w:rsidRDefault="00CB5A76" w:rsidP="009365F1">
                            <w:pPr>
                              <w:pStyle w:val="DaftarParagraf"/>
                              <w:numPr>
                                <w:ilvl w:val="0"/>
                                <w:numId w:val="10"/>
                              </w:numPr>
                              <w:spacing w:after="0"/>
                              <w:rPr>
                                <w:rFonts w:cstheme="minorHAnsi"/>
                                <w:color w:val="404040" w:themeColor="text1" w:themeTint="BF"/>
                                <w:sz w:val="22"/>
                                <w:szCs w:val="22"/>
                              </w:rPr>
                            </w:pPr>
                            <w:r>
                              <w:rPr>
                                <w:rFonts w:cstheme="minorHAnsi"/>
                                <w:color w:val="404040" w:themeColor="text1" w:themeTint="BF"/>
                                <w:sz w:val="22"/>
                                <w:szCs w:val="22"/>
                              </w:rPr>
                              <w:t>Al Ithbaq X Al infitah</w:t>
                            </w:r>
                          </w:p>
                          <w:p w14:paraId="593CFA4B" w14:textId="35DD1257" w:rsidR="009365F1" w:rsidRDefault="00CB5A76" w:rsidP="006C34D0">
                            <w:pPr>
                              <w:pStyle w:val="DaftarParagraf"/>
                              <w:numPr>
                                <w:ilvl w:val="0"/>
                                <w:numId w:val="10"/>
                              </w:numPr>
                              <w:rPr>
                                <w:color w:val="404040" w:themeColor="text1" w:themeTint="BF"/>
                                <w:sz w:val="22"/>
                                <w:szCs w:val="22"/>
                              </w:rPr>
                            </w:pPr>
                            <w:r>
                              <w:rPr>
                                <w:color w:val="404040" w:themeColor="text1" w:themeTint="BF"/>
                                <w:sz w:val="22"/>
                                <w:szCs w:val="22"/>
                              </w:rPr>
                              <w:t>Al Idzlaq X A</w:t>
                            </w:r>
                            <w:r w:rsidR="008116E8">
                              <w:rPr>
                                <w:color w:val="404040" w:themeColor="text1" w:themeTint="BF"/>
                                <w:sz w:val="22"/>
                                <w:szCs w:val="22"/>
                              </w:rPr>
                              <w:t>l Ishmat</w:t>
                            </w:r>
                          </w:p>
                          <w:p w14:paraId="1EFB24AA" w14:textId="757BA36D" w:rsidR="006C1B3E" w:rsidRPr="006C1B3E" w:rsidRDefault="006E2685" w:rsidP="006C1B3E">
                            <w:pPr>
                              <w:ind w:left="450"/>
                              <w:rPr>
                                <w:color w:val="404040" w:themeColor="text1" w:themeTint="BF"/>
                                <w:sz w:val="22"/>
                                <w:szCs w:val="22"/>
                              </w:rPr>
                            </w:pPr>
                            <w:r>
                              <w:rPr>
                                <w:color w:val="404040" w:themeColor="text1" w:themeTint="BF"/>
                                <w:sz w:val="22"/>
                                <w:szCs w:val="22"/>
                              </w:rPr>
                              <w:t xml:space="preserve">Nb: </w:t>
                            </w:r>
                            <w:r w:rsidR="007B4456">
                              <w:rPr>
                                <w:color w:val="404040" w:themeColor="text1" w:themeTint="BF"/>
                                <w:sz w:val="22"/>
                                <w:szCs w:val="22"/>
                              </w:rPr>
                              <w:t>Simbol</w:t>
                            </w:r>
                            <w:r>
                              <w:rPr>
                                <w:color w:val="404040" w:themeColor="text1" w:themeTint="BF"/>
                                <w:sz w:val="22"/>
                                <w:szCs w:val="22"/>
                              </w:rPr>
                              <w:t xml:space="preserve"> X </w:t>
                            </w:r>
                            <w:r w:rsidR="007B4456">
                              <w:rPr>
                                <w:color w:val="404040" w:themeColor="text1" w:themeTint="BF"/>
                                <w:sz w:val="22"/>
                                <w:szCs w:val="22"/>
                              </w:rPr>
                              <w:t>Menunjukan Lambang</w:t>
                            </w:r>
                            <w:r>
                              <w:rPr>
                                <w:color w:val="404040" w:themeColor="text1" w:themeTint="BF"/>
                                <w:sz w:val="22"/>
                                <w:szCs w:val="22"/>
                              </w:rPr>
                              <w:t xml:space="preserve"> </w:t>
                            </w:r>
                            <w:r w:rsidR="007B4456">
                              <w:rPr>
                                <w:color w:val="404040" w:themeColor="text1" w:themeTint="BF"/>
                                <w:sz w:val="22"/>
                                <w:szCs w:val="22"/>
                              </w:rPr>
                              <w:t>Perl</w:t>
                            </w:r>
                            <w:r>
                              <w:rPr>
                                <w:color w:val="404040" w:themeColor="text1" w:themeTint="BF"/>
                                <w:sz w:val="22"/>
                                <w:szCs w:val="22"/>
                              </w:rPr>
                              <w:t>awan</w:t>
                            </w:r>
                            <w:r w:rsidR="007B4456">
                              <w:rPr>
                                <w:color w:val="404040" w:themeColor="text1" w:themeTint="BF"/>
                                <w:sz w:val="22"/>
                                <w:szCs w:val="22"/>
                              </w:rPr>
                              <w:t>an.</w:t>
                            </w:r>
                          </w:p>
                          <w:p w14:paraId="0CE66FBB" w14:textId="703613FF" w:rsidR="00D75112" w:rsidRPr="00D75112" w:rsidRDefault="00D75112" w:rsidP="00D75112">
                            <w:pPr>
                              <w:spacing w:line="240" w:lineRule="auto"/>
                              <w:rPr>
                                <w:color w:val="404040" w:themeColor="text1" w:themeTint="BF"/>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CC728" id="Kotak Teks 943866354" o:spid="_x0000_s1307" type="#_x0000_t202" style="position:absolute;margin-left:3.6pt;margin-top:237.2pt;width:337.2pt;height:250.8pt;z-index:251654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" filled="f" stroked="f">
                <v:textbox>
                  <w:txbxContent>
                    <w:p w14:paraId="65AA0376" w14:textId="0EBC3CC9" w:rsidR="003A762B" w:rsidRDefault="003A762B" w:rsidP="003A762B">
                      <w:pPr>
                        <w:ind w:firstLine="720"/>
                        <w:rPr>
                          <w:color w:val="404040" w:themeColor="text1" w:themeTint="BF"/>
                          <w:sz w:val="22"/>
                          <w:szCs w:val="22"/>
                        </w:rPr>
                      </w:pPr>
                      <w:r>
                        <w:rPr>
                          <w:color w:val="404040" w:themeColor="text1" w:themeTint="BF"/>
                          <w:sz w:val="22"/>
                          <w:szCs w:val="22"/>
                        </w:rPr>
                        <w:t xml:space="preserve">Sifat yang memiliki lawan dibagi menjadi 5 pasang sifat dan setiap huruf wajib memiliki salah satu dari 1 pasang sifat tersebut dan tidak bisa </w:t>
                      </w:r>
                      <w:r w:rsidR="00BB3125">
                        <w:rPr>
                          <w:color w:val="404040" w:themeColor="text1" w:themeTint="BF"/>
                          <w:sz w:val="22"/>
                          <w:szCs w:val="22"/>
                        </w:rPr>
                        <w:t xml:space="preserve">memiliki </w:t>
                      </w:r>
                      <w:r>
                        <w:rPr>
                          <w:color w:val="404040" w:themeColor="text1" w:themeTint="BF"/>
                          <w:sz w:val="22"/>
                          <w:szCs w:val="22"/>
                        </w:rPr>
                        <w:t xml:space="preserve">kedua duanya, contahnya pasangan Hams X Jahr jika huruf </w:t>
                      </w:r>
                      <w:r w:rsidR="00BB3125">
                        <w:rPr>
                          <w:rFonts w:hint="cs"/>
                          <w:color w:val="404040" w:themeColor="text1" w:themeTint="BF"/>
                          <w:sz w:val="22"/>
                          <w:szCs w:val="22"/>
                          <w:rtl/>
                        </w:rPr>
                        <w:t xml:space="preserve"> </w:t>
                      </w:r>
                      <w:r w:rsidR="00F64EE2">
                        <w:rPr>
                          <w:color w:val="404040" w:themeColor="text1" w:themeTint="BF"/>
                          <w:sz w:val="22"/>
                          <w:szCs w:val="22"/>
                        </w:rPr>
                        <w:t xml:space="preserve">     </w:t>
                      </w:r>
                      <w:r w:rsidR="003B3AC4" w:rsidRPr="003B3AC4">
                        <w:rPr>
                          <w:rFonts w:ascii="Dubai" w:hAnsi="Dubai" w:cs="Dubai"/>
                          <w:color w:val="404040" w:themeColor="text1" w:themeTint="BF"/>
                          <w:sz w:val="22"/>
                          <w:szCs w:val="22"/>
                          <w:rtl/>
                        </w:rPr>
                        <w:t>ف</w:t>
                      </w:r>
                      <w:r w:rsidR="00F64EE2">
                        <w:rPr>
                          <w:rFonts w:ascii="Dubai" w:hAnsi="Dubai" w:cs="Dubai"/>
                          <w:color w:val="404040" w:themeColor="text1" w:themeTint="BF"/>
                          <w:sz w:val="22"/>
                          <w:szCs w:val="22"/>
                        </w:rPr>
                        <w:t xml:space="preserve"> </w:t>
                      </w:r>
                      <w:r>
                        <w:rPr>
                          <w:color w:val="404040" w:themeColor="text1" w:themeTint="BF"/>
                          <w:sz w:val="22"/>
                          <w:szCs w:val="22"/>
                        </w:rPr>
                        <w:t xml:space="preserve">adalah Hams maka tidak mungkin  huruf </w:t>
                      </w:r>
                      <w:r w:rsidR="003B3AC4">
                        <w:rPr>
                          <w:rFonts w:hint="cs"/>
                          <w:color w:val="404040" w:themeColor="text1" w:themeTint="BF"/>
                          <w:sz w:val="22"/>
                          <w:szCs w:val="22"/>
                          <w:rtl/>
                        </w:rPr>
                        <w:t xml:space="preserve"> </w:t>
                      </w:r>
                      <w:r w:rsidR="003B3AC4" w:rsidRPr="003B3AC4">
                        <w:rPr>
                          <w:rFonts w:ascii="Dubai" w:hAnsi="Dubai" w:cs="Dubai"/>
                          <w:color w:val="404040" w:themeColor="text1" w:themeTint="BF"/>
                          <w:sz w:val="22"/>
                          <w:szCs w:val="22"/>
                          <w:rtl/>
                        </w:rPr>
                        <w:t>ف</w:t>
                      </w:r>
                      <w:r>
                        <w:rPr>
                          <w:color w:val="404040" w:themeColor="text1" w:themeTint="BF"/>
                          <w:sz w:val="22"/>
                          <w:szCs w:val="22"/>
                        </w:rPr>
                        <w:t>juga Jahr.</w:t>
                      </w:r>
                      <w:r w:rsidR="006C34D0">
                        <w:rPr>
                          <w:color w:val="404040" w:themeColor="text1" w:themeTint="BF"/>
                          <w:sz w:val="22"/>
                          <w:szCs w:val="22"/>
                        </w:rPr>
                        <w:t xml:space="preserve"> Berikut pembagiannya :</w:t>
                      </w:r>
                    </w:p>
                    <w:p w14:paraId="718B445C" w14:textId="189775BF" w:rsidR="006C34D0" w:rsidRDefault="009365F1" w:rsidP="006C34D0">
                      <w:pPr>
                        <w:pStyle w:val="DaftarParagraf"/>
                        <w:numPr>
                          <w:ilvl w:val="0"/>
                          <w:numId w:val="10"/>
                        </w:numPr>
                        <w:rPr>
                          <w:color w:val="404040" w:themeColor="text1" w:themeTint="BF"/>
                          <w:sz w:val="22"/>
                          <w:szCs w:val="22"/>
                        </w:rPr>
                      </w:pPr>
                      <w:r>
                        <w:rPr>
                          <w:color w:val="404040" w:themeColor="text1" w:themeTint="BF"/>
                          <w:sz w:val="22"/>
                          <w:szCs w:val="22"/>
                        </w:rPr>
                        <w:t xml:space="preserve">Al </w:t>
                      </w:r>
                      <w:r w:rsidR="006C34D0">
                        <w:rPr>
                          <w:color w:val="404040" w:themeColor="text1" w:themeTint="BF"/>
                          <w:sz w:val="22"/>
                          <w:szCs w:val="22"/>
                        </w:rPr>
                        <w:t xml:space="preserve">Hams X </w:t>
                      </w:r>
                      <w:r>
                        <w:rPr>
                          <w:color w:val="404040" w:themeColor="text1" w:themeTint="BF"/>
                          <w:sz w:val="22"/>
                          <w:szCs w:val="22"/>
                        </w:rPr>
                        <w:t xml:space="preserve">Al </w:t>
                      </w:r>
                      <w:r w:rsidR="006C34D0">
                        <w:rPr>
                          <w:color w:val="404040" w:themeColor="text1" w:themeTint="BF"/>
                          <w:sz w:val="22"/>
                          <w:szCs w:val="22"/>
                        </w:rPr>
                        <w:t>Jahr</w:t>
                      </w:r>
                    </w:p>
                    <w:p w14:paraId="77C4EDAC" w14:textId="019A5E80" w:rsidR="006C34D0" w:rsidRDefault="009365F1" w:rsidP="006C34D0">
                      <w:pPr>
                        <w:pStyle w:val="DaftarParagraf"/>
                        <w:numPr>
                          <w:ilvl w:val="0"/>
                          <w:numId w:val="10"/>
                        </w:numPr>
                        <w:rPr>
                          <w:color w:val="404040" w:themeColor="text1" w:themeTint="BF"/>
                          <w:sz w:val="22"/>
                          <w:szCs w:val="22"/>
                        </w:rPr>
                      </w:pPr>
                      <w:r>
                        <w:rPr>
                          <w:color w:val="404040" w:themeColor="text1" w:themeTint="BF"/>
                          <w:sz w:val="22"/>
                          <w:szCs w:val="22"/>
                        </w:rPr>
                        <w:t xml:space="preserve">Asy </w:t>
                      </w:r>
                      <w:r w:rsidR="006C34D0">
                        <w:rPr>
                          <w:color w:val="404040" w:themeColor="text1" w:themeTint="BF"/>
                          <w:sz w:val="22"/>
                          <w:szCs w:val="22"/>
                        </w:rPr>
                        <w:t>Syiddah &lt;</w:t>
                      </w:r>
                      <w:r w:rsidR="003E2DA7">
                        <w:rPr>
                          <w:color w:val="404040" w:themeColor="text1" w:themeTint="BF"/>
                          <w:sz w:val="22"/>
                          <w:szCs w:val="22"/>
                        </w:rPr>
                        <w:t>Bayniyyah</w:t>
                      </w:r>
                      <w:r w:rsidR="006C34D0">
                        <w:rPr>
                          <w:color w:val="404040" w:themeColor="text1" w:themeTint="BF"/>
                          <w:sz w:val="22"/>
                          <w:szCs w:val="22"/>
                        </w:rPr>
                        <w:t xml:space="preserve">&gt; </w:t>
                      </w:r>
                      <w:r>
                        <w:rPr>
                          <w:color w:val="404040" w:themeColor="text1" w:themeTint="BF"/>
                          <w:sz w:val="22"/>
                          <w:szCs w:val="22"/>
                        </w:rPr>
                        <w:t xml:space="preserve">Ar </w:t>
                      </w:r>
                      <w:r w:rsidR="006C34D0">
                        <w:rPr>
                          <w:color w:val="404040" w:themeColor="text1" w:themeTint="BF"/>
                          <w:sz w:val="22"/>
                          <w:szCs w:val="22"/>
                        </w:rPr>
                        <w:t>Rokhowah</w:t>
                      </w:r>
                    </w:p>
                    <w:p w14:paraId="135AFAEC" w14:textId="77777777" w:rsidR="009365F1" w:rsidRDefault="009365F1" w:rsidP="009365F1">
                      <w:pPr>
                        <w:pStyle w:val="DaftarParagraf"/>
                        <w:numPr>
                          <w:ilvl w:val="0"/>
                          <w:numId w:val="10"/>
                        </w:numPr>
                        <w:spacing w:after="0"/>
                        <w:rPr>
                          <w:rFonts w:cstheme="minorHAnsi"/>
                          <w:color w:val="404040" w:themeColor="text1" w:themeTint="BF"/>
                          <w:sz w:val="22"/>
                          <w:szCs w:val="22"/>
                        </w:rPr>
                      </w:pPr>
                      <w:r w:rsidRPr="00A648D4">
                        <w:rPr>
                          <w:rFonts w:cstheme="minorHAnsi"/>
                          <w:color w:val="404040" w:themeColor="text1" w:themeTint="BF"/>
                          <w:sz w:val="22"/>
                          <w:szCs w:val="22"/>
                        </w:rPr>
                        <w:t>Al Isti’la X Al Istifal</w:t>
                      </w:r>
                    </w:p>
                    <w:p w14:paraId="3F39A52A" w14:textId="5025D097" w:rsidR="00A648D4" w:rsidRPr="00A648D4" w:rsidRDefault="00CB5A76" w:rsidP="009365F1">
                      <w:pPr>
                        <w:pStyle w:val="DaftarParagraf"/>
                        <w:numPr>
                          <w:ilvl w:val="0"/>
                          <w:numId w:val="10"/>
                        </w:numPr>
                        <w:spacing w:after="0"/>
                        <w:rPr>
                          <w:rFonts w:cstheme="minorHAnsi"/>
                          <w:color w:val="404040" w:themeColor="text1" w:themeTint="BF"/>
                          <w:sz w:val="22"/>
                          <w:szCs w:val="22"/>
                        </w:rPr>
                      </w:pPr>
                      <w:r>
                        <w:rPr>
                          <w:rFonts w:cstheme="minorHAnsi"/>
                          <w:color w:val="404040" w:themeColor="text1" w:themeTint="BF"/>
                          <w:sz w:val="22"/>
                          <w:szCs w:val="22"/>
                        </w:rPr>
                        <w:t>Al Ithbaq X Al infitah</w:t>
                      </w:r>
                    </w:p>
                    <w:p w14:paraId="593CFA4B" w14:textId="35DD1257" w:rsidR="009365F1" w:rsidRDefault="00CB5A76" w:rsidP="006C34D0">
                      <w:pPr>
                        <w:pStyle w:val="DaftarParagraf"/>
                        <w:numPr>
                          <w:ilvl w:val="0"/>
                          <w:numId w:val="10"/>
                        </w:numPr>
                        <w:rPr>
                          <w:color w:val="404040" w:themeColor="text1" w:themeTint="BF"/>
                          <w:sz w:val="22"/>
                          <w:szCs w:val="22"/>
                        </w:rPr>
                      </w:pPr>
                      <w:r>
                        <w:rPr>
                          <w:color w:val="404040" w:themeColor="text1" w:themeTint="BF"/>
                          <w:sz w:val="22"/>
                          <w:szCs w:val="22"/>
                        </w:rPr>
                        <w:t>Al Idzlaq X A</w:t>
                      </w:r>
                      <w:r w:rsidR="008116E8">
                        <w:rPr>
                          <w:color w:val="404040" w:themeColor="text1" w:themeTint="BF"/>
                          <w:sz w:val="22"/>
                          <w:szCs w:val="22"/>
                        </w:rPr>
                        <w:t>l Ishmat</w:t>
                      </w:r>
                    </w:p>
                    <w:p w14:paraId="1EFB24AA" w14:textId="757BA36D" w:rsidR="006C1B3E" w:rsidRPr="006C1B3E" w:rsidRDefault="006E2685" w:rsidP="006C1B3E">
                      <w:pPr>
                        <w:ind w:left="450"/>
                        <w:rPr>
                          <w:color w:val="404040" w:themeColor="text1" w:themeTint="BF"/>
                          <w:sz w:val="22"/>
                          <w:szCs w:val="22"/>
                        </w:rPr>
                      </w:pPr>
                      <w:r>
                        <w:rPr>
                          <w:color w:val="404040" w:themeColor="text1" w:themeTint="BF"/>
                          <w:sz w:val="22"/>
                          <w:szCs w:val="22"/>
                        </w:rPr>
                        <w:t xml:space="preserve">Nb: </w:t>
                      </w:r>
                      <w:r w:rsidR="007B4456">
                        <w:rPr>
                          <w:color w:val="404040" w:themeColor="text1" w:themeTint="BF"/>
                          <w:sz w:val="22"/>
                          <w:szCs w:val="22"/>
                        </w:rPr>
                        <w:t>Simbol</w:t>
                      </w:r>
                      <w:r>
                        <w:rPr>
                          <w:color w:val="404040" w:themeColor="text1" w:themeTint="BF"/>
                          <w:sz w:val="22"/>
                          <w:szCs w:val="22"/>
                        </w:rPr>
                        <w:t xml:space="preserve"> X </w:t>
                      </w:r>
                      <w:r w:rsidR="007B4456">
                        <w:rPr>
                          <w:color w:val="404040" w:themeColor="text1" w:themeTint="BF"/>
                          <w:sz w:val="22"/>
                          <w:szCs w:val="22"/>
                        </w:rPr>
                        <w:t>Menunjukan Lambang</w:t>
                      </w:r>
                      <w:r>
                        <w:rPr>
                          <w:color w:val="404040" w:themeColor="text1" w:themeTint="BF"/>
                          <w:sz w:val="22"/>
                          <w:szCs w:val="22"/>
                        </w:rPr>
                        <w:t xml:space="preserve"> </w:t>
                      </w:r>
                      <w:r w:rsidR="007B4456">
                        <w:rPr>
                          <w:color w:val="404040" w:themeColor="text1" w:themeTint="BF"/>
                          <w:sz w:val="22"/>
                          <w:szCs w:val="22"/>
                        </w:rPr>
                        <w:t>Perl</w:t>
                      </w:r>
                      <w:r>
                        <w:rPr>
                          <w:color w:val="404040" w:themeColor="text1" w:themeTint="BF"/>
                          <w:sz w:val="22"/>
                          <w:szCs w:val="22"/>
                        </w:rPr>
                        <w:t>awan</w:t>
                      </w:r>
                      <w:r w:rsidR="007B4456">
                        <w:rPr>
                          <w:color w:val="404040" w:themeColor="text1" w:themeTint="BF"/>
                          <w:sz w:val="22"/>
                          <w:szCs w:val="22"/>
                        </w:rPr>
                        <w:t>an.</w:t>
                      </w:r>
                    </w:p>
                    <w:p w14:paraId="0CE66FBB" w14:textId="703613FF" w:rsidR="00D75112" w:rsidRPr="00D75112" w:rsidRDefault="00D75112" w:rsidP="00D75112">
                      <w:pPr>
                        <w:spacing w:line="240" w:lineRule="auto"/>
                        <w:rPr>
                          <w:color w:val="404040" w:themeColor="text1" w:themeTint="BF"/>
                          <w:sz w:val="22"/>
                          <w:szCs w:val="22"/>
                        </w:rPr>
                      </w:pPr>
                    </w:p>
                  </w:txbxContent>
                </v:textbox>
                <w10:wrap anchorx="margin"/>
              </v:shape>
            </w:pict>
          </mc:Fallback>
        </mc:AlternateContent>
      </w:r>
      <w:r w:rsidR="00C0442A">
        <w:rPr>
          <w:rFonts w:asciiTheme="majorHAnsi" w:eastAsiaTheme="majorEastAsia" w:hAnsiTheme="majorHAnsi" w:cstheme="majorBidi"/>
          <w:color w:val="C68D08" w:themeColor="accent1" w:themeShade="BF"/>
          <w:sz w:val="48"/>
          <w:szCs w:val="48"/>
        </w:rPr>
        <mc:AlternateContent>
          <mc:Choice Requires="wps">
            <w:drawing>
              <wp:anchor distT="0" distB="0" distL="114300" distR="114300" simplePos="0" relativeHeight="251654242" behindDoc="0" locked="0" layoutInCell="1" allowOverlap="1" wp14:anchorId="4A9B2097" wp14:editId="19F35A7F">
                <wp:simplePos x="0" y="0"/>
                <wp:positionH relativeFrom="margin">
                  <wp:align>left</wp:align>
                </wp:positionH>
                <wp:positionV relativeFrom="margin">
                  <wp:posOffset>2016760</wp:posOffset>
                </wp:positionV>
                <wp:extent cx="4409440" cy="4627418"/>
                <wp:effectExtent l="0" t="0" r="0" b="1905"/>
                <wp:wrapNone/>
                <wp:docPr id="1213143980" name="Persegi Panjang 1213143980"/>
                <wp:cNvGraphicFramePr/>
                <a:graphic xmlns:a="http://schemas.openxmlformats.org/drawingml/2006/main">
                  <a:graphicData uri="http://schemas.microsoft.com/office/word/2010/wordprocessingShape">
                    <wps:wsp>
                      <wps:cNvSpPr/>
                      <wps:spPr>
                        <a:xfrm>
                          <a:off x="0" y="0"/>
                          <a:ext cx="4409440" cy="4627418"/>
                        </a:xfrm>
                        <a:prstGeom prst="rect">
                          <a:avLst/>
                        </a:prstGeom>
                        <a:solidFill>
                          <a:srgbClr val="FDEAB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CBFEF6" w14:textId="4343A1F8" w:rsidR="00377B8A" w:rsidRDefault="00377B8A" w:rsidP="00A7197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B2097" id="Persegi Panjang 1213143980" o:spid="_x0000_s1308" style="position:absolute;margin-left:0;margin-top:158.8pt;width:347.2pt;height:364.35pt;z-index:251654242;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" fillcolor="#fdeabc" stroked="f" strokeweight="1pt">
                <v:textbox>
                  <w:txbxContent>
                    <w:p w14:paraId="1ACBFEF6" w14:textId="4343A1F8" w:rsidR="00377B8A" w:rsidRDefault="00377B8A" w:rsidP="00A7197E">
                      <w:pPr>
                        <w:jc w:val="center"/>
                      </w:pPr>
                    </w:p>
                  </w:txbxContent>
                </v:textbox>
                <w10:wrap anchorx="margin" anchory="margin"/>
              </v:rect>
            </w:pict>
          </mc:Fallback>
        </mc:AlternateContent>
      </w:r>
      <w:r w:rsidR="00C0442A">
        <mc:AlternateContent>
          <mc:Choice Requires="wps">
            <w:drawing>
              <wp:anchor distT="0" distB="0" distL="114300" distR="114300" simplePos="0" relativeHeight="251654255" behindDoc="0" locked="0" layoutInCell="1" allowOverlap="1" wp14:anchorId="0B1BE400" wp14:editId="278D5483">
                <wp:simplePos x="0" y="0"/>
                <wp:positionH relativeFrom="page">
                  <wp:align>right</wp:align>
                </wp:positionH>
                <wp:positionV relativeFrom="paragraph">
                  <wp:posOffset>6642462</wp:posOffset>
                </wp:positionV>
                <wp:extent cx="516890" cy="450850"/>
                <wp:effectExtent l="0" t="0" r="0" b="6350"/>
                <wp:wrapNone/>
                <wp:docPr id="1800239666" name="Kotak Teks 1800239666"/>
                <wp:cNvGraphicFramePr/>
                <a:graphic xmlns:a="http://schemas.openxmlformats.org/drawingml/2006/main">
                  <a:graphicData uri="http://schemas.microsoft.com/office/word/2010/wordprocessingShape">
                    <wps:wsp>
                      <wps:cNvSpPr txBox="1"/>
                      <wps:spPr>
                        <a:xfrm>
                          <a:off x="0" y="0"/>
                          <a:ext cx="516890" cy="450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9ED065" w14:textId="0FF8677C" w:rsidR="00C0442A" w:rsidRPr="00E41285" w:rsidRDefault="003E3E30" w:rsidP="003C1BC1">
                            <w:pPr>
                              <w:rPr>
                                <w:rFonts w:ascii="13/5Atom Sans" w:hAnsi="13/5Atom Sans"/>
                                <w:sz w:val="40"/>
                                <w:szCs w:val="40"/>
                              </w:rPr>
                            </w:pPr>
                            <w:r>
                              <w:rPr>
                                <w:rFonts w:ascii="13/5Atom Sans" w:hAnsi="13/5Atom Sans"/>
                                <w:color w:val="FFFFFF" w:themeColor="background1"/>
                                <w:sz w:val="96"/>
                                <w:szCs w:val="96"/>
                              </w:rPr>
                              <w:t>10</w:t>
                            </w:r>
                            <w:r w:rsidR="00C0442A">
                              <w:rPr>
                                <w:rFonts w:ascii="13/5Atom Sans" w:hAnsi="13/5Atom Sans"/>
                                <w:sz w:val="120"/>
                                <w:szCs w:val="1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BE400" id="Kotak Teks 1800239666" o:spid="_x0000_s1309" type="#_x0000_t202" style="position:absolute;margin-left:-10.5pt;margin-top:523.05pt;width:40.7pt;height:35.5pt;z-index:25165425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" filled="f" stroked="f">
                <v:textbox>
                  <w:txbxContent>
                    <w:p w14:paraId="699ED065" w14:textId="0FF8677C" w:rsidR="00C0442A" w:rsidRPr="00E41285" w:rsidRDefault="003E3E30" w:rsidP="003C1BC1">
                      <w:pPr>
                        <w:rPr>
                          <w:rFonts w:ascii="13/5Atom Sans" w:hAnsi="13/5Atom Sans"/>
                          <w:sz w:val="40"/>
                          <w:szCs w:val="40"/>
                        </w:rPr>
                      </w:pPr>
                      <w:r>
                        <w:rPr>
                          <w:rFonts w:ascii="13/5Atom Sans" w:hAnsi="13/5Atom Sans"/>
                          <w:color w:val="FFFFFF" w:themeColor="background1"/>
                          <w:sz w:val="96"/>
                          <w:szCs w:val="96"/>
                        </w:rPr>
                        <w:t>10</w:t>
                      </w:r>
                      <w:r w:rsidR="00C0442A">
                        <w:rPr>
                          <w:rFonts w:ascii="13/5Atom Sans" w:hAnsi="13/5Atom Sans"/>
                          <w:sz w:val="120"/>
                          <w:szCs w:val="120"/>
                        </w:rPr>
                        <w:t xml:space="preserve"> </w:t>
                      </w:r>
                    </w:p>
                  </w:txbxContent>
                </v:textbox>
                <w10:wrap anchorx="page"/>
              </v:shape>
            </w:pict>
          </mc:Fallback>
        </mc:AlternateContent>
      </w:r>
      <w:r w:rsidR="00390566">
        <w:rPr>
          <w:sz w:val="48"/>
          <w:szCs w:val="48"/>
        </w:rPr>
        <mc:AlternateContent>
          <mc:Choice Requires="wpg">
            <w:drawing>
              <wp:anchor distT="0" distB="0" distL="114300" distR="114300" simplePos="0" relativeHeight="251654246" behindDoc="1" locked="0" layoutInCell="1" allowOverlap="1" wp14:anchorId="73103A07" wp14:editId="5AC05D87">
                <wp:simplePos x="0" y="0"/>
                <wp:positionH relativeFrom="page">
                  <wp:posOffset>1583600</wp:posOffset>
                </wp:positionH>
                <wp:positionV relativeFrom="paragraph">
                  <wp:posOffset>3464832</wp:posOffset>
                </wp:positionV>
                <wp:extent cx="3959860" cy="3851910"/>
                <wp:effectExtent l="0" t="0" r="2540" b="0"/>
                <wp:wrapNone/>
                <wp:docPr id="1745640122" name="Grup 1745640122"/>
                <wp:cNvGraphicFramePr/>
                <a:graphic xmlns:a="http://schemas.openxmlformats.org/drawingml/2006/main">
                  <a:graphicData uri="http://schemas.microsoft.com/office/word/2010/wordprocessingGroup">
                    <wpg:wgp>
                      <wpg:cNvGrpSpPr/>
                      <wpg:grpSpPr>
                        <a:xfrm rot="10800000">
                          <a:off x="0" y="0"/>
                          <a:ext cx="3959860" cy="3851910"/>
                          <a:chOff x="0" y="0"/>
                          <a:chExt cx="3960283" cy="3852121"/>
                        </a:xfrm>
                      </wpg:grpSpPr>
                      <pic:pic xmlns:pic="http://schemas.openxmlformats.org/drawingml/2006/picture">
                        <pic:nvPicPr>
                          <pic:cNvPr id="714300713" name="Gambar 7"/>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51355" cy="1899920"/>
                          </a:xfrm>
                          <a:prstGeom prst="rect">
                            <a:avLst/>
                          </a:prstGeom>
                        </pic:spPr>
                      </pic:pic>
                      <pic:pic xmlns:pic="http://schemas.openxmlformats.org/drawingml/2006/picture">
                        <pic:nvPicPr>
                          <pic:cNvPr id="1797522770" name="Gambar 2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220133" y="211666"/>
                            <a:ext cx="3740150" cy="3640455"/>
                          </a:xfrm>
                          <a:prstGeom prst="rect">
                            <a:avLst/>
                          </a:prstGeom>
                        </pic:spPr>
                      </pic:pic>
                    </wpg:wgp>
                  </a:graphicData>
                </a:graphic>
              </wp:anchor>
            </w:drawing>
          </mc:Choice>
          <mc:Fallback>
            <w:pict>
              <v:group w14:anchorId="73106EFB" id="Grup 1745640122" o:spid="_x0000_s1026" style="position:absolute;margin-left:124.7pt;margin-top:272.8pt;width:311.8pt;height:303.3pt;rotation:180;z-index:-251662234;mso-position-horizontal-relative:page" coordsize="39602,38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">
                <v:shape id="Gambar 7" o:spid="_x0000_s1027" type="#_x0000_t75" style="position:absolute;width:19513;height:1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">
                  <v:imagedata r:id="rId13" o:title=""/>
                </v:shape>
                <v:shape id="Gambar 22" o:spid="_x0000_s1028" type="#_x0000_t75" style="position:absolute;left:2201;top:2116;width:37401;height:36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">
                  <v:imagedata r:id="rId14" o:title=""/>
                </v:shape>
                <w10:wrap anchorx="page"/>
              </v:group>
            </w:pict>
          </mc:Fallback>
        </mc:AlternateContent>
      </w:r>
      <w:r w:rsidR="00E87126">
        <w:rPr>
          <w:rFonts w:asciiTheme="majorHAnsi" w:eastAsiaTheme="majorEastAsia" w:hAnsiTheme="majorHAnsi" w:cstheme="majorBidi"/>
          <w:color w:val="C68D08" w:themeColor="accent1" w:themeShade="BF"/>
          <w:sz w:val="36"/>
          <w:szCs w:val="36"/>
          <w:lang w:val="id-ID"/>
        </w:rPr>
        <w:br w:type="page"/>
      </w:r>
      <w:r w:rsidR="008A05C0">
        <w:lastRenderedPageBreak/>
        <mc:AlternateContent>
          <mc:Choice Requires="wps">
            <w:drawing>
              <wp:anchor distT="0" distB="0" distL="114300" distR="114300" simplePos="0" relativeHeight="251660454" behindDoc="0" locked="0" layoutInCell="1" allowOverlap="1" wp14:anchorId="716A20E7" wp14:editId="7FC17EAC">
                <wp:simplePos x="0" y="0"/>
                <wp:positionH relativeFrom="page">
                  <wp:align>left</wp:align>
                </wp:positionH>
                <wp:positionV relativeFrom="paragraph">
                  <wp:posOffset>6635750</wp:posOffset>
                </wp:positionV>
                <wp:extent cx="516890" cy="450850"/>
                <wp:effectExtent l="0" t="0" r="0" b="6350"/>
                <wp:wrapNone/>
                <wp:docPr id="1766058150" name="Kotak Teks 1766058150"/>
                <wp:cNvGraphicFramePr/>
                <a:graphic xmlns:a="http://schemas.openxmlformats.org/drawingml/2006/main">
                  <a:graphicData uri="http://schemas.microsoft.com/office/word/2010/wordprocessingShape">
                    <wps:wsp>
                      <wps:cNvSpPr txBox="1"/>
                      <wps:spPr>
                        <a:xfrm>
                          <a:off x="0" y="0"/>
                          <a:ext cx="516890" cy="450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4E88B9C" w14:textId="4F020E74" w:rsidR="008A05C0" w:rsidRPr="004F7B4C" w:rsidRDefault="003E70A7" w:rsidP="003C1BC1">
                            <w:pPr>
                              <w:rPr>
                                <w:rFonts w:ascii="13/5Atom Sans" w:hAnsi="13/5Atom Sans"/>
                                <w:color w:val="595959" w:themeColor="text1" w:themeTint="A6"/>
                                <w:sz w:val="40"/>
                                <w:szCs w:val="40"/>
                              </w:rPr>
                            </w:pPr>
                            <w:r w:rsidRPr="004F7B4C">
                              <w:rPr>
                                <w:rFonts w:ascii="13/5Atom Sans" w:hAnsi="13/5Atom Sans"/>
                                <w:color w:val="595959" w:themeColor="text1" w:themeTint="A6"/>
                                <w:sz w:val="96"/>
                                <w:szCs w:val="96"/>
                              </w:rPr>
                              <w:t>11</w:t>
                            </w:r>
                            <w:r w:rsidR="008A05C0" w:rsidRPr="004F7B4C">
                              <w:rPr>
                                <w:rFonts w:ascii="13/5Atom Sans" w:hAnsi="13/5Atom Sans"/>
                                <w:color w:val="595959" w:themeColor="text1" w:themeTint="A6"/>
                                <w:sz w:val="120"/>
                                <w:szCs w:val="1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A20E7" id="Kotak Teks 1766058150" o:spid="_x0000_s1310" type="#_x0000_t202" style="position:absolute;margin-left:0;margin-top:522.5pt;width:40.7pt;height:35.5pt;z-index:25166045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" filled="f" stroked="f">
                <v:textbox>
                  <w:txbxContent>
                    <w:p w14:paraId="74E88B9C" w14:textId="4F020E74" w:rsidR="008A05C0" w:rsidRPr="004F7B4C" w:rsidRDefault="003E70A7" w:rsidP="003C1BC1">
                      <w:pPr>
                        <w:rPr>
                          <w:rFonts w:ascii="13/5Atom Sans" w:hAnsi="13/5Atom Sans"/>
                          <w:color w:val="595959" w:themeColor="text1" w:themeTint="A6"/>
                          <w:sz w:val="40"/>
                          <w:szCs w:val="40"/>
                        </w:rPr>
                      </w:pPr>
                      <w:r w:rsidRPr="004F7B4C">
                        <w:rPr>
                          <w:rFonts w:ascii="13/5Atom Sans" w:hAnsi="13/5Atom Sans"/>
                          <w:color w:val="595959" w:themeColor="text1" w:themeTint="A6"/>
                          <w:sz w:val="96"/>
                          <w:szCs w:val="96"/>
                        </w:rPr>
                        <w:t>11</w:t>
                      </w:r>
                      <w:r w:rsidR="008A05C0" w:rsidRPr="004F7B4C">
                        <w:rPr>
                          <w:rFonts w:ascii="13/5Atom Sans" w:hAnsi="13/5Atom Sans"/>
                          <w:color w:val="595959" w:themeColor="text1" w:themeTint="A6"/>
                          <w:sz w:val="120"/>
                          <w:szCs w:val="120"/>
                        </w:rPr>
                        <w:t xml:space="preserve"> </w:t>
                      </w:r>
                    </w:p>
                  </w:txbxContent>
                </v:textbox>
                <w10:wrap anchorx="page"/>
              </v:shape>
            </w:pict>
          </mc:Fallback>
        </mc:AlternateContent>
      </w:r>
      <w:r w:rsidR="00B626BF">
        <w:rPr>
          <w:rFonts w:asciiTheme="majorHAnsi" w:eastAsiaTheme="majorEastAsia" w:hAnsiTheme="majorHAnsi" w:cstheme="majorBidi"/>
          <w:color w:val="C68D08" w:themeColor="accent1" w:themeShade="BF"/>
          <w:sz w:val="48"/>
          <w:szCs w:val="48"/>
        </w:rPr>
        <mc:AlternateContent>
          <mc:Choice Requires="wpg">
            <w:drawing>
              <wp:anchor distT="0" distB="0" distL="114300" distR="114300" simplePos="0" relativeHeight="251654258" behindDoc="0" locked="0" layoutInCell="1" allowOverlap="1" wp14:anchorId="48B9F5B9" wp14:editId="5E134142">
                <wp:simplePos x="0" y="0"/>
                <wp:positionH relativeFrom="column">
                  <wp:posOffset>0</wp:posOffset>
                </wp:positionH>
                <wp:positionV relativeFrom="paragraph">
                  <wp:posOffset>5165090</wp:posOffset>
                </wp:positionV>
                <wp:extent cx="4424680" cy="1464310"/>
                <wp:effectExtent l="0" t="0" r="0" b="2540"/>
                <wp:wrapNone/>
                <wp:docPr id="882270157" name="Grup 882270157"/>
                <wp:cNvGraphicFramePr/>
                <a:graphic xmlns:a="http://schemas.openxmlformats.org/drawingml/2006/main">
                  <a:graphicData uri="http://schemas.microsoft.com/office/word/2010/wordprocessingGroup">
                    <wpg:wgp>
                      <wpg:cNvGrpSpPr/>
                      <wpg:grpSpPr>
                        <a:xfrm>
                          <a:off x="0" y="0"/>
                          <a:ext cx="4424680" cy="1464310"/>
                          <a:chOff x="0" y="17230"/>
                          <a:chExt cx="4425239" cy="1465177"/>
                        </a:xfrm>
                      </wpg:grpSpPr>
                      <wps:wsp>
                        <wps:cNvPr id="67494472" name="Persegi Panjang 2"/>
                        <wps:cNvSpPr/>
                        <wps:spPr>
                          <a:xfrm>
                            <a:off x="0" y="166687"/>
                            <a:ext cx="4414520" cy="1315720"/>
                          </a:xfrm>
                          <a:prstGeom prst="rect">
                            <a:avLst/>
                          </a:prstGeom>
                          <a:solidFill>
                            <a:schemeClr val="accent1">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67632338" name="Gambar 3"/>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38380" y="17230"/>
                            <a:ext cx="466090" cy="466090"/>
                          </a:xfrm>
                          <a:prstGeom prst="rect">
                            <a:avLst/>
                          </a:prstGeom>
                        </pic:spPr>
                      </pic:pic>
                      <wps:wsp>
                        <wps:cNvPr id="1793640584" name="Kotak Teks 18"/>
                        <wps:cNvSpPr txBox="1"/>
                        <wps:spPr>
                          <a:xfrm>
                            <a:off x="15649" y="461302"/>
                            <a:ext cx="4409590" cy="9474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E52A24" w14:textId="246BAB75" w:rsidR="00A278EB" w:rsidRPr="00BE6D37" w:rsidRDefault="00A278EB" w:rsidP="003232B1">
                              <w:pPr>
                                <w:rPr>
                                  <w:rFonts w:cstheme="minorHAnsi"/>
                                  <w:color w:val="404040" w:themeColor="text1" w:themeTint="BF"/>
                                  <w:sz w:val="21"/>
                                  <w:szCs w:val="21"/>
                                </w:rPr>
                              </w:pPr>
                              <w:r>
                                <w:rPr>
                                  <w:rFonts w:ascii="Cascadia Mono SemiLight" w:eastAsia="MS Mincho" w:hAnsi="Cascadia Mono SemiLight" w:cs="Cascadia Mono SemiLight"/>
                                  <w:color w:val="595959" w:themeColor="text1" w:themeTint="A6"/>
                                  <w:sz w:val="24"/>
                                  <w:szCs w:val="24"/>
                                </w:rPr>
                                <w:tab/>
                              </w:r>
                              <w:r w:rsidR="00DD2D00">
                                <w:rPr>
                                  <w:rFonts w:eastAsia="MS Mincho" w:cstheme="minorHAnsi"/>
                                  <w:color w:val="404040" w:themeColor="text1" w:themeTint="BF"/>
                                  <w:sz w:val="22"/>
                                  <w:szCs w:val="22"/>
                                </w:rPr>
                                <w:t>P</w:t>
                              </w:r>
                              <w:r w:rsidR="001F07B8">
                                <w:rPr>
                                  <w:rFonts w:eastAsia="MS Mincho" w:cstheme="minorHAnsi"/>
                                  <w:color w:val="404040" w:themeColor="text1" w:themeTint="BF"/>
                                  <w:sz w:val="22"/>
                                  <w:szCs w:val="22"/>
                                </w:rPr>
                                <w:t xml:space="preserve">asangan sifat </w:t>
                              </w:r>
                              <w:r w:rsidR="00827E03">
                                <w:rPr>
                                  <w:rFonts w:eastAsia="MS Mincho" w:cstheme="minorHAnsi"/>
                                  <w:color w:val="404040" w:themeColor="text1" w:themeTint="BF"/>
                                  <w:sz w:val="22"/>
                                  <w:szCs w:val="22"/>
                                </w:rPr>
                                <w:t xml:space="preserve">pertama </w:t>
                              </w:r>
                              <w:r w:rsidR="001F07B8">
                                <w:rPr>
                                  <w:rFonts w:eastAsia="MS Mincho" w:cstheme="minorHAnsi"/>
                                  <w:color w:val="404040" w:themeColor="text1" w:themeTint="BF"/>
                                  <w:sz w:val="22"/>
                                  <w:szCs w:val="22"/>
                                </w:rPr>
                                <w:t xml:space="preserve">ini membahas tentang </w:t>
                              </w:r>
                              <w:r w:rsidR="00853674">
                                <w:rPr>
                                  <w:rFonts w:eastAsia="MS Mincho" w:cstheme="minorHAnsi"/>
                                  <w:color w:val="404040" w:themeColor="text1" w:themeTint="BF"/>
                                  <w:sz w:val="22"/>
                                  <w:szCs w:val="22"/>
                                </w:rPr>
                                <w:t xml:space="preserve">kondisi nafas ketika </w:t>
                              </w:r>
                              <w:r w:rsidR="00B52278">
                                <w:rPr>
                                  <w:rFonts w:eastAsia="MS Mincho" w:cstheme="minorHAnsi"/>
                                  <w:color w:val="404040" w:themeColor="text1" w:themeTint="BF"/>
                                  <w:sz w:val="22"/>
                                  <w:szCs w:val="22"/>
                                </w:rPr>
                                <w:t>me</w:t>
                              </w:r>
                              <w:r w:rsidR="00853674">
                                <w:rPr>
                                  <w:rFonts w:eastAsia="MS Mincho" w:cstheme="minorHAnsi"/>
                                  <w:color w:val="404040" w:themeColor="text1" w:themeTint="BF"/>
                                  <w:sz w:val="22"/>
                                  <w:szCs w:val="22"/>
                                </w:rPr>
                                <w:t>ngucapkan huruf</w:t>
                              </w:r>
                              <w:r w:rsidR="00B52278">
                                <w:rPr>
                                  <w:rFonts w:eastAsia="MS Mincho" w:cstheme="minorHAnsi"/>
                                  <w:color w:val="404040" w:themeColor="text1" w:themeTint="BF"/>
                                  <w:sz w:val="22"/>
                                  <w:szCs w:val="22"/>
                                </w:rPr>
                                <w:t>,</w:t>
                              </w:r>
                              <w:r w:rsidR="00853674">
                                <w:rPr>
                                  <w:rFonts w:eastAsia="MS Mincho" w:cstheme="minorHAnsi"/>
                                  <w:color w:val="404040" w:themeColor="text1" w:themeTint="BF"/>
                                  <w:sz w:val="22"/>
                                  <w:szCs w:val="22"/>
                                </w:rPr>
                                <w:t xml:space="preserve"> </w:t>
                              </w:r>
                              <w:r w:rsidR="00DD2D00">
                                <w:rPr>
                                  <w:rFonts w:eastAsia="MS Mincho" w:cstheme="minorHAnsi"/>
                                  <w:color w:val="404040" w:themeColor="text1" w:themeTint="BF"/>
                                  <w:sz w:val="22"/>
                                  <w:szCs w:val="22"/>
                                </w:rPr>
                                <w:t xml:space="preserve">jadi </w:t>
                              </w:r>
                              <w:r w:rsidR="00144C1B">
                                <w:rPr>
                                  <w:rFonts w:eastAsia="MS Mincho" w:cstheme="minorHAnsi"/>
                                  <w:color w:val="404040" w:themeColor="text1" w:themeTint="BF"/>
                                  <w:sz w:val="22"/>
                                  <w:szCs w:val="22"/>
                                </w:rPr>
                                <w:t xml:space="preserve">kata kunci </w:t>
                              </w:r>
                              <w:r w:rsidR="00D546F7">
                                <w:rPr>
                                  <w:rFonts w:eastAsia="MS Mincho" w:cstheme="minorHAnsi"/>
                                  <w:color w:val="404040" w:themeColor="text1" w:themeTint="BF"/>
                                  <w:sz w:val="22"/>
                                  <w:szCs w:val="22"/>
                                </w:rPr>
                                <w:t xml:space="preserve">pasangan ini </w:t>
                              </w:r>
                              <w:r w:rsidR="00144C1B" w:rsidRPr="00B52278">
                                <w:rPr>
                                  <w:rStyle w:val="UppercaseKAR"/>
                                </w:rPr>
                                <w:t>adalah</w:t>
                              </w:r>
                              <w:r w:rsidR="00144C1B">
                                <w:rPr>
                                  <w:rFonts w:eastAsia="MS Mincho" w:cstheme="minorHAnsi"/>
                                  <w:color w:val="404040" w:themeColor="text1" w:themeTint="BF"/>
                                  <w:sz w:val="22"/>
                                  <w:szCs w:val="22"/>
                                </w:rPr>
                                <w:t xml:space="preserve"> </w:t>
                              </w:r>
                              <w:r w:rsidR="00144C1B">
                                <w:rPr>
                                  <w:rStyle w:val="UppercaseKAR"/>
                                </w:rPr>
                                <w:t>NAFAS</w:t>
                              </w:r>
                              <w:r w:rsidR="00B52278">
                                <w:rPr>
                                  <w:rStyle w:val="UppercaseKA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B9F5B9" id="Grup 882270157" o:spid="_x0000_s1311" style="position:absolute;margin-left:0;margin-top:406.7pt;width:348.4pt;height:115.3pt;z-index:251654258;mso-width-relative:margin;mso-height-relative:margin" coordorigin=",172" coordsize="44252,14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">
                <v:rect id="Persegi Panjang 2" o:spid="_x0000_s1312" style="position:absolute;top:1666;width:44145;height:131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" fillcolor="#f9d277 [1940]" stroked="f" strokeweight="1pt"/>
                <v:shape id="Gambar 3" o:spid="_x0000_s1313" type="#_x0000_t75" style="position:absolute;left:383;top:172;width:4661;height:4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">
                  <v:imagedata r:id="rId51" o:title=""/>
                </v:shape>
                <v:shape id="Kotak Teks 18" o:spid="_x0000_s1314" type="#_x0000_t202" style="position:absolute;left:156;top:4613;width:44096;height:9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" filled="f" stroked="f">
                  <v:textbox>
                    <w:txbxContent>
                      <w:p w14:paraId="6FE52A24" w14:textId="246BAB75" w:rsidR="00A278EB" w:rsidRPr="00BE6D37" w:rsidRDefault="00A278EB" w:rsidP="003232B1">
                        <w:pPr>
                          <w:rPr>
                            <w:rFonts w:cstheme="minorHAnsi"/>
                            <w:color w:val="404040" w:themeColor="text1" w:themeTint="BF"/>
                            <w:sz w:val="21"/>
                            <w:szCs w:val="21"/>
                          </w:rPr>
                        </w:pPr>
                        <w:r>
                          <w:rPr>
                            <w:rFonts w:ascii="Cascadia Mono SemiLight" w:eastAsia="MS Mincho" w:hAnsi="Cascadia Mono SemiLight" w:cs="Cascadia Mono SemiLight"/>
                            <w:color w:val="595959" w:themeColor="text1" w:themeTint="A6"/>
                            <w:sz w:val="24"/>
                            <w:szCs w:val="24"/>
                          </w:rPr>
                          <w:tab/>
                        </w:r>
                        <w:r w:rsidR="00DD2D00">
                          <w:rPr>
                            <w:rFonts w:eastAsia="MS Mincho" w:cstheme="minorHAnsi"/>
                            <w:color w:val="404040" w:themeColor="text1" w:themeTint="BF"/>
                            <w:sz w:val="22"/>
                            <w:szCs w:val="22"/>
                          </w:rPr>
                          <w:t>P</w:t>
                        </w:r>
                        <w:r w:rsidR="001F07B8">
                          <w:rPr>
                            <w:rFonts w:eastAsia="MS Mincho" w:cstheme="minorHAnsi"/>
                            <w:color w:val="404040" w:themeColor="text1" w:themeTint="BF"/>
                            <w:sz w:val="22"/>
                            <w:szCs w:val="22"/>
                          </w:rPr>
                          <w:t xml:space="preserve">asangan sifat </w:t>
                        </w:r>
                        <w:r w:rsidR="00827E03">
                          <w:rPr>
                            <w:rFonts w:eastAsia="MS Mincho" w:cstheme="minorHAnsi"/>
                            <w:color w:val="404040" w:themeColor="text1" w:themeTint="BF"/>
                            <w:sz w:val="22"/>
                            <w:szCs w:val="22"/>
                          </w:rPr>
                          <w:t xml:space="preserve">pertama </w:t>
                        </w:r>
                        <w:r w:rsidR="001F07B8">
                          <w:rPr>
                            <w:rFonts w:eastAsia="MS Mincho" w:cstheme="minorHAnsi"/>
                            <w:color w:val="404040" w:themeColor="text1" w:themeTint="BF"/>
                            <w:sz w:val="22"/>
                            <w:szCs w:val="22"/>
                          </w:rPr>
                          <w:t xml:space="preserve">ini membahas tentang </w:t>
                        </w:r>
                        <w:r w:rsidR="00853674">
                          <w:rPr>
                            <w:rFonts w:eastAsia="MS Mincho" w:cstheme="minorHAnsi"/>
                            <w:color w:val="404040" w:themeColor="text1" w:themeTint="BF"/>
                            <w:sz w:val="22"/>
                            <w:szCs w:val="22"/>
                          </w:rPr>
                          <w:t xml:space="preserve">kondisi nafas ketika </w:t>
                        </w:r>
                        <w:r w:rsidR="00B52278">
                          <w:rPr>
                            <w:rFonts w:eastAsia="MS Mincho" w:cstheme="minorHAnsi"/>
                            <w:color w:val="404040" w:themeColor="text1" w:themeTint="BF"/>
                            <w:sz w:val="22"/>
                            <w:szCs w:val="22"/>
                          </w:rPr>
                          <w:t>me</w:t>
                        </w:r>
                        <w:r w:rsidR="00853674">
                          <w:rPr>
                            <w:rFonts w:eastAsia="MS Mincho" w:cstheme="minorHAnsi"/>
                            <w:color w:val="404040" w:themeColor="text1" w:themeTint="BF"/>
                            <w:sz w:val="22"/>
                            <w:szCs w:val="22"/>
                          </w:rPr>
                          <w:t>ngucapkan huruf</w:t>
                        </w:r>
                        <w:r w:rsidR="00B52278">
                          <w:rPr>
                            <w:rFonts w:eastAsia="MS Mincho" w:cstheme="minorHAnsi"/>
                            <w:color w:val="404040" w:themeColor="text1" w:themeTint="BF"/>
                            <w:sz w:val="22"/>
                            <w:szCs w:val="22"/>
                          </w:rPr>
                          <w:t>,</w:t>
                        </w:r>
                        <w:r w:rsidR="00853674">
                          <w:rPr>
                            <w:rFonts w:eastAsia="MS Mincho" w:cstheme="minorHAnsi"/>
                            <w:color w:val="404040" w:themeColor="text1" w:themeTint="BF"/>
                            <w:sz w:val="22"/>
                            <w:szCs w:val="22"/>
                          </w:rPr>
                          <w:t xml:space="preserve"> </w:t>
                        </w:r>
                        <w:r w:rsidR="00DD2D00">
                          <w:rPr>
                            <w:rFonts w:eastAsia="MS Mincho" w:cstheme="minorHAnsi"/>
                            <w:color w:val="404040" w:themeColor="text1" w:themeTint="BF"/>
                            <w:sz w:val="22"/>
                            <w:szCs w:val="22"/>
                          </w:rPr>
                          <w:t xml:space="preserve">jadi </w:t>
                        </w:r>
                        <w:r w:rsidR="00144C1B">
                          <w:rPr>
                            <w:rFonts w:eastAsia="MS Mincho" w:cstheme="minorHAnsi"/>
                            <w:color w:val="404040" w:themeColor="text1" w:themeTint="BF"/>
                            <w:sz w:val="22"/>
                            <w:szCs w:val="22"/>
                          </w:rPr>
                          <w:t xml:space="preserve">kata kunci </w:t>
                        </w:r>
                        <w:r w:rsidR="00D546F7">
                          <w:rPr>
                            <w:rFonts w:eastAsia="MS Mincho" w:cstheme="minorHAnsi"/>
                            <w:color w:val="404040" w:themeColor="text1" w:themeTint="BF"/>
                            <w:sz w:val="22"/>
                            <w:szCs w:val="22"/>
                          </w:rPr>
                          <w:t xml:space="preserve">pasangan ini </w:t>
                        </w:r>
                        <w:r w:rsidR="00144C1B" w:rsidRPr="00B52278">
                          <w:rPr>
                            <w:rStyle w:val="UppercaseKAR"/>
                          </w:rPr>
                          <w:t>adalah</w:t>
                        </w:r>
                        <w:r w:rsidR="00144C1B">
                          <w:rPr>
                            <w:rFonts w:eastAsia="MS Mincho" w:cstheme="minorHAnsi"/>
                            <w:color w:val="404040" w:themeColor="text1" w:themeTint="BF"/>
                            <w:sz w:val="22"/>
                            <w:szCs w:val="22"/>
                          </w:rPr>
                          <w:t xml:space="preserve"> </w:t>
                        </w:r>
                        <w:r w:rsidR="00144C1B">
                          <w:rPr>
                            <w:rStyle w:val="UppercaseKAR"/>
                          </w:rPr>
                          <w:t>NAFAS</w:t>
                        </w:r>
                        <w:r w:rsidR="00B52278">
                          <w:rPr>
                            <w:rStyle w:val="UppercaseKAR"/>
                          </w:rPr>
                          <w:t>.</w:t>
                        </w:r>
                      </w:p>
                    </w:txbxContent>
                  </v:textbox>
                </v:shape>
              </v:group>
            </w:pict>
          </mc:Fallback>
        </mc:AlternateContent>
      </w:r>
      <w:r w:rsidR="00B626BF">
        <mc:AlternateContent>
          <mc:Choice Requires="wps">
            <w:drawing>
              <wp:anchor distT="0" distB="0" distL="114300" distR="114300" simplePos="0" relativeHeight="251654268" behindDoc="0" locked="0" layoutInCell="1" allowOverlap="1" wp14:anchorId="7B59668C" wp14:editId="7AC19FFA">
                <wp:simplePos x="0" y="0"/>
                <wp:positionH relativeFrom="margin">
                  <wp:posOffset>415925</wp:posOffset>
                </wp:positionH>
                <wp:positionV relativeFrom="paragraph">
                  <wp:posOffset>5280932</wp:posOffset>
                </wp:positionV>
                <wp:extent cx="1552575" cy="390525"/>
                <wp:effectExtent l="0" t="0" r="0" b="9525"/>
                <wp:wrapNone/>
                <wp:docPr id="1544854402" name="Kotak Teks 1544854402"/>
                <wp:cNvGraphicFramePr/>
                <a:graphic xmlns:a="http://schemas.openxmlformats.org/drawingml/2006/main">
                  <a:graphicData uri="http://schemas.microsoft.com/office/word/2010/wordprocessingShape">
                    <wps:wsp>
                      <wps:cNvSpPr txBox="1"/>
                      <wps:spPr>
                        <a:xfrm>
                          <a:off x="0" y="0"/>
                          <a:ext cx="1552575" cy="3905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D250CC" w14:textId="77777777" w:rsidR="00827E03" w:rsidRPr="00827E03" w:rsidRDefault="00827E03" w:rsidP="00827E03">
                            <w:pPr>
                              <w:rPr>
                                <w:color w:val="404040" w:themeColor="text1" w:themeTint="BF"/>
                                <w:sz w:val="22"/>
                                <w:szCs w:val="22"/>
                              </w:rPr>
                            </w:pPr>
                            <w:r w:rsidRPr="00827E03">
                              <w:rPr>
                                <w:color w:val="404040" w:themeColor="text1" w:themeTint="BF"/>
                                <w:sz w:val="22"/>
                                <w:szCs w:val="22"/>
                              </w:rPr>
                              <w:t>Al Hams X Al Jahr</w:t>
                            </w:r>
                          </w:p>
                          <w:p w14:paraId="2C737AF3" w14:textId="5EB6972C" w:rsidR="00827E03" w:rsidRPr="00BE6D37" w:rsidRDefault="00827E03" w:rsidP="00827E03">
                            <w:pPr>
                              <w:rPr>
                                <w:rFonts w:cstheme="minorHAnsi"/>
                                <w:color w:val="404040" w:themeColor="text1" w:themeTint="BF"/>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9668C" id="Kotak Teks 1544854402" o:spid="_x0000_s1315" type="#_x0000_t202" style="position:absolute;margin-left:32.75pt;margin-top:415.8pt;width:122.25pt;height:30.75pt;z-index:2516542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" filled="f" stroked="f">
                <v:textbox>
                  <w:txbxContent>
                    <w:p w14:paraId="1DD250CC" w14:textId="77777777" w:rsidR="00827E03" w:rsidRPr="00827E03" w:rsidRDefault="00827E03" w:rsidP="00827E03">
                      <w:pPr>
                        <w:rPr>
                          <w:color w:val="404040" w:themeColor="text1" w:themeTint="BF"/>
                          <w:sz w:val="22"/>
                          <w:szCs w:val="22"/>
                        </w:rPr>
                      </w:pPr>
                      <w:r w:rsidRPr="00827E03">
                        <w:rPr>
                          <w:color w:val="404040" w:themeColor="text1" w:themeTint="BF"/>
                          <w:sz w:val="22"/>
                          <w:szCs w:val="22"/>
                        </w:rPr>
                        <w:t>Al Hams X Al Jahr</w:t>
                      </w:r>
                    </w:p>
                    <w:p w14:paraId="2C737AF3" w14:textId="5EB6972C" w:rsidR="00827E03" w:rsidRPr="00BE6D37" w:rsidRDefault="00827E03" w:rsidP="00827E03">
                      <w:pPr>
                        <w:rPr>
                          <w:rFonts w:cstheme="minorHAnsi"/>
                          <w:color w:val="404040" w:themeColor="text1" w:themeTint="BF"/>
                          <w:sz w:val="21"/>
                          <w:szCs w:val="21"/>
                        </w:rPr>
                      </w:pPr>
                    </w:p>
                  </w:txbxContent>
                </v:textbox>
                <w10:wrap anchorx="margin"/>
              </v:shape>
            </w:pict>
          </mc:Fallback>
        </mc:AlternateContent>
      </w:r>
      <w:r w:rsidR="00842918">
        <w:rPr>
          <w:rFonts w:asciiTheme="majorHAnsi" w:eastAsiaTheme="majorEastAsia" w:hAnsiTheme="majorHAnsi" w:cstheme="majorBidi"/>
          <w:color w:val="C68D08" w:themeColor="accent1" w:themeShade="BF"/>
          <w:sz w:val="48"/>
          <w:szCs w:val="48"/>
        </w:rPr>
        <mc:AlternateContent>
          <mc:Choice Requires="wps">
            <w:drawing>
              <wp:anchor distT="0" distB="0" distL="114300" distR="114300" simplePos="0" relativeHeight="251633664" behindDoc="0" locked="0" layoutInCell="1" allowOverlap="1" wp14:anchorId="04367CA0" wp14:editId="2C3A7C42">
                <wp:simplePos x="0" y="0"/>
                <wp:positionH relativeFrom="column">
                  <wp:posOffset>0</wp:posOffset>
                </wp:positionH>
                <wp:positionV relativeFrom="paragraph">
                  <wp:posOffset>0</wp:posOffset>
                </wp:positionV>
                <wp:extent cx="4414520" cy="6634480"/>
                <wp:effectExtent l="0" t="0" r="5080" b="0"/>
                <wp:wrapNone/>
                <wp:docPr id="1917205340" name="Persegi Panjang 1917205340"/>
                <wp:cNvGraphicFramePr/>
                <a:graphic xmlns:a="http://schemas.openxmlformats.org/drawingml/2006/main">
                  <a:graphicData uri="http://schemas.microsoft.com/office/word/2010/wordprocessingShape">
                    <wps:wsp>
                      <wps:cNvSpPr/>
                      <wps:spPr>
                        <a:xfrm>
                          <a:off x="0" y="0"/>
                          <a:ext cx="4414520" cy="6634480"/>
                        </a:xfrm>
                        <a:prstGeom prst="rect">
                          <a:avLst/>
                        </a:prstGeom>
                        <a:solidFill>
                          <a:srgbClr val="FDEAB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BD6D51" w14:textId="0D054055" w:rsidR="00EE01DB" w:rsidRDefault="00EE01DB" w:rsidP="00A7197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367CA0" id="Persegi Panjang 1917205340" o:spid="_x0000_s1316" style="position:absolute;margin-left:0;margin-top:0;width:347.6pt;height:522.4pt;z-index:25163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" fillcolor="#fdeabc" stroked="f" strokeweight="1pt">
                <v:textbox>
                  <w:txbxContent>
                    <w:p w14:paraId="37BD6D51" w14:textId="0D054055" w:rsidR="00EE01DB" w:rsidRDefault="00EE01DB" w:rsidP="00A7197E">
                      <w:pPr>
                        <w:jc w:val="center"/>
                      </w:pPr>
                    </w:p>
                  </w:txbxContent>
                </v:textbox>
              </v:rect>
            </w:pict>
          </mc:Fallback>
        </mc:AlternateContent>
      </w:r>
      <w:r w:rsidR="00055339">
        <w:rPr>
          <w:rFonts w:asciiTheme="majorHAnsi" w:eastAsiaTheme="majorEastAsia" w:hAnsiTheme="majorHAnsi" w:cstheme="majorBidi"/>
          <w:color w:val="C68D08" w:themeColor="accent1" w:themeShade="BF"/>
          <w:sz w:val="48"/>
          <w:szCs w:val="48"/>
        </w:rPr>
        <mc:AlternateContent>
          <mc:Choice Requires="wpg">
            <w:drawing>
              <wp:anchor distT="0" distB="0" distL="114300" distR="114300" simplePos="0" relativeHeight="251654257" behindDoc="0" locked="0" layoutInCell="1" allowOverlap="1" wp14:anchorId="5B922D91" wp14:editId="55F9753B">
                <wp:simplePos x="0" y="0"/>
                <wp:positionH relativeFrom="column">
                  <wp:posOffset>69850</wp:posOffset>
                </wp:positionH>
                <wp:positionV relativeFrom="paragraph">
                  <wp:posOffset>3022600</wp:posOffset>
                </wp:positionV>
                <wp:extent cx="4280535" cy="2094653"/>
                <wp:effectExtent l="0" t="0" r="0" b="1270"/>
                <wp:wrapNone/>
                <wp:docPr id="2089367395" name="Grup 2089367395"/>
                <wp:cNvGraphicFramePr/>
                <a:graphic xmlns:a="http://schemas.openxmlformats.org/drawingml/2006/main">
                  <a:graphicData uri="http://schemas.microsoft.com/office/word/2010/wordprocessingGroup">
                    <wpg:wgp>
                      <wpg:cNvGrpSpPr/>
                      <wpg:grpSpPr>
                        <a:xfrm>
                          <a:off x="0" y="0"/>
                          <a:ext cx="4280535" cy="2094653"/>
                          <a:chOff x="0" y="0"/>
                          <a:chExt cx="4280535" cy="2094653"/>
                        </a:xfrm>
                      </wpg:grpSpPr>
                      <wps:wsp>
                        <wps:cNvPr id="1987889385" name="Kotak Teks 18"/>
                        <wps:cNvSpPr txBox="1"/>
                        <wps:spPr>
                          <a:xfrm>
                            <a:off x="3098800" y="0"/>
                            <a:ext cx="1181735" cy="88053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855424E" w14:textId="39A55ABE" w:rsidR="00891E38" w:rsidRPr="002E17E0" w:rsidRDefault="00891E38" w:rsidP="00FB5FBF">
                              <w:pPr>
                                <w:spacing w:after="0" w:line="240" w:lineRule="auto"/>
                                <w:rPr>
                                  <w:color w:val="C68D08" w:themeColor="accent1" w:themeShade="BF"/>
                                  <w:sz w:val="40"/>
                                  <w:szCs w:val="40"/>
                                </w:rPr>
                              </w:pPr>
                              <w:r w:rsidRPr="002E17E0">
                                <w:rPr>
                                  <w:color w:val="C68D08" w:themeColor="accent1" w:themeShade="BF"/>
                                  <w:sz w:val="40"/>
                                  <w:szCs w:val="40"/>
                                </w:rPr>
                                <w:t xml:space="preserve">AL </w:t>
                              </w:r>
                              <w:r w:rsidR="002E17E0">
                                <w:rPr>
                                  <w:color w:val="C68D08" w:themeColor="accent1" w:themeShade="BF"/>
                                  <w:sz w:val="40"/>
                                  <w:szCs w:val="40"/>
                                </w:rPr>
                                <w:t>JAHR</w:t>
                              </w:r>
                            </w:p>
                            <w:p w14:paraId="39DD7710" w14:textId="165D4EAC" w:rsidR="00891E38" w:rsidRPr="00D75112" w:rsidRDefault="00891E38" w:rsidP="00880056">
                              <w:pPr>
                                <w:spacing w:after="0" w:line="120" w:lineRule="auto"/>
                                <w:jc w:val="right"/>
                                <w:rPr>
                                  <w:rFonts w:ascii="Dubai" w:hAnsi="Dubai" w:cs="Dubai"/>
                                  <w:color w:val="743C08" w:themeColor="accent3"/>
                                  <w:sz w:val="48"/>
                                  <w:szCs w:val="48"/>
                                </w:rPr>
                              </w:pPr>
                              <w:r>
                                <w:rPr>
                                  <w:rFonts w:ascii="Dubai" w:hAnsi="Dubai" w:cs="Dubai" w:hint="cs"/>
                                  <w:color w:val="743C08" w:themeColor="accent3"/>
                                  <w:sz w:val="48"/>
                                  <w:szCs w:val="48"/>
                                  <w:rtl/>
                                </w:rPr>
                                <w:t>الجهر</w:t>
                              </w:r>
                              <w:r w:rsidR="00880056">
                                <w:rPr>
                                  <w:rFonts w:ascii="Dubai" w:hAnsi="Dubai" w:cs="Dubai"/>
                                  <w:color w:val="743C08" w:themeColor="accent3"/>
                                  <w:sz w:val="48"/>
                                  <w:szCs w:val="4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2544061" name="Kotak Teks 18"/>
                        <wps:cNvSpPr txBox="1"/>
                        <wps:spPr>
                          <a:xfrm>
                            <a:off x="0" y="778933"/>
                            <a:ext cx="4277360" cy="13157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E400E3" w14:textId="779DF7D0" w:rsidR="00561DE7" w:rsidRPr="00ED1F5F" w:rsidRDefault="00843F9C" w:rsidP="00561DE7">
                              <w:pPr>
                                <w:rPr>
                                  <w:color w:val="404040" w:themeColor="text1" w:themeTint="BF"/>
                                  <w:sz w:val="21"/>
                                  <w:szCs w:val="21"/>
                                </w:rPr>
                              </w:pPr>
                              <w:r>
                                <w:rPr>
                                  <w:rFonts w:ascii="Cascadia Mono SemiLight" w:eastAsia="MS Mincho" w:hAnsi="Cascadia Mono SemiLight" w:cs="Cascadia Mono SemiLight"/>
                                  <w:color w:val="595959" w:themeColor="text1" w:themeTint="A6"/>
                                  <w:sz w:val="24"/>
                                  <w:szCs w:val="24"/>
                                </w:rPr>
                                <w:tab/>
                              </w:r>
                              <w:r w:rsidRPr="00C506FE">
                                <w:rPr>
                                  <w:rFonts w:eastAsia="MS Mincho" w:cstheme="minorHAnsi"/>
                                  <w:color w:val="404040" w:themeColor="text1" w:themeTint="BF"/>
                                  <w:sz w:val="22"/>
                                  <w:szCs w:val="22"/>
                                </w:rPr>
                                <w:t xml:space="preserve">Secara bahasa </w:t>
                              </w:r>
                              <w:r>
                                <w:rPr>
                                  <w:rFonts w:eastAsia="MS Mincho" w:cstheme="minorHAnsi"/>
                                  <w:color w:val="404040" w:themeColor="text1" w:themeTint="BF"/>
                                  <w:sz w:val="22"/>
                                  <w:szCs w:val="22"/>
                                </w:rPr>
                                <w:t>Jahr</w:t>
                              </w:r>
                              <w:r w:rsidRPr="00C506FE">
                                <w:rPr>
                                  <w:rFonts w:eastAsia="MS Mincho" w:cstheme="minorHAnsi"/>
                                  <w:color w:val="404040" w:themeColor="text1" w:themeTint="BF"/>
                                  <w:sz w:val="22"/>
                                  <w:szCs w:val="22"/>
                                </w:rPr>
                                <w:t xml:space="preserve"> berarti </w:t>
                              </w:r>
                              <w:r>
                                <w:rPr>
                                  <w:rFonts w:eastAsia="MS Mincho" w:cstheme="minorHAnsi"/>
                                  <w:color w:val="404040" w:themeColor="text1" w:themeTint="BF"/>
                                  <w:sz w:val="22"/>
                                  <w:szCs w:val="22"/>
                                </w:rPr>
                                <w:t>Tertahan,</w:t>
                              </w:r>
                              <w:r w:rsidRPr="00C506FE">
                                <w:rPr>
                                  <w:rFonts w:eastAsia="MS Mincho" w:cstheme="minorHAnsi"/>
                                  <w:color w:val="404040" w:themeColor="text1" w:themeTint="BF"/>
                                  <w:sz w:val="22"/>
                                  <w:szCs w:val="22"/>
                                </w:rPr>
                                <w:t xml:space="preserve"> Secara istilah adalah </w:t>
                              </w:r>
                              <w:r>
                                <w:rPr>
                                  <w:rFonts w:eastAsia="MS Mincho" w:cstheme="minorHAnsi"/>
                                  <w:color w:val="404040" w:themeColor="text1" w:themeTint="BF"/>
                                  <w:sz w:val="22"/>
                                  <w:szCs w:val="22"/>
                                </w:rPr>
                                <w:t>tertahannya</w:t>
                              </w:r>
                              <w:r w:rsidRPr="00C506FE">
                                <w:rPr>
                                  <w:rFonts w:eastAsia="MS Mincho" w:cstheme="minorHAnsi"/>
                                  <w:color w:val="404040" w:themeColor="text1" w:themeTint="BF"/>
                                  <w:sz w:val="22"/>
                                  <w:szCs w:val="22"/>
                                </w:rPr>
                                <w:t xml:space="preserve"> nafas ketika menyebutkan suatu huruf kar</w:t>
                              </w:r>
                              <w:r w:rsidR="00505528">
                                <w:rPr>
                                  <w:rFonts w:eastAsia="MS Mincho" w:cstheme="minorHAnsi"/>
                                  <w:color w:val="404040" w:themeColor="text1" w:themeTint="BF"/>
                                  <w:sz w:val="22"/>
                                  <w:szCs w:val="22"/>
                                </w:rPr>
                                <w:t>e</w:t>
                              </w:r>
                              <w:r w:rsidRPr="00C506FE">
                                <w:rPr>
                                  <w:rFonts w:eastAsia="MS Mincho" w:cstheme="minorHAnsi"/>
                                  <w:color w:val="404040" w:themeColor="text1" w:themeTint="BF"/>
                                  <w:sz w:val="22"/>
                                  <w:szCs w:val="22"/>
                                </w:rPr>
                                <w:t xml:space="preserve">na </w:t>
                              </w:r>
                              <w:r>
                                <w:rPr>
                                  <w:rFonts w:eastAsia="MS Mincho" w:cstheme="minorHAnsi"/>
                                  <w:color w:val="404040" w:themeColor="text1" w:themeTint="BF"/>
                                  <w:sz w:val="22"/>
                                  <w:szCs w:val="22"/>
                                </w:rPr>
                                <w:t>kuat</w:t>
                              </w:r>
                              <w:r w:rsidRPr="00C506FE">
                                <w:rPr>
                                  <w:rFonts w:eastAsia="MS Mincho" w:cstheme="minorHAnsi"/>
                                  <w:color w:val="404040" w:themeColor="text1" w:themeTint="BF"/>
                                  <w:sz w:val="22"/>
                                  <w:szCs w:val="22"/>
                                </w:rPr>
                                <w:t xml:space="preserve">nya sandaran huruf tersebut pada makhrojnya </w:t>
                              </w:r>
                              <w:r>
                                <w:rPr>
                                  <w:rFonts w:eastAsia="MS Mincho" w:cstheme="minorHAnsi"/>
                                  <w:color w:val="404040" w:themeColor="text1" w:themeTint="BF"/>
                                  <w:sz w:val="22"/>
                                  <w:szCs w:val="22"/>
                                </w:rPr>
                                <w:t>huruf huruf Al J</w:t>
                              </w:r>
                              <w:r w:rsidR="00561DE7">
                                <w:rPr>
                                  <w:rFonts w:eastAsia="MS Mincho" w:cstheme="minorHAnsi"/>
                                  <w:color w:val="404040" w:themeColor="text1" w:themeTint="BF"/>
                                  <w:sz w:val="22"/>
                                  <w:szCs w:val="22"/>
                                </w:rPr>
                                <w:t>ahr</w:t>
                              </w:r>
                              <w:r>
                                <w:rPr>
                                  <w:rFonts w:eastAsia="MS Mincho" w:cstheme="minorHAnsi"/>
                                  <w:color w:val="404040" w:themeColor="text1" w:themeTint="BF"/>
                                  <w:sz w:val="22"/>
                                  <w:szCs w:val="22"/>
                                </w:rPr>
                                <w:t xml:space="preserve"> </w:t>
                              </w:r>
                              <w:r w:rsidR="00561DE7">
                                <w:rPr>
                                  <w:rFonts w:eastAsia="MS Mincho" w:cstheme="minorHAnsi"/>
                                  <w:color w:val="404040" w:themeColor="text1" w:themeTint="BF"/>
                                  <w:sz w:val="22"/>
                                  <w:szCs w:val="22"/>
                                </w:rPr>
                                <w:t>adalah semua huruf selain huruf huruf Al Hams</w:t>
                              </w:r>
                              <w:r w:rsidR="00ED1F5F">
                                <w:rPr>
                                  <w:rFonts w:eastAsia="MS Mincho" w:cstheme="minorHAnsi"/>
                                  <w:color w:val="404040" w:themeColor="text1" w:themeTint="BF"/>
                                  <w:sz w:val="22"/>
                                  <w:szCs w:val="22"/>
                                </w:rPr>
                                <w:t xml:space="preserve"> contohnya huruf </w:t>
                              </w:r>
                              <w:r w:rsidR="00ED1F5F" w:rsidRPr="00CD76D5">
                                <w:rPr>
                                  <w:rFonts w:ascii="Dubai" w:eastAsia="MS Mincho" w:hAnsi="Dubai" w:cs="Dubai"/>
                                  <w:color w:val="404040" w:themeColor="text1" w:themeTint="BF"/>
                                  <w:sz w:val="22"/>
                                  <w:szCs w:val="22"/>
                                  <w:rtl/>
                                </w:rPr>
                                <w:t>ب</w:t>
                              </w:r>
                              <w:r w:rsidR="00CD76D5" w:rsidRPr="00CD76D5">
                                <w:rPr>
                                  <w:rFonts w:ascii="Dubai" w:eastAsia="MS Mincho" w:hAnsi="Dubai" w:cs="Dubai"/>
                                  <w:color w:val="404040" w:themeColor="text1" w:themeTint="BF"/>
                                  <w:sz w:val="22"/>
                                  <w:szCs w:val="22"/>
                                  <w:rtl/>
                                </w:rPr>
                                <w:t xml:space="preserve"> ج د ط</w:t>
                              </w:r>
                              <w:r w:rsidR="00CD76D5">
                                <w:rPr>
                                  <w:rFonts w:eastAsia="MS Mincho"/>
                                  <w:color w:val="404040" w:themeColor="text1" w:themeTint="BF"/>
                                  <w:sz w:val="22"/>
                                  <w:szCs w:val="22"/>
                                </w:rPr>
                                <w:t xml:space="preserve"> dan lain lain</w:t>
                              </w:r>
                            </w:p>
                            <w:p w14:paraId="12A6B609" w14:textId="0DB91429" w:rsidR="00843F9C" w:rsidRPr="00BE6D37" w:rsidRDefault="00843F9C" w:rsidP="006A0525">
                              <w:pPr>
                                <w:rPr>
                                  <w:rFonts w:cstheme="minorHAnsi"/>
                                  <w:color w:val="404040" w:themeColor="text1" w:themeTint="BF"/>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B922D91" id="Grup 2089367395" o:spid="_x0000_s1317" style="position:absolute;margin-left:5.5pt;margin-top:238pt;width:337.05pt;height:164.95pt;z-index:251654257" coordsize="42805,2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">
                <v:shape id="Kotak Teks 18" o:spid="_x0000_s1318" type="#_x0000_t202" style="position:absolute;left:30988;width:11817;height:8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" filled="f" stroked="f">
                  <v:textbox>
                    <w:txbxContent>
                      <w:p w14:paraId="3855424E" w14:textId="39A55ABE" w:rsidR="00891E38" w:rsidRPr="002E17E0" w:rsidRDefault="00891E38" w:rsidP="00FB5FBF">
                        <w:pPr>
                          <w:spacing w:after="0" w:line="240" w:lineRule="auto"/>
                          <w:rPr>
                            <w:color w:val="C68D08" w:themeColor="accent1" w:themeShade="BF"/>
                            <w:sz w:val="40"/>
                            <w:szCs w:val="40"/>
                          </w:rPr>
                        </w:pPr>
                        <w:r w:rsidRPr="002E17E0">
                          <w:rPr>
                            <w:color w:val="C68D08" w:themeColor="accent1" w:themeShade="BF"/>
                            <w:sz w:val="40"/>
                            <w:szCs w:val="40"/>
                          </w:rPr>
                          <w:t xml:space="preserve">AL </w:t>
                        </w:r>
                        <w:r w:rsidR="002E17E0">
                          <w:rPr>
                            <w:color w:val="C68D08" w:themeColor="accent1" w:themeShade="BF"/>
                            <w:sz w:val="40"/>
                            <w:szCs w:val="40"/>
                          </w:rPr>
                          <w:t>JAHR</w:t>
                        </w:r>
                      </w:p>
                      <w:p w14:paraId="39DD7710" w14:textId="165D4EAC" w:rsidR="00891E38" w:rsidRPr="00D75112" w:rsidRDefault="00891E38" w:rsidP="00880056">
                        <w:pPr>
                          <w:spacing w:after="0" w:line="120" w:lineRule="auto"/>
                          <w:jc w:val="right"/>
                          <w:rPr>
                            <w:rFonts w:ascii="Dubai" w:hAnsi="Dubai" w:cs="Dubai"/>
                            <w:color w:val="743C08" w:themeColor="accent3"/>
                            <w:sz w:val="48"/>
                            <w:szCs w:val="48"/>
                          </w:rPr>
                        </w:pPr>
                        <w:r>
                          <w:rPr>
                            <w:rFonts w:ascii="Dubai" w:hAnsi="Dubai" w:cs="Dubai" w:hint="cs"/>
                            <w:color w:val="743C08" w:themeColor="accent3"/>
                            <w:sz w:val="48"/>
                            <w:szCs w:val="48"/>
                            <w:rtl/>
                          </w:rPr>
                          <w:t>الجهر</w:t>
                        </w:r>
                        <w:r w:rsidR="00880056">
                          <w:rPr>
                            <w:rFonts w:ascii="Dubai" w:hAnsi="Dubai" w:cs="Dubai"/>
                            <w:color w:val="743C08" w:themeColor="accent3"/>
                            <w:sz w:val="48"/>
                            <w:szCs w:val="48"/>
                          </w:rPr>
                          <w:t xml:space="preserve">               </w:t>
                        </w:r>
                      </w:p>
                    </w:txbxContent>
                  </v:textbox>
                </v:shape>
                <v:shape id="Kotak Teks 18" o:spid="_x0000_s1319" type="#_x0000_t202" style="position:absolute;top:7789;width:42773;height:13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" filled="f" stroked="f">
                  <v:textbox>
                    <w:txbxContent>
                      <w:p w14:paraId="4AE400E3" w14:textId="779DF7D0" w:rsidR="00561DE7" w:rsidRPr="00ED1F5F" w:rsidRDefault="00843F9C" w:rsidP="00561DE7">
                        <w:pPr>
                          <w:rPr>
                            <w:color w:val="404040" w:themeColor="text1" w:themeTint="BF"/>
                            <w:sz w:val="21"/>
                            <w:szCs w:val="21"/>
                          </w:rPr>
                        </w:pPr>
                        <w:r>
                          <w:rPr>
                            <w:rFonts w:ascii="Cascadia Mono SemiLight" w:eastAsia="MS Mincho" w:hAnsi="Cascadia Mono SemiLight" w:cs="Cascadia Mono SemiLight"/>
                            <w:color w:val="595959" w:themeColor="text1" w:themeTint="A6"/>
                            <w:sz w:val="24"/>
                            <w:szCs w:val="24"/>
                          </w:rPr>
                          <w:tab/>
                        </w:r>
                        <w:r w:rsidRPr="00C506FE">
                          <w:rPr>
                            <w:rFonts w:eastAsia="MS Mincho" w:cstheme="minorHAnsi"/>
                            <w:color w:val="404040" w:themeColor="text1" w:themeTint="BF"/>
                            <w:sz w:val="22"/>
                            <w:szCs w:val="22"/>
                          </w:rPr>
                          <w:t xml:space="preserve">Secara bahasa </w:t>
                        </w:r>
                        <w:r>
                          <w:rPr>
                            <w:rFonts w:eastAsia="MS Mincho" w:cstheme="minorHAnsi"/>
                            <w:color w:val="404040" w:themeColor="text1" w:themeTint="BF"/>
                            <w:sz w:val="22"/>
                            <w:szCs w:val="22"/>
                          </w:rPr>
                          <w:t>Jahr</w:t>
                        </w:r>
                        <w:r w:rsidRPr="00C506FE">
                          <w:rPr>
                            <w:rFonts w:eastAsia="MS Mincho" w:cstheme="minorHAnsi"/>
                            <w:color w:val="404040" w:themeColor="text1" w:themeTint="BF"/>
                            <w:sz w:val="22"/>
                            <w:szCs w:val="22"/>
                          </w:rPr>
                          <w:t xml:space="preserve"> berarti </w:t>
                        </w:r>
                        <w:r>
                          <w:rPr>
                            <w:rFonts w:eastAsia="MS Mincho" w:cstheme="minorHAnsi"/>
                            <w:color w:val="404040" w:themeColor="text1" w:themeTint="BF"/>
                            <w:sz w:val="22"/>
                            <w:szCs w:val="22"/>
                          </w:rPr>
                          <w:t>Tertahan,</w:t>
                        </w:r>
                        <w:r w:rsidRPr="00C506FE">
                          <w:rPr>
                            <w:rFonts w:eastAsia="MS Mincho" w:cstheme="minorHAnsi"/>
                            <w:color w:val="404040" w:themeColor="text1" w:themeTint="BF"/>
                            <w:sz w:val="22"/>
                            <w:szCs w:val="22"/>
                          </w:rPr>
                          <w:t xml:space="preserve"> Secara istilah adalah </w:t>
                        </w:r>
                        <w:r>
                          <w:rPr>
                            <w:rFonts w:eastAsia="MS Mincho" w:cstheme="minorHAnsi"/>
                            <w:color w:val="404040" w:themeColor="text1" w:themeTint="BF"/>
                            <w:sz w:val="22"/>
                            <w:szCs w:val="22"/>
                          </w:rPr>
                          <w:t>tertahannya</w:t>
                        </w:r>
                        <w:r w:rsidRPr="00C506FE">
                          <w:rPr>
                            <w:rFonts w:eastAsia="MS Mincho" w:cstheme="minorHAnsi"/>
                            <w:color w:val="404040" w:themeColor="text1" w:themeTint="BF"/>
                            <w:sz w:val="22"/>
                            <w:szCs w:val="22"/>
                          </w:rPr>
                          <w:t xml:space="preserve"> nafas ketika menyebutkan suatu huruf kar</w:t>
                        </w:r>
                        <w:r w:rsidR="00505528">
                          <w:rPr>
                            <w:rFonts w:eastAsia="MS Mincho" w:cstheme="minorHAnsi"/>
                            <w:color w:val="404040" w:themeColor="text1" w:themeTint="BF"/>
                            <w:sz w:val="22"/>
                            <w:szCs w:val="22"/>
                          </w:rPr>
                          <w:t>e</w:t>
                        </w:r>
                        <w:r w:rsidRPr="00C506FE">
                          <w:rPr>
                            <w:rFonts w:eastAsia="MS Mincho" w:cstheme="minorHAnsi"/>
                            <w:color w:val="404040" w:themeColor="text1" w:themeTint="BF"/>
                            <w:sz w:val="22"/>
                            <w:szCs w:val="22"/>
                          </w:rPr>
                          <w:t xml:space="preserve">na </w:t>
                        </w:r>
                        <w:r>
                          <w:rPr>
                            <w:rFonts w:eastAsia="MS Mincho" w:cstheme="minorHAnsi"/>
                            <w:color w:val="404040" w:themeColor="text1" w:themeTint="BF"/>
                            <w:sz w:val="22"/>
                            <w:szCs w:val="22"/>
                          </w:rPr>
                          <w:t>kuat</w:t>
                        </w:r>
                        <w:r w:rsidRPr="00C506FE">
                          <w:rPr>
                            <w:rFonts w:eastAsia="MS Mincho" w:cstheme="minorHAnsi"/>
                            <w:color w:val="404040" w:themeColor="text1" w:themeTint="BF"/>
                            <w:sz w:val="22"/>
                            <w:szCs w:val="22"/>
                          </w:rPr>
                          <w:t xml:space="preserve">nya sandaran huruf tersebut pada makhrojnya </w:t>
                        </w:r>
                        <w:r>
                          <w:rPr>
                            <w:rFonts w:eastAsia="MS Mincho" w:cstheme="minorHAnsi"/>
                            <w:color w:val="404040" w:themeColor="text1" w:themeTint="BF"/>
                            <w:sz w:val="22"/>
                            <w:szCs w:val="22"/>
                          </w:rPr>
                          <w:t>huruf huruf Al J</w:t>
                        </w:r>
                        <w:r w:rsidR="00561DE7">
                          <w:rPr>
                            <w:rFonts w:eastAsia="MS Mincho" w:cstheme="minorHAnsi"/>
                            <w:color w:val="404040" w:themeColor="text1" w:themeTint="BF"/>
                            <w:sz w:val="22"/>
                            <w:szCs w:val="22"/>
                          </w:rPr>
                          <w:t>ahr</w:t>
                        </w:r>
                        <w:r>
                          <w:rPr>
                            <w:rFonts w:eastAsia="MS Mincho" w:cstheme="minorHAnsi"/>
                            <w:color w:val="404040" w:themeColor="text1" w:themeTint="BF"/>
                            <w:sz w:val="22"/>
                            <w:szCs w:val="22"/>
                          </w:rPr>
                          <w:t xml:space="preserve"> </w:t>
                        </w:r>
                        <w:r w:rsidR="00561DE7">
                          <w:rPr>
                            <w:rFonts w:eastAsia="MS Mincho" w:cstheme="minorHAnsi"/>
                            <w:color w:val="404040" w:themeColor="text1" w:themeTint="BF"/>
                            <w:sz w:val="22"/>
                            <w:szCs w:val="22"/>
                          </w:rPr>
                          <w:t>adalah semua huruf selain huruf huruf Al Hams</w:t>
                        </w:r>
                        <w:r w:rsidR="00ED1F5F">
                          <w:rPr>
                            <w:rFonts w:eastAsia="MS Mincho" w:cstheme="minorHAnsi"/>
                            <w:color w:val="404040" w:themeColor="text1" w:themeTint="BF"/>
                            <w:sz w:val="22"/>
                            <w:szCs w:val="22"/>
                          </w:rPr>
                          <w:t xml:space="preserve"> contohnya huruf </w:t>
                        </w:r>
                        <w:r w:rsidR="00ED1F5F" w:rsidRPr="00CD76D5">
                          <w:rPr>
                            <w:rFonts w:ascii="Dubai" w:eastAsia="MS Mincho" w:hAnsi="Dubai" w:cs="Dubai"/>
                            <w:color w:val="404040" w:themeColor="text1" w:themeTint="BF"/>
                            <w:sz w:val="22"/>
                            <w:szCs w:val="22"/>
                            <w:rtl/>
                          </w:rPr>
                          <w:t>ب</w:t>
                        </w:r>
                        <w:r w:rsidR="00CD76D5" w:rsidRPr="00CD76D5">
                          <w:rPr>
                            <w:rFonts w:ascii="Dubai" w:eastAsia="MS Mincho" w:hAnsi="Dubai" w:cs="Dubai"/>
                            <w:color w:val="404040" w:themeColor="text1" w:themeTint="BF"/>
                            <w:sz w:val="22"/>
                            <w:szCs w:val="22"/>
                            <w:rtl/>
                          </w:rPr>
                          <w:t xml:space="preserve"> ج د ط</w:t>
                        </w:r>
                        <w:r w:rsidR="00CD76D5">
                          <w:rPr>
                            <w:rFonts w:eastAsia="MS Mincho"/>
                            <w:color w:val="404040" w:themeColor="text1" w:themeTint="BF"/>
                            <w:sz w:val="22"/>
                            <w:szCs w:val="22"/>
                          </w:rPr>
                          <w:t xml:space="preserve"> dan lain lain</w:t>
                        </w:r>
                      </w:p>
                      <w:p w14:paraId="12A6B609" w14:textId="0DB91429" w:rsidR="00843F9C" w:rsidRPr="00BE6D37" w:rsidRDefault="00843F9C" w:rsidP="006A0525">
                        <w:pPr>
                          <w:rPr>
                            <w:rFonts w:cstheme="minorHAnsi"/>
                            <w:color w:val="404040" w:themeColor="text1" w:themeTint="BF"/>
                            <w:sz w:val="21"/>
                            <w:szCs w:val="21"/>
                          </w:rPr>
                        </w:pPr>
                      </w:p>
                    </w:txbxContent>
                  </v:textbox>
                </v:shape>
              </v:group>
            </w:pict>
          </mc:Fallback>
        </mc:AlternateContent>
      </w:r>
      <w:r w:rsidR="00055339">
        <w:rPr>
          <w:rFonts w:asciiTheme="majorHAnsi" w:eastAsiaTheme="majorEastAsia" w:hAnsiTheme="majorHAnsi" w:cstheme="majorBidi"/>
          <w:color w:val="C68D08" w:themeColor="accent1" w:themeShade="BF"/>
          <w:sz w:val="48"/>
          <w:szCs w:val="48"/>
        </w:rPr>
        <mc:AlternateContent>
          <mc:Choice Requires="wpg">
            <w:drawing>
              <wp:anchor distT="0" distB="0" distL="114300" distR="114300" simplePos="0" relativeHeight="251654256" behindDoc="0" locked="0" layoutInCell="1" allowOverlap="1" wp14:anchorId="0A6C71B9" wp14:editId="73EFEA39">
                <wp:simplePos x="0" y="0"/>
                <wp:positionH relativeFrom="column">
                  <wp:posOffset>67733</wp:posOffset>
                </wp:positionH>
                <wp:positionV relativeFrom="paragraph">
                  <wp:posOffset>110067</wp:posOffset>
                </wp:positionV>
                <wp:extent cx="4277360" cy="3224106"/>
                <wp:effectExtent l="0" t="0" r="0" b="0"/>
                <wp:wrapNone/>
                <wp:docPr id="1032806402" name="Grup 1032806402"/>
                <wp:cNvGraphicFramePr/>
                <a:graphic xmlns:a="http://schemas.openxmlformats.org/drawingml/2006/main">
                  <a:graphicData uri="http://schemas.microsoft.com/office/word/2010/wordprocessingGroup">
                    <wpg:wgp>
                      <wpg:cNvGrpSpPr/>
                      <wpg:grpSpPr>
                        <a:xfrm>
                          <a:off x="0" y="0"/>
                          <a:ext cx="4277360" cy="3224106"/>
                          <a:chOff x="0" y="0"/>
                          <a:chExt cx="4277360" cy="3224106"/>
                        </a:xfrm>
                      </wpg:grpSpPr>
                      <wps:wsp>
                        <wps:cNvPr id="825001205" name="Kotak Teks 18"/>
                        <wps:cNvSpPr txBox="1"/>
                        <wps:spPr>
                          <a:xfrm>
                            <a:off x="0" y="922866"/>
                            <a:ext cx="4277360" cy="23012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C187E8" w14:textId="58CC4379" w:rsidR="00AB3B79" w:rsidRPr="00C506FE" w:rsidRDefault="00FB5FBF" w:rsidP="00571457">
                              <w:pPr>
                                <w:rPr>
                                  <w:rFonts w:eastAsia="MS Mincho" w:cstheme="minorHAnsi"/>
                                  <w:color w:val="404040" w:themeColor="text1" w:themeTint="BF"/>
                                  <w:sz w:val="22"/>
                                  <w:szCs w:val="22"/>
                                </w:rPr>
                              </w:pPr>
                              <w:r>
                                <w:rPr>
                                  <w:rFonts w:ascii="Cascadia Mono SemiLight" w:eastAsia="MS Mincho" w:hAnsi="Cascadia Mono SemiLight" w:cs="Cascadia Mono SemiLight"/>
                                  <w:color w:val="595959" w:themeColor="text1" w:themeTint="A6"/>
                                  <w:sz w:val="24"/>
                                  <w:szCs w:val="24"/>
                                </w:rPr>
                                <w:tab/>
                              </w:r>
                              <w:r w:rsidRPr="00C506FE">
                                <w:rPr>
                                  <w:rFonts w:eastAsia="MS Mincho" w:cstheme="minorHAnsi"/>
                                  <w:color w:val="404040" w:themeColor="text1" w:themeTint="BF"/>
                                  <w:sz w:val="22"/>
                                  <w:szCs w:val="22"/>
                                </w:rPr>
                                <w:t xml:space="preserve">Secara bahasa Hams berarti </w:t>
                              </w:r>
                              <w:r w:rsidR="004C08A7" w:rsidRPr="00C506FE">
                                <w:rPr>
                                  <w:rFonts w:eastAsia="MS Mincho" w:cstheme="minorHAnsi"/>
                                  <w:color w:val="404040" w:themeColor="text1" w:themeTint="BF"/>
                                  <w:sz w:val="22"/>
                                  <w:szCs w:val="22"/>
                                </w:rPr>
                                <w:t>mengalir / berhembus</w:t>
                              </w:r>
                              <w:r w:rsidR="0040547E" w:rsidRPr="00C506FE">
                                <w:rPr>
                                  <w:rFonts w:eastAsia="MS Mincho" w:cstheme="minorHAnsi"/>
                                  <w:color w:val="404040" w:themeColor="text1" w:themeTint="BF"/>
                                  <w:sz w:val="22"/>
                                  <w:szCs w:val="22"/>
                                </w:rPr>
                                <w:t xml:space="preserve"> </w:t>
                              </w:r>
                              <w:r w:rsidR="00E06C8D" w:rsidRPr="00C506FE">
                                <w:rPr>
                                  <w:rFonts w:eastAsia="MS Mincho" w:cstheme="minorHAnsi"/>
                                  <w:color w:val="404040" w:themeColor="text1" w:themeTint="BF"/>
                                  <w:sz w:val="22"/>
                                  <w:szCs w:val="22"/>
                                </w:rPr>
                                <w:t>S</w:t>
                              </w:r>
                              <w:r w:rsidR="0040547E" w:rsidRPr="00C506FE">
                                <w:rPr>
                                  <w:rFonts w:eastAsia="MS Mincho" w:cstheme="minorHAnsi"/>
                                  <w:color w:val="404040" w:themeColor="text1" w:themeTint="BF"/>
                                  <w:sz w:val="22"/>
                                  <w:szCs w:val="22"/>
                                </w:rPr>
                                <w:t xml:space="preserve">ecara istilah adalah </w:t>
                              </w:r>
                              <w:r w:rsidR="00540E0B" w:rsidRPr="00C506FE">
                                <w:rPr>
                                  <w:rFonts w:eastAsia="MS Mincho" w:cstheme="minorHAnsi"/>
                                  <w:color w:val="404040" w:themeColor="text1" w:themeTint="BF"/>
                                  <w:sz w:val="22"/>
                                  <w:szCs w:val="22"/>
                                </w:rPr>
                                <w:t>mengalirnya nafas ketika menyebutkan suatu hur</w:t>
                              </w:r>
                              <w:r w:rsidR="00571457" w:rsidRPr="00C506FE">
                                <w:rPr>
                                  <w:rFonts w:eastAsia="MS Mincho" w:cstheme="minorHAnsi"/>
                                  <w:color w:val="404040" w:themeColor="text1" w:themeTint="BF"/>
                                  <w:sz w:val="22"/>
                                  <w:szCs w:val="22"/>
                                </w:rPr>
                                <w:t>u</w:t>
                              </w:r>
                              <w:r w:rsidR="00540E0B" w:rsidRPr="00C506FE">
                                <w:rPr>
                                  <w:rFonts w:eastAsia="MS Mincho" w:cstheme="minorHAnsi"/>
                                  <w:color w:val="404040" w:themeColor="text1" w:themeTint="BF"/>
                                  <w:sz w:val="22"/>
                                  <w:szCs w:val="22"/>
                                </w:rPr>
                                <w:t>f kar</w:t>
                              </w:r>
                              <w:r w:rsidR="00505528">
                                <w:rPr>
                                  <w:rFonts w:eastAsia="MS Mincho" w:cstheme="minorHAnsi"/>
                                  <w:color w:val="404040" w:themeColor="text1" w:themeTint="BF"/>
                                  <w:sz w:val="22"/>
                                  <w:szCs w:val="22"/>
                                </w:rPr>
                                <w:t>e</w:t>
                              </w:r>
                              <w:r w:rsidR="00540E0B" w:rsidRPr="00C506FE">
                                <w:rPr>
                                  <w:rFonts w:eastAsia="MS Mincho" w:cstheme="minorHAnsi"/>
                                  <w:color w:val="404040" w:themeColor="text1" w:themeTint="BF"/>
                                  <w:sz w:val="22"/>
                                  <w:szCs w:val="22"/>
                                </w:rPr>
                                <w:t>na lemahnya sandaran huru</w:t>
                              </w:r>
                              <w:r w:rsidR="00E06C8D" w:rsidRPr="00C506FE">
                                <w:rPr>
                                  <w:rFonts w:eastAsia="MS Mincho" w:cstheme="minorHAnsi"/>
                                  <w:color w:val="404040" w:themeColor="text1" w:themeTint="BF"/>
                                  <w:sz w:val="22"/>
                                  <w:szCs w:val="22"/>
                                </w:rPr>
                                <w:t>f tersebut pada makhrojnya</w:t>
                              </w:r>
                              <w:r w:rsidR="00540E0B" w:rsidRPr="00C506FE">
                                <w:rPr>
                                  <w:rFonts w:eastAsia="MS Mincho" w:cstheme="minorHAnsi"/>
                                  <w:color w:val="404040" w:themeColor="text1" w:themeTint="BF"/>
                                  <w:sz w:val="22"/>
                                  <w:szCs w:val="22"/>
                                </w:rPr>
                                <w:t xml:space="preserve"> </w:t>
                              </w:r>
                              <w:r w:rsidR="001D4246">
                                <w:rPr>
                                  <w:rFonts w:eastAsia="MS Mincho" w:cstheme="minorHAnsi"/>
                                  <w:color w:val="404040" w:themeColor="text1" w:themeTint="BF"/>
                                  <w:sz w:val="22"/>
                                  <w:szCs w:val="22"/>
                                </w:rPr>
                                <w:t>huruf huruf Al Hams terkumpul dalam kalimat</w:t>
                              </w:r>
                            </w:p>
                            <w:p w14:paraId="0D01E9C3" w14:textId="2D7E2069" w:rsidR="00EE01DB" w:rsidRDefault="00F47F45" w:rsidP="00C506FE">
                              <w:pPr>
                                <w:jc w:val="center"/>
                                <w:rPr>
                                  <w:rFonts w:ascii="Cascadia Mono SemiLight" w:hAnsi="Cascadia Mono SemiLight" w:cs="Cascadia Mono SemiLight"/>
                                  <w:color w:val="404040" w:themeColor="text1" w:themeTint="BF"/>
                                  <w:sz w:val="24"/>
                                  <w:szCs w:val="24"/>
                                </w:rPr>
                              </w:pPr>
                              <w:r w:rsidRPr="00C506FE">
                                <w:rPr>
                                  <w:rFonts w:ascii="Cascadia Mono SemiLight" w:hAnsi="Cascadia Mono SemiLight" w:cs="Cascadia Mono SemiLight"/>
                                  <w:color w:val="404040" w:themeColor="text1" w:themeTint="BF"/>
                                  <w:sz w:val="24"/>
                                  <w:szCs w:val="24"/>
                                  <w:rtl/>
                                </w:rPr>
                                <w:t>مَهْمُوسُهَـا</w:t>
                              </w:r>
                              <w:r w:rsidR="00BD36F6" w:rsidRPr="00C506FE">
                                <w:rPr>
                                  <w:rFonts w:ascii="Cascadia Mono SemiLight" w:eastAsia="MS Mincho" w:hAnsi="Cascadia Mono SemiLight" w:cs="Cascadia Mono SemiLight" w:hint="cs"/>
                                  <w:color w:val="404040" w:themeColor="text1" w:themeTint="BF"/>
                                  <w:sz w:val="24"/>
                                  <w:szCs w:val="24"/>
                                  <w:rtl/>
                                </w:rPr>
                                <w:t>:</w:t>
                              </w:r>
                              <w:r w:rsidRPr="00C506FE">
                                <w:rPr>
                                  <w:rFonts w:ascii="Cascadia Mono SemiLight" w:hAnsi="Cascadia Mono SemiLight" w:cs="Cascadia Mono SemiLight"/>
                                  <w:color w:val="404040" w:themeColor="text1" w:themeTint="BF"/>
                                  <w:sz w:val="24"/>
                                  <w:szCs w:val="24"/>
                                  <w:rtl/>
                                </w:rPr>
                                <w:t xml:space="preserve"> فَحَثَّـهُ شَخْـصٌ سَـكَـتْ</w:t>
                              </w:r>
                            </w:p>
                            <w:p w14:paraId="20CDA470" w14:textId="213176A6" w:rsidR="001D4246" w:rsidRPr="00BE6D37" w:rsidRDefault="006A0525" w:rsidP="006A0525">
                              <w:pPr>
                                <w:rPr>
                                  <w:rFonts w:cstheme="minorHAnsi"/>
                                  <w:color w:val="404040" w:themeColor="text1" w:themeTint="BF"/>
                                  <w:sz w:val="21"/>
                                  <w:szCs w:val="21"/>
                                </w:rPr>
                              </w:pPr>
                              <w:r w:rsidRPr="00CE0BEB">
                                <w:rPr>
                                  <w:rFonts w:eastAsia="MS Mincho" w:cstheme="minorHAnsi"/>
                                  <w:color w:val="404040" w:themeColor="text1" w:themeTint="BF"/>
                                  <w:sz w:val="22"/>
                                  <w:szCs w:val="22"/>
                                </w:rPr>
                                <w:t>yaitu fā' (</w:t>
                              </w:r>
                              <w:r w:rsidRPr="009455B6">
                                <w:rPr>
                                  <w:rFonts w:ascii="Dubai" w:eastAsia="MS Mincho" w:hAnsi="Dubai" w:cs="Dubai" w:hint="cs"/>
                                  <w:color w:val="404040" w:themeColor="text1" w:themeTint="BF"/>
                                  <w:sz w:val="22"/>
                                  <w:szCs w:val="22"/>
                                  <w:rtl/>
                                </w:rPr>
                                <w:t>ف</w:t>
                              </w:r>
                              <w:r w:rsidRPr="00CE0BEB">
                                <w:rPr>
                                  <w:rFonts w:eastAsia="MS Mincho" w:cstheme="minorHAnsi"/>
                                  <w:color w:val="404040" w:themeColor="text1" w:themeTint="BF"/>
                                  <w:sz w:val="22"/>
                                  <w:szCs w:val="22"/>
                                </w:rPr>
                                <w:t xml:space="preserve">), </w:t>
                              </w:r>
                              <w:r w:rsidRPr="00CE0BEB">
                                <w:rPr>
                                  <w:rFonts w:ascii="Cambria" w:eastAsia="MS Mincho" w:hAnsi="Cambria" w:cs="Cambria"/>
                                  <w:color w:val="404040" w:themeColor="text1" w:themeTint="BF"/>
                                  <w:sz w:val="22"/>
                                  <w:szCs w:val="22"/>
                                </w:rPr>
                                <w:t>ḥ</w:t>
                              </w:r>
                              <w:r w:rsidRPr="00CE0BEB">
                                <w:rPr>
                                  <w:rFonts w:eastAsia="MS Mincho" w:cstheme="minorHAnsi"/>
                                  <w:color w:val="404040" w:themeColor="text1" w:themeTint="BF"/>
                                  <w:sz w:val="22"/>
                                  <w:szCs w:val="22"/>
                                </w:rPr>
                                <w:t>ā' (</w:t>
                              </w:r>
                              <w:r w:rsidRPr="009455B6">
                                <w:rPr>
                                  <w:rFonts w:ascii="Dubai" w:eastAsia="MS Mincho" w:hAnsi="Dubai" w:cs="Dubai" w:hint="cs"/>
                                  <w:color w:val="404040" w:themeColor="text1" w:themeTint="BF"/>
                                  <w:sz w:val="22"/>
                                  <w:szCs w:val="22"/>
                                  <w:rtl/>
                                </w:rPr>
                                <w:t>ح</w:t>
                              </w:r>
                              <w:r w:rsidRPr="00CE0BEB">
                                <w:rPr>
                                  <w:rFonts w:eastAsia="MS Mincho" w:cstheme="minorHAnsi"/>
                                  <w:color w:val="404040" w:themeColor="text1" w:themeTint="BF"/>
                                  <w:sz w:val="22"/>
                                  <w:szCs w:val="22"/>
                                </w:rPr>
                                <w:t>), tsā' (</w:t>
                              </w:r>
                              <w:r w:rsidRPr="009455B6">
                                <w:rPr>
                                  <w:rFonts w:ascii="Dubai" w:eastAsia="MS Mincho" w:hAnsi="Dubai" w:cs="Dubai" w:hint="cs"/>
                                  <w:color w:val="404040" w:themeColor="text1" w:themeTint="BF"/>
                                  <w:sz w:val="22"/>
                                  <w:szCs w:val="22"/>
                                  <w:rtl/>
                                </w:rPr>
                                <w:t>ث</w:t>
                              </w:r>
                              <w:r w:rsidRPr="00CE0BEB">
                                <w:rPr>
                                  <w:rFonts w:eastAsia="MS Mincho" w:cstheme="minorHAnsi"/>
                                  <w:color w:val="404040" w:themeColor="text1" w:themeTint="BF"/>
                                  <w:sz w:val="22"/>
                                  <w:szCs w:val="22"/>
                                </w:rPr>
                                <w:t>), hā' (</w:t>
                              </w:r>
                              <w:r w:rsidRPr="009455B6">
                                <w:rPr>
                                  <w:rFonts w:ascii="Dubai" w:eastAsia="MS Mincho" w:hAnsi="Dubai" w:cs="Dubai" w:hint="cs"/>
                                  <w:color w:val="404040" w:themeColor="text1" w:themeTint="BF"/>
                                  <w:sz w:val="22"/>
                                  <w:szCs w:val="22"/>
                                  <w:rtl/>
                                </w:rPr>
                                <w:t>ه</w:t>
                              </w:r>
                              <w:r w:rsidR="000D08E8">
                                <w:rPr>
                                  <w:rFonts w:ascii="Dubai" w:eastAsia="MS Mincho" w:hAnsi="Dubai" w:cs="Dubai" w:hint="cs"/>
                                  <w:color w:val="404040" w:themeColor="text1" w:themeTint="BF"/>
                                  <w:sz w:val="22"/>
                                  <w:szCs w:val="22"/>
                                  <w:rtl/>
                                </w:rPr>
                                <w:t>ـ</w:t>
                              </w:r>
                              <w:r w:rsidRPr="00CE0BEB">
                                <w:rPr>
                                  <w:rFonts w:eastAsia="MS Mincho" w:cstheme="minorHAnsi"/>
                                  <w:color w:val="404040" w:themeColor="text1" w:themeTint="BF"/>
                                  <w:sz w:val="22"/>
                                  <w:szCs w:val="22"/>
                                </w:rPr>
                                <w:t>), syīn (</w:t>
                              </w:r>
                              <w:r w:rsidRPr="009455B6">
                                <w:rPr>
                                  <w:rFonts w:ascii="Dubai" w:eastAsia="MS Mincho" w:hAnsi="Dubai" w:cs="Dubai" w:hint="cs"/>
                                  <w:color w:val="404040" w:themeColor="text1" w:themeTint="BF"/>
                                  <w:sz w:val="22"/>
                                  <w:szCs w:val="22"/>
                                  <w:rtl/>
                                </w:rPr>
                                <w:t>ش</w:t>
                              </w:r>
                              <w:r w:rsidRPr="00CE0BEB">
                                <w:rPr>
                                  <w:rFonts w:eastAsia="MS Mincho" w:cstheme="minorHAnsi"/>
                                  <w:color w:val="404040" w:themeColor="text1" w:themeTint="BF"/>
                                  <w:sz w:val="22"/>
                                  <w:szCs w:val="22"/>
                                </w:rPr>
                                <w:t>), khā' (</w:t>
                              </w:r>
                              <w:r w:rsidRPr="009455B6">
                                <w:rPr>
                                  <w:rFonts w:ascii="Dubai" w:eastAsia="MS Mincho" w:hAnsi="Dubai" w:cs="Dubai" w:hint="cs"/>
                                  <w:color w:val="404040" w:themeColor="text1" w:themeTint="BF"/>
                                  <w:sz w:val="22"/>
                                  <w:szCs w:val="22"/>
                                  <w:rtl/>
                                </w:rPr>
                                <w:t>خ</w:t>
                              </w:r>
                              <w:r w:rsidRPr="00CE0BEB">
                                <w:rPr>
                                  <w:rFonts w:eastAsia="MS Mincho" w:cstheme="minorHAnsi"/>
                                  <w:color w:val="404040" w:themeColor="text1" w:themeTint="BF"/>
                                  <w:sz w:val="22"/>
                                  <w:szCs w:val="22"/>
                                </w:rPr>
                                <w:t>),</w:t>
                              </w:r>
                              <w:r w:rsidR="00101A1C" w:rsidRPr="00101A1C">
                                <w:rPr>
                                  <w:rFonts w:eastAsia="MS Mincho" w:cstheme="minorHAnsi"/>
                                  <w:color w:val="404040" w:themeColor="text1" w:themeTint="BF"/>
                                  <w:sz w:val="22"/>
                                  <w:szCs w:val="22"/>
                                </w:rPr>
                                <w:t xml:space="preserve"> </w:t>
                              </w:r>
                              <w:r w:rsidR="00101A1C" w:rsidRPr="00CE0BEB">
                                <w:rPr>
                                  <w:rFonts w:eastAsia="MS Mincho" w:cstheme="minorHAnsi"/>
                                  <w:color w:val="404040" w:themeColor="text1" w:themeTint="BF"/>
                                  <w:sz w:val="22"/>
                                  <w:szCs w:val="22"/>
                                </w:rPr>
                                <w:t>shad (</w:t>
                              </w:r>
                              <w:r w:rsidR="00101A1C" w:rsidRPr="009455B6">
                                <w:rPr>
                                  <w:rFonts w:ascii="Dubai" w:eastAsia="MS Mincho" w:hAnsi="Dubai" w:cs="Dubai"/>
                                  <w:color w:val="404040" w:themeColor="text1" w:themeTint="BF"/>
                                  <w:sz w:val="22"/>
                                  <w:szCs w:val="22"/>
                                  <w:rtl/>
                                </w:rPr>
                                <w:t>ص</w:t>
                              </w:r>
                              <w:r w:rsidR="00101A1C" w:rsidRPr="00CE0BEB">
                                <w:rPr>
                                  <w:rFonts w:eastAsia="MS Mincho" w:cstheme="minorHAnsi"/>
                                  <w:color w:val="404040" w:themeColor="text1" w:themeTint="BF"/>
                                  <w:sz w:val="22"/>
                                  <w:szCs w:val="22"/>
                                </w:rPr>
                                <w:t>)</w:t>
                              </w:r>
                              <w:r w:rsidR="00843F9C">
                                <w:rPr>
                                  <w:rFonts w:eastAsia="MS Mincho" w:cstheme="minorHAnsi"/>
                                  <w:color w:val="404040" w:themeColor="text1" w:themeTint="BF"/>
                                  <w:sz w:val="22"/>
                                  <w:szCs w:val="22"/>
                                </w:rPr>
                                <w:t>,</w:t>
                              </w:r>
                              <w:r w:rsidRPr="00CE0BEB">
                                <w:rPr>
                                  <w:rFonts w:eastAsia="MS Mincho" w:cstheme="minorHAnsi"/>
                                  <w:color w:val="404040" w:themeColor="text1" w:themeTint="BF"/>
                                  <w:sz w:val="22"/>
                                  <w:szCs w:val="22"/>
                                </w:rPr>
                                <w:t xml:space="preserve"> sīn (</w:t>
                              </w:r>
                              <w:r w:rsidRPr="009455B6">
                                <w:rPr>
                                  <w:rFonts w:ascii="Dubai" w:eastAsia="MS Mincho" w:hAnsi="Dubai" w:cs="Dubai" w:hint="cs"/>
                                  <w:color w:val="404040" w:themeColor="text1" w:themeTint="BF"/>
                                  <w:sz w:val="22"/>
                                  <w:szCs w:val="22"/>
                                  <w:rtl/>
                                </w:rPr>
                                <w:t>س</w:t>
                              </w:r>
                              <w:r w:rsidRPr="00CE0BEB">
                                <w:rPr>
                                  <w:rFonts w:eastAsia="MS Mincho" w:cstheme="minorHAnsi"/>
                                  <w:color w:val="404040" w:themeColor="text1" w:themeTint="BF"/>
                                  <w:sz w:val="22"/>
                                  <w:szCs w:val="22"/>
                                </w:rPr>
                                <w:t>), kāf (</w:t>
                              </w:r>
                              <w:r w:rsidRPr="009455B6">
                                <w:rPr>
                                  <w:rFonts w:ascii="Dubai" w:eastAsia="MS Mincho" w:hAnsi="Dubai" w:cs="Dubai" w:hint="cs"/>
                                  <w:color w:val="404040" w:themeColor="text1" w:themeTint="BF"/>
                                  <w:sz w:val="22"/>
                                  <w:szCs w:val="22"/>
                                  <w:rtl/>
                                </w:rPr>
                                <w:t>ك</w:t>
                              </w:r>
                              <w:r w:rsidRPr="00CE0BEB">
                                <w:rPr>
                                  <w:rFonts w:eastAsia="MS Mincho" w:cstheme="minorHAnsi"/>
                                  <w:color w:val="404040" w:themeColor="text1" w:themeTint="BF"/>
                                  <w:sz w:val="22"/>
                                  <w:szCs w:val="22"/>
                                </w:rPr>
                                <w:t>), tā' (</w:t>
                              </w:r>
                              <w:r w:rsidRPr="009455B6">
                                <w:rPr>
                                  <w:rFonts w:ascii="Dubai" w:eastAsia="MS Mincho" w:hAnsi="Dubai" w:cs="Dubai" w:hint="cs"/>
                                  <w:color w:val="404040" w:themeColor="text1" w:themeTint="BF"/>
                                  <w:sz w:val="22"/>
                                  <w:szCs w:val="22"/>
                                  <w:rtl/>
                                </w:rPr>
                                <w:t>ت</w:t>
                              </w:r>
                              <w:r w:rsidRPr="00CE0BEB">
                                <w:rPr>
                                  <w:rFonts w:eastAsia="MS Mincho" w:cstheme="minorHAnsi"/>
                                  <w:color w:val="404040" w:themeColor="text1" w:themeTint="BF"/>
                                  <w:sz w:val="22"/>
                                  <w:szCs w:val="22"/>
                                </w:rPr>
                                <w:t>)</w:t>
                              </w:r>
                              <w:r w:rsidR="00843F9C">
                                <w:rPr>
                                  <w:rFonts w:eastAsia="MS Mincho" w:cstheme="minorHAnsi"/>
                                  <w:color w:val="404040" w:themeColor="text1" w:themeTint="BF"/>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4941158" name="Kotak Teks 18"/>
                        <wps:cNvSpPr txBox="1"/>
                        <wps:spPr>
                          <a:xfrm>
                            <a:off x="93134" y="0"/>
                            <a:ext cx="1356360" cy="1308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0FCC96" w14:textId="77D1C593" w:rsidR="00EE01DB" w:rsidRPr="002E17E0" w:rsidRDefault="00EE01DB" w:rsidP="00FB5FBF">
                              <w:pPr>
                                <w:spacing w:after="0" w:line="240" w:lineRule="auto"/>
                                <w:rPr>
                                  <w:color w:val="C68D08" w:themeColor="accent1" w:themeShade="BF"/>
                                  <w:sz w:val="40"/>
                                  <w:szCs w:val="40"/>
                                </w:rPr>
                              </w:pPr>
                              <w:r w:rsidRPr="002E17E0">
                                <w:rPr>
                                  <w:color w:val="C68D08" w:themeColor="accent1" w:themeShade="BF"/>
                                  <w:sz w:val="40"/>
                                  <w:szCs w:val="40"/>
                                </w:rPr>
                                <w:t>AL HAMS</w:t>
                              </w:r>
                            </w:p>
                            <w:p w14:paraId="2928786D" w14:textId="7D2599E2" w:rsidR="00EE01DB" w:rsidRPr="00FB5FBF" w:rsidRDefault="00891E38" w:rsidP="00FB5FBF">
                              <w:pPr>
                                <w:spacing w:after="0" w:line="120" w:lineRule="auto"/>
                                <w:rPr>
                                  <w:rFonts w:ascii="Dubai" w:hAnsi="Dubai" w:cs="Dubai"/>
                                  <w:color w:val="743C08" w:themeColor="accent3"/>
                                  <w:sz w:val="44"/>
                                  <w:szCs w:val="44"/>
                                </w:rPr>
                              </w:pPr>
                              <w:r w:rsidRPr="00FB5FBF">
                                <w:rPr>
                                  <w:rFonts w:ascii="Dubai" w:hAnsi="Dubai" w:cs="Dubai" w:hint="cs"/>
                                  <w:color w:val="743C08" w:themeColor="accent3"/>
                                  <w:sz w:val="44"/>
                                  <w:szCs w:val="44"/>
                                  <w:rtl/>
                                </w:rPr>
                                <w:t>الهمس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A6C71B9" id="Grup 1032806402" o:spid="_x0000_s1320" style="position:absolute;margin-left:5.35pt;margin-top:8.65pt;width:336.8pt;height:253.85pt;z-index:251654256" coordsize="42773,3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">
                <v:shape id="Kotak Teks 18" o:spid="_x0000_s1321" type="#_x0000_t202" style="position:absolute;top:9228;width:42773;height:23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" filled="f" stroked="f">
                  <v:textbox>
                    <w:txbxContent>
                      <w:p w14:paraId="50C187E8" w14:textId="58CC4379" w:rsidR="00AB3B79" w:rsidRPr="00C506FE" w:rsidRDefault="00FB5FBF" w:rsidP="00571457">
                        <w:pPr>
                          <w:rPr>
                            <w:rFonts w:eastAsia="MS Mincho" w:cstheme="minorHAnsi"/>
                            <w:color w:val="404040" w:themeColor="text1" w:themeTint="BF"/>
                            <w:sz w:val="22"/>
                            <w:szCs w:val="22"/>
                          </w:rPr>
                        </w:pPr>
                        <w:r>
                          <w:rPr>
                            <w:rFonts w:ascii="Cascadia Mono SemiLight" w:eastAsia="MS Mincho" w:hAnsi="Cascadia Mono SemiLight" w:cs="Cascadia Mono SemiLight"/>
                            <w:color w:val="595959" w:themeColor="text1" w:themeTint="A6"/>
                            <w:sz w:val="24"/>
                            <w:szCs w:val="24"/>
                          </w:rPr>
                          <w:tab/>
                        </w:r>
                        <w:r w:rsidRPr="00C506FE">
                          <w:rPr>
                            <w:rFonts w:eastAsia="MS Mincho" w:cstheme="minorHAnsi"/>
                            <w:color w:val="404040" w:themeColor="text1" w:themeTint="BF"/>
                            <w:sz w:val="22"/>
                            <w:szCs w:val="22"/>
                          </w:rPr>
                          <w:t xml:space="preserve">Secara bahasa Hams berarti </w:t>
                        </w:r>
                        <w:r w:rsidR="004C08A7" w:rsidRPr="00C506FE">
                          <w:rPr>
                            <w:rFonts w:eastAsia="MS Mincho" w:cstheme="minorHAnsi"/>
                            <w:color w:val="404040" w:themeColor="text1" w:themeTint="BF"/>
                            <w:sz w:val="22"/>
                            <w:szCs w:val="22"/>
                          </w:rPr>
                          <w:t>mengalir / berhembus</w:t>
                        </w:r>
                        <w:r w:rsidR="0040547E" w:rsidRPr="00C506FE">
                          <w:rPr>
                            <w:rFonts w:eastAsia="MS Mincho" w:cstheme="minorHAnsi"/>
                            <w:color w:val="404040" w:themeColor="text1" w:themeTint="BF"/>
                            <w:sz w:val="22"/>
                            <w:szCs w:val="22"/>
                          </w:rPr>
                          <w:t xml:space="preserve"> </w:t>
                        </w:r>
                        <w:r w:rsidR="00E06C8D" w:rsidRPr="00C506FE">
                          <w:rPr>
                            <w:rFonts w:eastAsia="MS Mincho" w:cstheme="minorHAnsi"/>
                            <w:color w:val="404040" w:themeColor="text1" w:themeTint="BF"/>
                            <w:sz w:val="22"/>
                            <w:szCs w:val="22"/>
                          </w:rPr>
                          <w:t>S</w:t>
                        </w:r>
                        <w:r w:rsidR="0040547E" w:rsidRPr="00C506FE">
                          <w:rPr>
                            <w:rFonts w:eastAsia="MS Mincho" w:cstheme="minorHAnsi"/>
                            <w:color w:val="404040" w:themeColor="text1" w:themeTint="BF"/>
                            <w:sz w:val="22"/>
                            <w:szCs w:val="22"/>
                          </w:rPr>
                          <w:t xml:space="preserve">ecara istilah adalah </w:t>
                        </w:r>
                        <w:r w:rsidR="00540E0B" w:rsidRPr="00C506FE">
                          <w:rPr>
                            <w:rFonts w:eastAsia="MS Mincho" w:cstheme="minorHAnsi"/>
                            <w:color w:val="404040" w:themeColor="text1" w:themeTint="BF"/>
                            <w:sz w:val="22"/>
                            <w:szCs w:val="22"/>
                          </w:rPr>
                          <w:t>mengalirnya nafas ketika menyebutkan suatu hur</w:t>
                        </w:r>
                        <w:r w:rsidR="00571457" w:rsidRPr="00C506FE">
                          <w:rPr>
                            <w:rFonts w:eastAsia="MS Mincho" w:cstheme="minorHAnsi"/>
                            <w:color w:val="404040" w:themeColor="text1" w:themeTint="BF"/>
                            <w:sz w:val="22"/>
                            <w:szCs w:val="22"/>
                          </w:rPr>
                          <w:t>u</w:t>
                        </w:r>
                        <w:r w:rsidR="00540E0B" w:rsidRPr="00C506FE">
                          <w:rPr>
                            <w:rFonts w:eastAsia="MS Mincho" w:cstheme="minorHAnsi"/>
                            <w:color w:val="404040" w:themeColor="text1" w:themeTint="BF"/>
                            <w:sz w:val="22"/>
                            <w:szCs w:val="22"/>
                          </w:rPr>
                          <w:t>f kar</w:t>
                        </w:r>
                        <w:r w:rsidR="00505528">
                          <w:rPr>
                            <w:rFonts w:eastAsia="MS Mincho" w:cstheme="minorHAnsi"/>
                            <w:color w:val="404040" w:themeColor="text1" w:themeTint="BF"/>
                            <w:sz w:val="22"/>
                            <w:szCs w:val="22"/>
                          </w:rPr>
                          <w:t>e</w:t>
                        </w:r>
                        <w:r w:rsidR="00540E0B" w:rsidRPr="00C506FE">
                          <w:rPr>
                            <w:rFonts w:eastAsia="MS Mincho" w:cstheme="minorHAnsi"/>
                            <w:color w:val="404040" w:themeColor="text1" w:themeTint="BF"/>
                            <w:sz w:val="22"/>
                            <w:szCs w:val="22"/>
                          </w:rPr>
                          <w:t>na lemahnya sandaran huru</w:t>
                        </w:r>
                        <w:r w:rsidR="00E06C8D" w:rsidRPr="00C506FE">
                          <w:rPr>
                            <w:rFonts w:eastAsia="MS Mincho" w:cstheme="minorHAnsi"/>
                            <w:color w:val="404040" w:themeColor="text1" w:themeTint="BF"/>
                            <w:sz w:val="22"/>
                            <w:szCs w:val="22"/>
                          </w:rPr>
                          <w:t>f tersebut pada makhrojnya</w:t>
                        </w:r>
                        <w:r w:rsidR="00540E0B" w:rsidRPr="00C506FE">
                          <w:rPr>
                            <w:rFonts w:eastAsia="MS Mincho" w:cstheme="minorHAnsi"/>
                            <w:color w:val="404040" w:themeColor="text1" w:themeTint="BF"/>
                            <w:sz w:val="22"/>
                            <w:szCs w:val="22"/>
                          </w:rPr>
                          <w:t xml:space="preserve"> </w:t>
                        </w:r>
                        <w:r w:rsidR="001D4246">
                          <w:rPr>
                            <w:rFonts w:eastAsia="MS Mincho" w:cstheme="minorHAnsi"/>
                            <w:color w:val="404040" w:themeColor="text1" w:themeTint="BF"/>
                            <w:sz w:val="22"/>
                            <w:szCs w:val="22"/>
                          </w:rPr>
                          <w:t>huruf huruf Al Hams terkumpul dalam kalimat</w:t>
                        </w:r>
                      </w:p>
                      <w:p w14:paraId="0D01E9C3" w14:textId="2D7E2069" w:rsidR="00EE01DB" w:rsidRDefault="00F47F45" w:rsidP="00C506FE">
                        <w:pPr>
                          <w:jc w:val="center"/>
                          <w:rPr>
                            <w:rFonts w:ascii="Cascadia Mono SemiLight" w:hAnsi="Cascadia Mono SemiLight" w:cs="Cascadia Mono SemiLight"/>
                            <w:color w:val="404040" w:themeColor="text1" w:themeTint="BF"/>
                            <w:sz w:val="24"/>
                            <w:szCs w:val="24"/>
                          </w:rPr>
                        </w:pPr>
                        <w:r w:rsidRPr="00C506FE">
                          <w:rPr>
                            <w:rFonts w:ascii="Cascadia Mono SemiLight" w:hAnsi="Cascadia Mono SemiLight" w:cs="Cascadia Mono SemiLight"/>
                            <w:color w:val="404040" w:themeColor="text1" w:themeTint="BF"/>
                            <w:sz w:val="24"/>
                            <w:szCs w:val="24"/>
                            <w:rtl/>
                          </w:rPr>
                          <w:t>مَهْمُوسُهَـا</w:t>
                        </w:r>
                        <w:r w:rsidR="00BD36F6" w:rsidRPr="00C506FE">
                          <w:rPr>
                            <w:rFonts w:ascii="Cascadia Mono SemiLight" w:eastAsia="MS Mincho" w:hAnsi="Cascadia Mono SemiLight" w:cs="Cascadia Mono SemiLight" w:hint="cs"/>
                            <w:color w:val="404040" w:themeColor="text1" w:themeTint="BF"/>
                            <w:sz w:val="24"/>
                            <w:szCs w:val="24"/>
                            <w:rtl/>
                          </w:rPr>
                          <w:t>:</w:t>
                        </w:r>
                        <w:r w:rsidRPr="00C506FE">
                          <w:rPr>
                            <w:rFonts w:ascii="Cascadia Mono SemiLight" w:hAnsi="Cascadia Mono SemiLight" w:cs="Cascadia Mono SemiLight"/>
                            <w:color w:val="404040" w:themeColor="text1" w:themeTint="BF"/>
                            <w:sz w:val="24"/>
                            <w:szCs w:val="24"/>
                            <w:rtl/>
                          </w:rPr>
                          <w:t xml:space="preserve"> فَحَثَّـهُ شَخْـصٌ سَـكَـتْ</w:t>
                        </w:r>
                      </w:p>
                      <w:p w14:paraId="20CDA470" w14:textId="213176A6" w:rsidR="001D4246" w:rsidRPr="00BE6D37" w:rsidRDefault="006A0525" w:rsidP="006A0525">
                        <w:pPr>
                          <w:rPr>
                            <w:rFonts w:cstheme="minorHAnsi"/>
                            <w:color w:val="404040" w:themeColor="text1" w:themeTint="BF"/>
                            <w:sz w:val="21"/>
                            <w:szCs w:val="21"/>
                          </w:rPr>
                        </w:pPr>
                        <w:r w:rsidRPr="00CE0BEB">
                          <w:rPr>
                            <w:rFonts w:eastAsia="MS Mincho" w:cstheme="minorHAnsi"/>
                            <w:color w:val="404040" w:themeColor="text1" w:themeTint="BF"/>
                            <w:sz w:val="22"/>
                            <w:szCs w:val="22"/>
                          </w:rPr>
                          <w:t>yaitu fā' (</w:t>
                        </w:r>
                        <w:r w:rsidRPr="009455B6">
                          <w:rPr>
                            <w:rFonts w:ascii="Dubai" w:eastAsia="MS Mincho" w:hAnsi="Dubai" w:cs="Dubai" w:hint="cs"/>
                            <w:color w:val="404040" w:themeColor="text1" w:themeTint="BF"/>
                            <w:sz w:val="22"/>
                            <w:szCs w:val="22"/>
                            <w:rtl/>
                          </w:rPr>
                          <w:t>ف</w:t>
                        </w:r>
                        <w:r w:rsidRPr="00CE0BEB">
                          <w:rPr>
                            <w:rFonts w:eastAsia="MS Mincho" w:cstheme="minorHAnsi"/>
                            <w:color w:val="404040" w:themeColor="text1" w:themeTint="BF"/>
                            <w:sz w:val="22"/>
                            <w:szCs w:val="22"/>
                          </w:rPr>
                          <w:t xml:space="preserve">), </w:t>
                        </w:r>
                        <w:r w:rsidRPr="00CE0BEB">
                          <w:rPr>
                            <w:rFonts w:ascii="Cambria" w:eastAsia="MS Mincho" w:hAnsi="Cambria" w:cs="Cambria"/>
                            <w:color w:val="404040" w:themeColor="text1" w:themeTint="BF"/>
                            <w:sz w:val="22"/>
                            <w:szCs w:val="22"/>
                          </w:rPr>
                          <w:t>ḥ</w:t>
                        </w:r>
                        <w:r w:rsidRPr="00CE0BEB">
                          <w:rPr>
                            <w:rFonts w:eastAsia="MS Mincho" w:cstheme="minorHAnsi"/>
                            <w:color w:val="404040" w:themeColor="text1" w:themeTint="BF"/>
                            <w:sz w:val="22"/>
                            <w:szCs w:val="22"/>
                          </w:rPr>
                          <w:t>ā' (</w:t>
                        </w:r>
                        <w:r w:rsidRPr="009455B6">
                          <w:rPr>
                            <w:rFonts w:ascii="Dubai" w:eastAsia="MS Mincho" w:hAnsi="Dubai" w:cs="Dubai" w:hint="cs"/>
                            <w:color w:val="404040" w:themeColor="text1" w:themeTint="BF"/>
                            <w:sz w:val="22"/>
                            <w:szCs w:val="22"/>
                            <w:rtl/>
                          </w:rPr>
                          <w:t>ح</w:t>
                        </w:r>
                        <w:r w:rsidRPr="00CE0BEB">
                          <w:rPr>
                            <w:rFonts w:eastAsia="MS Mincho" w:cstheme="minorHAnsi"/>
                            <w:color w:val="404040" w:themeColor="text1" w:themeTint="BF"/>
                            <w:sz w:val="22"/>
                            <w:szCs w:val="22"/>
                          </w:rPr>
                          <w:t>), tsā' (</w:t>
                        </w:r>
                        <w:r w:rsidRPr="009455B6">
                          <w:rPr>
                            <w:rFonts w:ascii="Dubai" w:eastAsia="MS Mincho" w:hAnsi="Dubai" w:cs="Dubai" w:hint="cs"/>
                            <w:color w:val="404040" w:themeColor="text1" w:themeTint="BF"/>
                            <w:sz w:val="22"/>
                            <w:szCs w:val="22"/>
                            <w:rtl/>
                          </w:rPr>
                          <w:t>ث</w:t>
                        </w:r>
                        <w:r w:rsidRPr="00CE0BEB">
                          <w:rPr>
                            <w:rFonts w:eastAsia="MS Mincho" w:cstheme="minorHAnsi"/>
                            <w:color w:val="404040" w:themeColor="text1" w:themeTint="BF"/>
                            <w:sz w:val="22"/>
                            <w:szCs w:val="22"/>
                          </w:rPr>
                          <w:t>), hā' (</w:t>
                        </w:r>
                        <w:r w:rsidRPr="009455B6">
                          <w:rPr>
                            <w:rFonts w:ascii="Dubai" w:eastAsia="MS Mincho" w:hAnsi="Dubai" w:cs="Dubai" w:hint="cs"/>
                            <w:color w:val="404040" w:themeColor="text1" w:themeTint="BF"/>
                            <w:sz w:val="22"/>
                            <w:szCs w:val="22"/>
                            <w:rtl/>
                          </w:rPr>
                          <w:t>ه</w:t>
                        </w:r>
                        <w:r w:rsidR="000D08E8">
                          <w:rPr>
                            <w:rFonts w:ascii="Dubai" w:eastAsia="MS Mincho" w:hAnsi="Dubai" w:cs="Dubai" w:hint="cs"/>
                            <w:color w:val="404040" w:themeColor="text1" w:themeTint="BF"/>
                            <w:sz w:val="22"/>
                            <w:szCs w:val="22"/>
                            <w:rtl/>
                          </w:rPr>
                          <w:t>ـ</w:t>
                        </w:r>
                        <w:r w:rsidRPr="00CE0BEB">
                          <w:rPr>
                            <w:rFonts w:eastAsia="MS Mincho" w:cstheme="minorHAnsi"/>
                            <w:color w:val="404040" w:themeColor="text1" w:themeTint="BF"/>
                            <w:sz w:val="22"/>
                            <w:szCs w:val="22"/>
                          </w:rPr>
                          <w:t>), syīn (</w:t>
                        </w:r>
                        <w:r w:rsidRPr="009455B6">
                          <w:rPr>
                            <w:rFonts w:ascii="Dubai" w:eastAsia="MS Mincho" w:hAnsi="Dubai" w:cs="Dubai" w:hint="cs"/>
                            <w:color w:val="404040" w:themeColor="text1" w:themeTint="BF"/>
                            <w:sz w:val="22"/>
                            <w:szCs w:val="22"/>
                            <w:rtl/>
                          </w:rPr>
                          <w:t>ش</w:t>
                        </w:r>
                        <w:r w:rsidRPr="00CE0BEB">
                          <w:rPr>
                            <w:rFonts w:eastAsia="MS Mincho" w:cstheme="minorHAnsi"/>
                            <w:color w:val="404040" w:themeColor="text1" w:themeTint="BF"/>
                            <w:sz w:val="22"/>
                            <w:szCs w:val="22"/>
                          </w:rPr>
                          <w:t>), khā' (</w:t>
                        </w:r>
                        <w:r w:rsidRPr="009455B6">
                          <w:rPr>
                            <w:rFonts w:ascii="Dubai" w:eastAsia="MS Mincho" w:hAnsi="Dubai" w:cs="Dubai" w:hint="cs"/>
                            <w:color w:val="404040" w:themeColor="text1" w:themeTint="BF"/>
                            <w:sz w:val="22"/>
                            <w:szCs w:val="22"/>
                            <w:rtl/>
                          </w:rPr>
                          <w:t>خ</w:t>
                        </w:r>
                        <w:r w:rsidRPr="00CE0BEB">
                          <w:rPr>
                            <w:rFonts w:eastAsia="MS Mincho" w:cstheme="minorHAnsi"/>
                            <w:color w:val="404040" w:themeColor="text1" w:themeTint="BF"/>
                            <w:sz w:val="22"/>
                            <w:szCs w:val="22"/>
                          </w:rPr>
                          <w:t>),</w:t>
                        </w:r>
                        <w:r w:rsidR="00101A1C" w:rsidRPr="00101A1C">
                          <w:rPr>
                            <w:rFonts w:eastAsia="MS Mincho" w:cstheme="minorHAnsi"/>
                            <w:color w:val="404040" w:themeColor="text1" w:themeTint="BF"/>
                            <w:sz w:val="22"/>
                            <w:szCs w:val="22"/>
                          </w:rPr>
                          <w:t xml:space="preserve"> </w:t>
                        </w:r>
                        <w:r w:rsidR="00101A1C" w:rsidRPr="00CE0BEB">
                          <w:rPr>
                            <w:rFonts w:eastAsia="MS Mincho" w:cstheme="minorHAnsi"/>
                            <w:color w:val="404040" w:themeColor="text1" w:themeTint="BF"/>
                            <w:sz w:val="22"/>
                            <w:szCs w:val="22"/>
                          </w:rPr>
                          <w:t>shad (</w:t>
                        </w:r>
                        <w:r w:rsidR="00101A1C" w:rsidRPr="009455B6">
                          <w:rPr>
                            <w:rFonts w:ascii="Dubai" w:eastAsia="MS Mincho" w:hAnsi="Dubai" w:cs="Dubai"/>
                            <w:color w:val="404040" w:themeColor="text1" w:themeTint="BF"/>
                            <w:sz w:val="22"/>
                            <w:szCs w:val="22"/>
                            <w:rtl/>
                          </w:rPr>
                          <w:t>ص</w:t>
                        </w:r>
                        <w:r w:rsidR="00101A1C" w:rsidRPr="00CE0BEB">
                          <w:rPr>
                            <w:rFonts w:eastAsia="MS Mincho" w:cstheme="minorHAnsi"/>
                            <w:color w:val="404040" w:themeColor="text1" w:themeTint="BF"/>
                            <w:sz w:val="22"/>
                            <w:szCs w:val="22"/>
                          </w:rPr>
                          <w:t>)</w:t>
                        </w:r>
                        <w:r w:rsidR="00843F9C">
                          <w:rPr>
                            <w:rFonts w:eastAsia="MS Mincho" w:cstheme="minorHAnsi"/>
                            <w:color w:val="404040" w:themeColor="text1" w:themeTint="BF"/>
                            <w:sz w:val="22"/>
                            <w:szCs w:val="22"/>
                          </w:rPr>
                          <w:t>,</w:t>
                        </w:r>
                        <w:r w:rsidRPr="00CE0BEB">
                          <w:rPr>
                            <w:rFonts w:eastAsia="MS Mincho" w:cstheme="minorHAnsi"/>
                            <w:color w:val="404040" w:themeColor="text1" w:themeTint="BF"/>
                            <w:sz w:val="22"/>
                            <w:szCs w:val="22"/>
                          </w:rPr>
                          <w:t xml:space="preserve"> sīn (</w:t>
                        </w:r>
                        <w:r w:rsidRPr="009455B6">
                          <w:rPr>
                            <w:rFonts w:ascii="Dubai" w:eastAsia="MS Mincho" w:hAnsi="Dubai" w:cs="Dubai" w:hint="cs"/>
                            <w:color w:val="404040" w:themeColor="text1" w:themeTint="BF"/>
                            <w:sz w:val="22"/>
                            <w:szCs w:val="22"/>
                            <w:rtl/>
                          </w:rPr>
                          <w:t>س</w:t>
                        </w:r>
                        <w:r w:rsidRPr="00CE0BEB">
                          <w:rPr>
                            <w:rFonts w:eastAsia="MS Mincho" w:cstheme="minorHAnsi"/>
                            <w:color w:val="404040" w:themeColor="text1" w:themeTint="BF"/>
                            <w:sz w:val="22"/>
                            <w:szCs w:val="22"/>
                          </w:rPr>
                          <w:t>), kāf (</w:t>
                        </w:r>
                        <w:r w:rsidRPr="009455B6">
                          <w:rPr>
                            <w:rFonts w:ascii="Dubai" w:eastAsia="MS Mincho" w:hAnsi="Dubai" w:cs="Dubai" w:hint="cs"/>
                            <w:color w:val="404040" w:themeColor="text1" w:themeTint="BF"/>
                            <w:sz w:val="22"/>
                            <w:szCs w:val="22"/>
                            <w:rtl/>
                          </w:rPr>
                          <w:t>ك</w:t>
                        </w:r>
                        <w:r w:rsidRPr="00CE0BEB">
                          <w:rPr>
                            <w:rFonts w:eastAsia="MS Mincho" w:cstheme="minorHAnsi"/>
                            <w:color w:val="404040" w:themeColor="text1" w:themeTint="BF"/>
                            <w:sz w:val="22"/>
                            <w:szCs w:val="22"/>
                          </w:rPr>
                          <w:t>), tā' (</w:t>
                        </w:r>
                        <w:r w:rsidRPr="009455B6">
                          <w:rPr>
                            <w:rFonts w:ascii="Dubai" w:eastAsia="MS Mincho" w:hAnsi="Dubai" w:cs="Dubai" w:hint="cs"/>
                            <w:color w:val="404040" w:themeColor="text1" w:themeTint="BF"/>
                            <w:sz w:val="22"/>
                            <w:szCs w:val="22"/>
                            <w:rtl/>
                          </w:rPr>
                          <w:t>ت</w:t>
                        </w:r>
                        <w:r w:rsidRPr="00CE0BEB">
                          <w:rPr>
                            <w:rFonts w:eastAsia="MS Mincho" w:cstheme="minorHAnsi"/>
                            <w:color w:val="404040" w:themeColor="text1" w:themeTint="BF"/>
                            <w:sz w:val="22"/>
                            <w:szCs w:val="22"/>
                          </w:rPr>
                          <w:t>)</w:t>
                        </w:r>
                        <w:r w:rsidR="00843F9C">
                          <w:rPr>
                            <w:rFonts w:eastAsia="MS Mincho" w:cstheme="minorHAnsi"/>
                            <w:color w:val="404040" w:themeColor="text1" w:themeTint="BF"/>
                            <w:sz w:val="22"/>
                            <w:szCs w:val="22"/>
                          </w:rPr>
                          <w:t>.</w:t>
                        </w:r>
                      </w:p>
                    </w:txbxContent>
                  </v:textbox>
                </v:shape>
                <v:shape id="Kotak Teks 18" o:spid="_x0000_s1322" type="#_x0000_t202" style="position:absolute;left:931;width:13563;height:13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" filled="f" stroked="f">
                  <v:textbox>
                    <w:txbxContent>
                      <w:p w14:paraId="700FCC96" w14:textId="77D1C593" w:rsidR="00EE01DB" w:rsidRPr="002E17E0" w:rsidRDefault="00EE01DB" w:rsidP="00FB5FBF">
                        <w:pPr>
                          <w:spacing w:after="0" w:line="240" w:lineRule="auto"/>
                          <w:rPr>
                            <w:color w:val="C68D08" w:themeColor="accent1" w:themeShade="BF"/>
                            <w:sz w:val="40"/>
                            <w:szCs w:val="40"/>
                          </w:rPr>
                        </w:pPr>
                        <w:r w:rsidRPr="002E17E0">
                          <w:rPr>
                            <w:color w:val="C68D08" w:themeColor="accent1" w:themeShade="BF"/>
                            <w:sz w:val="40"/>
                            <w:szCs w:val="40"/>
                          </w:rPr>
                          <w:t>AL HAMS</w:t>
                        </w:r>
                      </w:p>
                      <w:p w14:paraId="2928786D" w14:textId="7D2599E2" w:rsidR="00EE01DB" w:rsidRPr="00FB5FBF" w:rsidRDefault="00891E38" w:rsidP="00FB5FBF">
                        <w:pPr>
                          <w:spacing w:after="0" w:line="120" w:lineRule="auto"/>
                          <w:rPr>
                            <w:rFonts w:ascii="Dubai" w:hAnsi="Dubai" w:cs="Dubai"/>
                            <w:color w:val="743C08" w:themeColor="accent3"/>
                            <w:sz w:val="44"/>
                            <w:szCs w:val="44"/>
                          </w:rPr>
                        </w:pPr>
                        <w:r w:rsidRPr="00FB5FBF">
                          <w:rPr>
                            <w:rFonts w:ascii="Dubai" w:hAnsi="Dubai" w:cs="Dubai" w:hint="cs"/>
                            <w:color w:val="743C08" w:themeColor="accent3"/>
                            <w:sz w:val="44"/>
                            <w:szCs w:val="44"/>
                            <w:rtl/>
                          </w:rPr>
                          <w:t>الهمس</w:t>
                        </w:r>
                      </w:p>
                    </w:txbxContent>
                  </v:textbox>
                </v:shape>
              </v:group>
            </w:pict>
          </mc:Fallback>
        </mc:AlternateContent>
      </w:r>
      <w:r w:rsidR="003B3AC4">
        <w:rPr>
          <w:rFonts w:asciiTheme="majorHAnsi" w:eastAsiaTheme="majorEastAsia" w:hAnsiTheme="majorHAnsi" w:cstheme="majorBidi"/>
          <w:color w:val="C68D08" w:themeColor="accent1" w:themeShade="BF"/>
          <w:sz w:val="36"/>
          <w:szCs w:val="36"/>
          <w:lang w:val="id-ID"/>
        </w:rPr>
        <w:br w:type="page"/>
      </w:r>
      <w:r w:rsidR="00223F93">
        <w:lastRenderedPageBreak/>
        <mc:AlternateContent>
          <mc:Choice Requires="wps">
            <w:drawing>
              <wp:anchor distT="0" distB="0" distL="114300" distR="114300" simplePos="0" relativeHeight="251662502" behindDoc="0" locked="0" layoutInCell="1" allowOverlap="1" wp14:anchorId="1544B00B" wp14:editId="3D2579A8">
                <wp:simplePos x="0" y="0"/>
                <wp:positionH relativeFrom="page">
                  <wp:posOffset>4811395</wp:posOffset>
                </wp:positionH>
                <wp:positionV relativeFrom="paragraph">
                  <wp:posOffset>6634480</wp:posOffset>
                </wp:positionV>
                <wp:extent cx="516890" cy="450850"/>
                <wp:effectExtent l="0" t="0" r="0" b="6350"/>
                <wp:wrapNone/>
                <wp:docPr id="811209932" name="Kotak Teks 811209932"/>
                <wp:cNvGraphicFramePr/>
                <a:graphic xmlns:a="http://schemas.openxmlformats.org/drawingml/2006/main">
                  <a:graphicData uri="http://schemas.microsoft.com/office/word/2010/wordprocessingShape">
                    <wps:wsp>
                      <wps:cNvSpPr txBox="1"/>
                      <wps:spPr>
                        <a:xfrm>
                          <a:off x="0" y="0"/>
                          <a:ext cx="516890" cy="450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4AB0A8" w14:textId="3FD1950C" w:rsidR="00223F93" w:rsidRPr="004F7B4C" w:rsidRDefault="00223F93" w:rsidP="003C1BC1">
                            <w:pPr>
                              <w:rPr>
                                <w:rFonts w:ascii="13/5Atom Sans" w:hAnsi="13/5Atom Sans"/>
                                <w:color w:val="595959" w:themeColor="text1" w:themeTint="A6"/>
                                <w:sz w:val="96"/>
                                <w:szCs w:val="96"/>
                              </w:rPr>
                            </w:pPr>
                            <w:r w:rsidRPr="004F7B4C">
                              <w:rPr>
                                <w:rFonts w:ascii="13/5Atom Sans" w:hAnsi="13/5Atom Sans"/>
                                <w:color w:val="595959" w:themeColor="text1" w:themeTint="A6"/>
                                <w:sz w:val="96"/>
                                <w:szCs w:val="96"/>
                              </w:rPr>
                              <w:t xml:space="preserve">12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4B00B" id="Kotak Teks 811209932" o:spid="_x0000_s1323" type="#_x0000_t202" style="position:absolute;margin-left:378.85pt;margin-top:522.4pt;width:40.7pt;height:35.5pt;z-index:25166250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" filled="f" stroked="f">
                <v:textbox>
                  <w:txbxContent>
                    <w:p w14:paraId="3E4AB0A8" w14:textId="3FD1950C" w:rsidR="00223F93" w:rsidRPr="004F7B4C" w:rsidRDefault="00223F93" w:rsidP="003C1BC1">
                      <w:pPr>
                        <w:rPr>
                          <w:rFonts w:ascii="13/5Atom Sans" w:hAnsi="13/5Atom Sans"/>
                          <w:color w:val="595959" w:themeColor="text1" w:themeTint="A6"/>
                          <w:sz w:val="96"/>
                          <w:szCs w:val="96"/>
                        </w:rPr>
                      </w:pPr>
                      <w:r w:rsidRPr="004F7B4C">
                        <w:rPr>
                          <w:rFonts w:ascii="13/5Atom Sans" w:hAnsi="13/5Atom Sans"/>
                          <w:color w:val="595959" w:themeColor="text1" w:themeTint="A6"/>
                          <w:sz w:val="96"/>
                          <w:szCs w:val="96"/>
                        </w:rPr>
                        <w:t xml:space="preserve">12 </w:t>
                      </w:r>
                    </w:p>
                  </w:txbxContent>
                </v:textbox>
                <w10:wrap anchorx="page"/>
              </v:shape>
            </w:pict>
          </mc:Fallback>
        </mc:AlternateContent>
      </w:r>
      <w:r w:rsidR="00E23B26">
        <w:rPr>
          <w:rFonts w:asciiTheme="majorHAnsi" w:eastAsiaTheme="majorEastAsia" w:hAnsiTheme="majorHAnsi" w:cstheme="majorBidi"/>
          <w:color w:val="C68D08" w:themeColor="accent1" w:themeShade="BF"/>
          <w:sz w:val="48"/>
          <w:szCs w:val="48"/>
        </w:rPr>
        <mc:AlternateContent>
          <mc:Choice Requires="wpg">
            <w:drawing>
              <wp:anchor distT="0" distB="0" distL="114300" distR="114300" simplePos="0" relativeHeight="251657380" behindDoc="0" locked="0" layoutInCell="1" allowOverlap="1" wp14:anchorId="552D325B" wp14:editId="6A983B7C">
                <wp:simplePos x="0" y="0"/>
                <wp:positionH relativeFrom="margin">
                  <wp:align>center</wp:align>
                </wp:positionH>
                <wp:positionV relativeFrom="paragraph">
                  <wp:posOffset>65315</wp:posOffset>
                </wp:positionV>
                <wp:extent cx="4277360" cy="2637155"/>
                <wp:effectExtent l="0" t="0" r="0" b="0"/>
                <wp:wrapNone/>
                <wp:docPr id="386048606" name="Grup 386048606"/>
                <wp:cNvGraphicFramePr/>
                <a:graphic xmlns:a="http://schemas.openxmlformats.org/drawingml/2006/main">
                  <a:graphicData uri="http://schemas.microsoft.com/office/word/2010/wordprocessingGroup">
                    <wpg:wgp>
                      <wpg:cNvGrpSpPr/>
                      <wpg:grpSpPr>
                        <a:xfrm>
                          <a:off x="0" y="0"/>
                          <a:ext cx="4277360" cy="2637692"/>
                          <a:chOff x="0" y="0"/>
                          <a:chExt cx="4277360" cy="2637692"/>
                        </a:xfrm>
                      </wpg:grpSpPr>
                      <wps:wsp>
                        <wps:cNvPr id="2113622847" name="Kotak Teks 18"/>
                        <wps:cNvSpPr txBox="1"/>
                        <wps:spPr>
                          <a:xfrm>
                            <a:off x="0" y="679730"/>
                            <a:ext cx="4277360" cy="19579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2EBC650" w14:textId="34A4662A" w:rsidR="004A4E43" w:rsidRPr="00C506FE" w:rsidRDefault="004A4E43" w:rsidP="00571457">
                              <w:pPr>
                                <w:rPr>
                                  <w:rFonts w:eastAsia="MS Mincho" w:cstheme="minorHAnsi"/>
                                  <w:color w:val="404040" w:themeColor="text1" w:themeTint="BF"/>
                                  <w:sz w:val="22"/>
                                  <w:szCs w:val="22"/>
                                </w:rPr>
                              </w:pPr>
                              <w:r>
                                <w:rPr>
                                  <w:rFonts w:ascii="Cascadia Mono SemiLight" w:eastAsia="MS Mincho" w:hAnsi="Cascadia Mono SemiLight" w:cs="Cascadia Mono SemiLight"/>
                                  <w:color w:val="595959" w:themeColor="text1" w:themeTint="A6"/>
                                  <w:sz w:val="24"/>
                                  <w:szCs w:val="24"/>
                                </w:rPr>
                                <w:tab/>
                              </w:r>
                              <w:r w:rsidRPr="00C506FE">
                                <w:rPr>
                                  <w:rFonts w:eastAsia="MS Mincho" w:cstheme="minorHAnsi"/>
                                  <w:color w:val="404040" w:themeColor="text1" w:themeTint="BF"/>
                                  <w:sz w:val="22"/>
                                  <w:szCs w:val="22"/>
                                </w:rPr>
                                <w:t xml:space="preserve">Secara bahasa </w:t>
                              </w:r>
                              <w:r w:rsidR="008B0719">
                                <w:rPr>
                                  <w:rFonts w:eastAsia="MS Mincho" w:cstheme="minorHAnsi"/>
                                  <w:color w:val="404040" w:themeColor="text1" w:themeTint="BF"/>
                                  <w:sz w:val="22"/>
                                  <w:szCs w:val="22"/>
                                </w:rPr>
                                <w:t>Syiddah</w:t>
                              </w:r>
                              <w:r w:rsidRPr="00C506FE">
                                <w:rPr>
                                  <w:rFonts w:eastAsia="MS Mincho" w:cstheme="minorHAnsi"/>
                                  <w:color w:val="404040" w:themeColor="text1" w:themeTint="BF"/>
                                  <w:sz w:val="22"/>
                                  <w:szCs w:val="22"/>
                                </w:rPr>
                                <w:t xml:space="preserve"> berarti </w:t>
                              </w:r>
                              <w:r w:rsidR="008B0719">
                                <w:rPr>
                                  <w:rFonts w:eastAsia="MS Mincho" w:cstheme="minorHAnsi"/>
                                  <w:color w:val="404040" w:themeColor="text1" w:themeTint="BF"/>
                                  <w:sz w:val="22"/>
                                  <w:szCs w:val="22"/>
                                </w:rPr>
                                <w:t>kuat</w:t>
                              </w:r>
                              <w:r w:rsidRPr="00C506FE">
                                <w:rPr>
                                  <w:rFonts w:eastAsia="MS Mincho" w:cstheme="minorHAnsi"/>
                                  <w:color w:val="404040" w:themeColor="text1" w:themeTint="BF"/>
                                  <w:sz w:val="22"/>
                                  <w:szCs w:val="22"/>
                                </w:rPr>
                                <w:t xml:space="preserve"> Secara istilah adalah </w:t>
                              </w:r>
                              <w:r w:rsidR="00664DAA">
                                <w:rPr>
                                  <w:rFonts w:eastAsia="MS Mincho" w:cstheme="minorHAnsi"/>
                                  <w:color w:val="404040" w:themeColor="text1" w:themeTint="BF"/>
                                  <w:sz w:val="22"/>
                                  <w:szCs w:val="22"/>
                                </w:rPr>
                                <w:t>tertahannya suara</w:t>
                              </w:r>
                              <w:r w:rsidRPr="00C506FE">
                                <w:rPr>
                                  <w:rFonts w:eastAsia="MS Mincho" w:cstheme="minorHAnsi"/>
                                  <w:color w:val="404040" w:themeColor="text1" w:themeTint="BF"/>
                                  <w:sz w:val="22"/>
                                  <w:szCs w:val="22"/>
                                </w:rPr>
                                <w:t xml:space="preserve"> ketika menyebutkan suatu huruf kar</w:t>
                              </w:r>
                              <w:r>
                                <w:rPr>
                                  <w:rFonts w:eastAsia="MS Mincho" w:cstheme="minorHAnsi"/>
                                  <w:color w:val="404040" w:themeColor="text1" w:themeTint="BF"/>
                                  <w:sz w:val="22"/>
                                  <w:szCs w:val="22"/>
                                </w:rPr>
                                <w:t>e</w:t>
                              </w:r>
                              <w:r w:rsidRPr="00C506FE">
                                <w:rPr>
                                  <w:rFonts w:eastAsia="MS Mincho" w:cstheme="minorHAnsi"/>
                                  <w:color w:val="404040" w:themeColor="text1" w:themeTint="BF"/>
                                  <w:sz w:val="22"/>
                                  <w:szCs w:val="22"/>
                                </w:rPr>
                                <w:t xml:space="preserve">na </w:t>
                              </w:r>
                              <w:r w:rsidR="00664DAA">
                                <w:rPr>
                                  <w:rFonts w:eastAsia="MS Mincho" w:cstheme="minorHAnsi"/>
                                  <w:color w:val="404040" w:themeColor="text1" w:themeTint="BF"/>
                                  <w:sz w:val="22"/>
                                  <w:szCs w:val="22"/>
                                </w:rPr>
                                <w:t>sempurnanya</w:t>
                              </w:r>
                              <w:r w:rsidRPr="00C506FE">
                                <w:rPr>
                                  <w:rFonts w:eastAsia="MS Mincho" w:cstheme="minorHAnsi"/>
                                  <w:color w:val="404040" w:themeColor="text1" w:themeTint="BF"/>
                                  <w:sz w:val="22"/>
                                  <w:szCs w:val="22"/>
                                </w:rPr>
                                <w:t xml:space="preserve"> sandaran </w:t>
                              </w:r>
                              <w:r w:rsidR="00D83D0F">
                                <w:rPr>
                                  <w:rFonts w:eastAsia="MS Mincho" w:cstheme="minorHAnsi"/>
                                  <w:color w:val="404040" w:themeColor="text1" w:themeTint="BF"/>
                                  <w:sz w:val="22"/>
                                  <w:szCs w:val="22"/>
                                </w:rPr>
                                <w:t xml:space="preserve">antara </w:t>
                              </w:r>
                              <w:r w:rsidRPr="00C506FE">
                                <w:rPr>
                                  <w:rFonts w:eastAsia="MS Mincho" w:cstheme="minorHAnsi"/>
                                  <w:color w:val="404040" w:themeColor="text1" w:themeTint="BF"/>
                                  <w:sz w:val="22"/>
                                  <w:szCs w:val="22"/>
                                </w:rPr>
                                <w:t>huruf</w:t>
                              </w:r>
                              <w:r w:rsidR="004C2056">
                                <w:rPr>
                                  <w:rFonts w:eastAsia="MS Mincho" w:cstheme="minorHAnsi"/>
                                  <w:color w:val="404040" w:themeColor="text1" w:themeTint="BF"/>
                                  <w:sz w:val="22"/>
                                  <w:szCs w:val="22"/>
                                </w:rPr>
                                <w:t xml:space="preserve"> dan</w:t>
                              </w:r>
                              <w:r w:rsidRPr="00C506FE">
                                <w:rPr>
                                  <w:rFonts w:eastAsia="MS Mincho" w:cstheme="minorHAnsi"/>
                                  <w:color w:val="404040" w:themeColor="text1" w:themeTint="BF"/>
                                  <w:sz w:val="22"/>
                                  <w:szCs w:val="22"/>
                                </w:rPr>
                                <w:t xml:space="preserve"> makhroj </w:t>
                              </w:r>
                              <w:r>
                                <w:rPr>
                                  <w:rFonts w:eastAsia="MS Mincho" w:cstheme="minorHAnsi"/>
                                  <w:color w:val="404040" w:themeColor="text1" w:themeTint="BF"/>
                                  <w:sz w:val="22"/>
                                  <w:szCs w:val="22"/>
                                </w:rPr>
                                <w:t>huruf huruf A</w:t>
                              </w:r>
                              <w:r w:rsidR="004C2056">
                                <w:rPr>
                                  <w:rFonts w:eastAsia="MS Mincho" w:cstheme="minorHAnsi"/>
                                  <w:color w:val="404040" w:themeColor="text1" w:themeTint="BF"/>
                                  <w:sz w:val="22"/>
                                  <w:szCs w:val="22"/>
                                </w:rPr>
                                <w:t xml:space="preserve">sy Syiddah </w:t>
                              </w:r>
                              <w:r>
                                <w:rPr>
                                  <w:rFonts w:eastAsia="MS Mincho" w:cstheme="minorHAnsi"/>
                                  <w:color w:val="404040" w:themeColor="text1" w:themeTint="BF"/>
                                  <w:sz w:val="22"/>
                                  <w:szCs w:val="22"/>
                                </w:rPr>
                                <w:t>terkumpul dalam kalimat</w:t>
                              </w:r>
                            </w:p>
                            <w:p w14:paraId="7EAFEFF8" w14:textId="77777777" w:rsidR="00897469" w:rsidRPr="00054F2C" w:rsidRDefault="00897469" w:rsidP="00054F2C">
                              <w:pPr>
                                <w:jc w:val="center"/>
                                <w:rPr>
                                  <w:rFonts w:ascii="Dubai" w:eastAsia="MS Mincho" w:hAnsi="Dubai" w:cs="Dubai"/>
                                  <w:color w:val="404040" w:themeColor="text1" w:themeTint="BF"/>
                                  <w:sz w:val="24"/>
                                  <w:szCs w:val="24"/>
                                </w:rPr>
                              </w:pPr>
                              <w:r w:rsidRPr="00054F2C">
                                <w:rPr>
                                  <w:rFonts w:ascii="Dubai" w:eastAsia="MS Mincho" w:hAnsi="Dubai" w:cs="Dubai"/>
                                  <w:color w:val="404040" w:themeColor="text1" w:themeTint="BF"/>
                                  <w:sz w:val="24"/>
                                  <w:szCs w:val="24"/>
                                  <w:rtl/>
                                </w:rPr>
                                <w:t>شَدِيْدُهَـا لَفْـظُ أَجِــدْ قَــطٍ بَـكَـتْ</w:t>
                              </w:r>
                            </w:p>
                            <w:p w14:paraId="6A035B0D" w14:textId="323B9A00" w:rsidR="004A4E43" w:rsidRPr="00054F2C" w:rsidRDefault="00054F2C" w:rsidP="00054F2C">
                              <w:pPr>
                                <w:rPr>
                                  <w:rFonts w:eastAsia="MS Mincho" w:cstheme="minorHAnsi"/>
                                  <w:color w:val="404040" w:themeColor="text1" w:themeTint="BF"/>
                                  <w:sz w:val="22"/>
                                  <w:szCs w:val="22"/>
                                </w:rPr>
                              </w:pPr>
                              <w:r w:rsidRPr="00054F2C">
                                <w:rPr>
                                  <w:rFonts w:eastAsia="MS Mincho" w:cstheme="minorHAnsi"/>
                                  <w:color w:val="404040" w:themeColor="text1" w:themeTint="BF"/>
                                  <w:sz w:val="22"/>
                                  <w:szCs w:val="22"/>
                                </w:rPr>
                                <w:t>yaitu hamzah (</w:t>
                              </w:r>
                              <w:r w:rsidRPr="00054F2C">
                                <w:rPr>
                                  <w:rFonts w:ascii="Dubai" w:eastAsia="MS Mincho" w:hAnsi="Dubai" w:cs="Dubai" w:hint="cs"/>
                                  <w:color w:val="404040" w:themeColor="text1" w:themeTint="BF"/>
                                  <w:sz w:val="24"/>
                                  <w:szCs w:val="24"/>
                                  <w:rtl/>
                                </w:rPr>
                                <w:t>ء</w:t>
                              </w:r>
                              <w:r w:rsidRPr="00054F2C">
                                <w:rPr>
                                  <w:rFonts w:eastAsia="MS Mincho" w:cstheme="minorHAnsi"/>
                                  <w:color w:val="404040" w:themeColor="text1" w:themeTint="BF"/>
                                  <w:sz w:val="22"/>
                                  <w:szCs w:val="22"/>
                                </w:rPr>
                                <w:t>), jīm (</w:t>
                              </w:r>
                              <w:r w:rsidRPr="00054F2C">
                                <w:rPr>
                                  <w:rFonts w:ascii="Dubai" w:eastAsia="MS Mincho" w:hAnsi="Dubai" w:cs="Dubai" w:hint="cs"/>
                                  <w:color w:val="404040" w:themeColor="text1" w:themeTint="BF"/>
                                  <w:sz w:val="24"/>
                                  <w:szCs w:val="24"/>
                                  <w:rtl/>
                                </w:rPr>
                                <w:t>ج</w:t>
                              </w:r>
                              <w:r w:rsidRPr="00054F2C">
                                <w:rPr>
                                  <w:rFonts w:eastAsia="MS Mincho" w:cstheme="minorHAnsi"/>
                                  <w:color w:val="404040" w:themeColor="text1" w:themeTint="BF"/>
                                  <w:sz w:val="22"/>
                                  <w:szCs w:val="22"/>
                                </w:rPr>
                                <w:t>), dāl (</w:t>
                              </w:r>
                              <w:r w:rsidRPr="00054F2C">
                                <w:rPr>
                                  <w:rFonts w:ascii="Dubai" w:eastAsia="MS Mincho" w:hAnsi="Dubai" w:cs="Dubai" w:hint="cs"/>
                                  <w:color w:val="404040" w:themeColor="text1" w:themeTint="BF"/>
                                  <w:sz w:val="24"/>
                                  <w:szCs w:val="24"/>
                                  <w:rtl/>
                                </w:rPr>
                                <w:t>د</w:t>
                              </w:r>
                              <w:r w:rsidRPr="00054F2C">
                                <w:rPr>
                                  <w:rFonts w:eastAsia="MS Mincho" w:cstheme="minorHAnsi"/>
                                  <w:color w:val="404040" w:themeColor="text1" w:themeTint="BF"/>
                                  <w:sz w:val="22"/>
                                  <w:szCs w:val="22"/>
                                </w:rPr>
                                <w:t>), qāf (</w:t>
                              </w:r>
                              <w:r w:rsidRPr="00054F2C">
                                <w:rPr>
                                  <w:rFonts w:ascii="Dubai" w:eastAsia="MS Mincho" w:hAnsi="Dubai" w:cs="Dubai" w:hint="cs"/>
                                  <w:color w:val="404040" w:themeColor="text1" w:themeTint="BF"/>
                                  <w:sz w:val="24"/>
                                  <w:szCs w:val="24"/>
                                  <w:rtl/>
                                </w:rPr>
                                <w:t>ق</w:t>
                              </w:r>
                              <w:r w:rsidRPr="00054F2C">
                                <w:rPr>
                                  <w:rFonts w:eastAsia="MS Mincho" w:cstheme="minorHAnsi"/>
                                  <w:color w:val="404040" w:themeColor="text1" w:themeTint="BF"/>
                                  <w:sz w:val="22"/>
                                  <w:szCs w:val="22"/>
                                </w:rPr>
                                <w:t xml:space="preserve">), </w:t>
                              </w:r>
                              <w:r w:rsidRPr="00054F2C">
                                <w:rPr>
                                  <w:rFonts w:ascii="Cambria" w:eastAsia="MS Mincho" w:hAnsi="Cambria" w:cs="Cambria"/>
                                  <w:color w:val="404040" w:themeColor="text1" w:themeTint="BF"/>
                                  <w:sz w:val="22"/>
                                  <w:szCs w:val="22"/>
                                </w:rPr>
                                <w:t>ṭ</w:t>
                              </w:r>
                              <w:r w:rsidRPr="00054F2C">
                                <w:rPr>
                                  <w:rFonts w:eastAsia="MS Mincho" w:cstheme="minorHAnsi"/>
                                  <w:color w:val="404040" w:themeColor="text1" w:themeTint="BF"/>
                                  <w:sz w:val="22"/>
                                  <w:szCs w:val="22"/>
                                </w:rPr>
                                <w:t>ha (</w:t>
                              </w:r>
                              <w:r w:rsidRPr="00054F2C">
                                <w:rPr>
                                  <w:rFonts w:ascii="Dubai" w:eastAsia="MS Mincho" w:hAnsi="Dubai" w:cs="Dubai" w:hint="cs"/>
                                  <w:color w:val="404040" w:themeColor="text1" w:themeTint="BF"/>
                                  <w:sz w:val="24"/>
                                  <w:szCs w:val="24"/>
                                  <w:rtl/>
                                </w:rPr>
                                <w:t>ط</w:t>
                              </w:r>
                              <w:r w:rsidRPr="00054F2C">
                                <w:rPr>
                                  <w:rFonts w:eastAsia="MS Mincho" w:cstheme="minorHAnsi"/>
                                  <w:color w:val="404040" w:themeColor="text1" w:themeTint="BF"/>
                                  <w:sz w:val="22"/>
                                  <w:szCs w:val="22"/>
                                </w:rPr>
                                <w:t>), ba (</w:t>
                              </w:r>
                              <w:r w:rsidRPr="00054F2C">
                                <w:rPr>
                                  <w:rFonts w:ascii="Dubai" w:eastAsia="MS Mincho" w:hAnsi="Dubai" w:cs="Dubai" w:hint="cs"/>
                                  <w:color w:val="404040" w:themeColor="text1" w:themeTint="BF"/>
                                  <w:sz w:val="24"/>
                                  <w:szCs w:val="24"/>
                                  <w:rtl/>
                                </w:rPr>
                                <w:t>ب</w:t>
                              </w:r>
                              <w:r w:rsidRPr="00054F2C">
                                <w:rPr>
                                  <w:rFonts w:eastAsia="MS Mincho" w:cstheme="minorHAnsi"/>
                                  <w:color w:val="404040" w:themeColor="text1" w:themeTint="BF"/>
                                  <w:sz w:val="22"/>
                                  <w:szCs w:val="22"/>
                                </w:rPr>
                                <w:t>), kāf (</w:t>
                              </w:r>
                              <w:r w:rsidRPr="00054F2C">
                                <w:rPr>
                                  <w:rFonts w:ascii="Dubai" w:eastAsia="MS Mincho" w:hAnsi="Dubai" w:cs="Dubai" w:hint="cs"/>
                                  <w:color w:val="404040" w:themeColor="text1" w:themeTint="BF"/>
                                  <w:sz w:val="24"/>
                                  <w:szCs w:val="24"/>
                                  <w:rtl/>
                                </w:rPr>
                                <w:t>ك</w:t>
                              </w:r>
                              <w:r w:rsidRPr="00054F2C">
                                <w:rPr>
                                  <w:rFonts w:eastAsia="MS Mincho" w:cstheme="minorHAnsi"/>
                                  <w:color w:val="404040" w:themeColor="text1" w:themeTint="BF"/>
                                  <w:sz w:val="22"/>
                                  <w:szCs w:val="22"/>
                                </w:rPr>
                                <w:t>), dan ta (</w:t>
                              </w:r>
                              <w:r w:rsidRPr="00054F2C">
                                <w:rPr>
                                  <w:rFonts w:ascii="Dubai" w:eastAsia="MS Mincho" w:hAnsi="Dubai" w:cs="Dubai" w:hint="cs"/>
                                  <w:color w:val="404040" w:themeColor="text1" w:themeTint="BF"/>
                                  <w:sz w:val="24"/>
                                  <w:szCs w:val="24"/>
                                  <w:rtl/>
                                </w:rPr>
                                <w:t>ت</w:t>
                              </w:r>
                              <w:r w:rsidRPr="00054F2C">
                                <w:rPr>
                                  <w:rFonts w:eastAsia="MS Mincho" w:cstheme="minorHAnsi"/>
                                  <w:color w:val="404040" w:themeColor="text1" w:themeTint="BF"/>
                                  <w:sz w:val="22"/>
                                  <w:szCs w:val="22"/>
                                </w:rPr>
                                <w:t>)</w:t>
                              </w:r>
                              <w:r>
                                <w:rPr>
                                  <w:rFonts w:eastAsia="MS Mincho" w:cstheme="minorHAnsi"/>
                                  <w:color w:val="404040" w:themeColor="text1" w:themeTint="BF"/>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40730063" name="Kotak Teks 18"/>
                        <wps:cNvSpPr txBox="1"/>
                        <wps:spPr>
                          <a:xfrm>
                            <a:off x="93134" y="0"/>
                            <a:ext cx="1811866" cy="7854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C6397F" w14:textId="22ADECF4" w:rsidR="004A4E43" w:rsidRPr="002E17E0" w:rsidRDefault="004A4E43" w:rsidP="00893A9D">
                              <w:pPr>
                                <w:spacing w:after="0" w:line="20" w:lineRule="atLeast"/>
                                <w:rPr>
                                  <w:color w:val="C68D08" w:themeColor="accent1" w:themeShade="BF"/>
                                  <w:sz w:val="40"/>
                                  <w:szCs w:val="40"/>
                                </w:rPr>
                              </w:pPr>
                              <w:r>
                                <w:rPr>
                                  <w:color w:val="C68D08" w:themeColor="accent1" w:themeShade="BF"/>
                                  <w:sz w:val="40"/>
                                  <w:szCs w:val="40"/>
                                </w:rPr>
                                <w:t>ASY SYIDDAH</w:t>
                              </w:r>
                            </w:p>
                            <w:p w14:paraId="499886A4" w14:textId="02612009" w:rsidR="004A4E43" w:rsidRPr="00FB5FBF" w:rsidRDefault="004A4E43" w:rsidP="00893A9D">
                              <w:pPr>
                                <w:spacing w:after="0" w:line="168" w:lineRule="auto"/>
                                <w:rPr>
                                  <w:rFonts w:ascii="Dubai" w:hAnsi="Dubai" w:cs="Dubai"/>
                                  <w:color w:val="743C08" w:themeColor="accent3"/>
                                  <w:sz w:val="44"/>
                                  <w:szCs w:val="44"/>
                                </w:rPr>
                              </w:pPr>
                              <w:r w:rsidRPr="00FB5FBF">
                                <w:rPr>
                                  <w:rFonts w:ascii="Dubai" w:hAnsi="Dubai" w:cs="Dubai" w:hint="cs"/>
                                  <w:color w:val="743C08" w:themeColor="accent3"/>
                                  <w:sz w:val="44"/>
                                  <w:szCs w:val="44"/>
                                  <w:rtl/>
                                </w:rPr>
                                <w:t>ال</w:t>
                              </w:r>
                              <w:r w:rsidR="00E23B26">
                                <w:rPr>
                                  <w:rFonts w:ascii="Dubai" w:hAnsi="Dubai" w:cs="Dubai" w:hint="cs"/>
                                  <w:color w:val="743C08" w:themeColor="accent3"/>
                                  <w:sz w:val="44"/>
                                  <w:szCs w:val="44"/>
                                  <w:rtl/>
                                </w:rPr>
                                <w:t>شدة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52D325B" id="Grup 386048606" o:spid="_x0000_s1324" style="position:absolute;margin-left:0;margin-top:5.15pt;width:336.8pt;height:207.65pt;z-index:251657380;mso-position-horizontal:center;mso-position-horizontal-relative:margin;mso-height-relative:margin" coordsize="42773,26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">
                <v:shape id="Kotak Teks 18" o:spid="_x0000_s1325" type="#_x0000_t202" style="position:absolute;top:6797;width:42773;height:19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" filled="f" stroked="f">
                  <v:textbox>
                    <w:txbxContent>
                      <w:p w14:paraId="32EBC650" w14:textId="34A4662A" w:rsidR="004A4E43" w:rsidRPr="00C506FE" w:rsidRDefault="004A4E43" w:rsidP="00571457">
                        <w:pPr>
                          <w:rPr>
                            <w:rFonts w:eastAsia="MS Mincho" w:cstheme="minorHAnsi"/>
                            <w:color w:val="404040" w:themeColor="text1" w:themeTint="BF"/>
                            <w:sz w:val="22"/>
                            <w:szCs w:val="22"/>
                          </w:rPr>
                        </w:pPr>
                        <w:r>
                          <w:rPr>
                            <w:rFonts w:ascii="Cascadia Mono SemiLight" w:eastAsia="MS Mincho" w:hAnsi="Cascadia Mono SemiLight" w:cs="Cascadia Mono SemiLight"/>
                            <w:color w:val="595959" w:themeColor="text1" w:themeTint="A6"/>
                            <w:sz w:val="24"/>
                            <w:szCs w:val="24"/>
                          </w:rPr>
                          <w:tab/>
                        </w:r>
                        <w:r w:rsidRPr="00C506FE">
                          <w:rPr>
                            <w:rFonts w:eastAsia="MS Mincho" w:cstheme="minorHAnsi"/>
                            <w:color w:val="404040" w:themeColor="text1" w:themeTint="BF"/>
                            <w:sz w:val="22"/>
                            <w:szCs w:val="22"/>
                          </w:rPr>
                          <w:t xml:space="preserve">Secara bahasa </w:t>
                        </w:r>
                        <w:r w:rsidR="008B0719">
                          <w:rPr>
                            <w:rFonts w:eastAsia="MS Mincho" w:cstheme="minorHAnsi"/>
                            <w:color w:val="404040" w:themeColor="text1" w:themeTint="BF"/>
                            <w:sz w:val="22"/>
                            <w:szCs w:val="22"/>
                          </w:rPr>
                          <w:t>Syiddah</w:t>
                        </w:r>
                        <w:r w:rsidRPr="00C506FE">
                          <w:rPr>
                            <w:rFonts w:eastAsia="MS Mincho" w:cstheme="minorHAnsi"/>
                            <w:color w:val="404040" w:themeColor="text1" w:themeTint="BF"/>
                            <w:sz w:val="22"/>
                            <w:szCs w:val="22"/>
                          </w:rPr>
                          <w:t xml:space="preserve"> berarti </w:t>
                        </w:r>
                        <w:r w:rsidR="008B0719">
                          <w:rPr>
                            <w:rFonts w:eastAsia="MS Mincho" w:cstheme="minorHAnsi"/>
                            <w:color w:val="404040" w:themeColor="text1" w:themeTint="BF"/>
                            <w:sz w:val="22"/>
                            <w:szCs w:val="22"/>
                          </w:rPr>
                          <w:t>kuat</w:t>
                        </w:r>
                        <w:r w:rsidRPr="00C506FE">
                          <w:rPr>
                            <w:rFonts w:eastAsia="MS Mincho" w:cstheme="minorHAnsi"/>
                            <w:color w:val="404040" w:themeColor="text1" w:themeTint="BF"/>
                            <w:sz w:val="22"/>
                            <w:szCs w:val="22"/>
                          </w:rPr>
                          <w:t xml:space="preserve"> Secara istilah adalah </w:t>
                        </w:r>
                        <w:r w:rsidR="00664DAA">
                          <w:rPr>
                            <w:rFonts w:eastAsia="MS Mincho" w:cstheme="minorHAnsi"/>
                            <w:color w:val="404040" w:themeColor="text1" w:themeTint="BF"/>
                            <w:sz w:val="22"/>
                            <w:szCs w:val="22"/>
                          </w:rPr>
                          <w:t>tertahannya suara</w:t>
                        </w:r>
                        <w:r w:rsidRPr="00C506FE">
                          <w:rPr>
                            <w:rFonts w:eastAsia="MS Mincho" w:cstheme="minorHAnsi"/>
                            <w:color w:val="404040" w:themeColor="text1" w:themeTint="BF"/>
                            <w:sz w:val="22"/>
                            <w:szCs w:val="22"/>
                          </w:rPr>
                          <w:t xml:space="preserve"> ketika menyebutkan suatu huruf kar</w:t>
                        </w:r>
                        <w:r>
                          <w:rPr>
                            <w:rFonts w:eastAsia="MS Mincho" w:cstheme="minorHAnsi"/>
                            <w:color w:val="404040" w:themeColor="text1" w:themeTint="BF"/>
                            <w:sz w:val="22"/>
                            <w:szCs w:val="22"/>
                          </w:rPr>
                          <w:t>e</w:t>
                        </w:r>
                        <w:r w:rsidRPr="00C506FE">
                          <w:rPr>
                            <w:rFonts w:eastAsia="MS Mincho" w:cstheme="minorHAnsi"/>
                            <w:color w:val="404040" w:themeColor="text1" w:themeTint="BF"/>
                            <w:sz w:val="22"/>
                            <w:szCs w:val="22"/>
                          </w:rPr>
                          <w:t xml:space="preserve">na </w:t>
                        </w:r>
                        <w:r w:rsidR="00664DAA">
                          <w:rPr>
                            <w:rFonts w:eastAsia="MS Mincho" w:cstheme="minorHAnsi"/>
                            <w:color w:val="404040" w:themeColor="text1" w:themeTint="BF"/>
                            <w:sz w:val="22"/>
                            <w:szCs w:val="22"/>
                          </w:rPr>
                          <w:t>sempurnanya</w:t>
                        </w:r>
                        <w:r w:rsidRPr="00C506FE">
                          <w:rPr>
                            <w:rFonts w:eastAsia="MS Mincho" w:cstheme="minorHAnsi"/>
                            <w:color w:val="404040" w:themeColor="text1" w:themeTint="BF"/>
                            <w:sz w:val="22"/>
                            <w:szCs w:val="22"/>
                          </w:rPr>
                          <w:t xml:space="preserve"> sandaran </w:t>
                        </w:r>
                        <w:r w:rsidR="00D83D0F">
                          <w:rPr>
                            <w:rFonts w:eastAsia="MS Mincho" w:cstheme="minorHAnsi"/>
                            <w:color w:val="404040" w:themeColor="text1" w:themeTint="BF"/>
                            <w:sz w:val="22"/>
                            <w:szCs w:val="22"/>
                          </w:rPr>
                          <w:t xml:space="preserve">antara </w:t>
                        </w:r>
                        <w:r w:rsidRPr="00C506FE">
                          <w:rPr>
                            <w:rFonts w:eastAsia="MS Mincho" w:cstheme="minorHAnsi"/>
                            <w:color w:val="404040" w:themeColor="text1" w:themeTint="BF"/>
                            <w:sz w:val="22"/>
                            <w:szCs w:val="22"/>
                          </w:rPr>
                          <w:t>huruf</w:t>
                        </w:r>
                        <w:r w:rsidR="004C2056">
                          <w:rPr>
                            <w:rFonts w:eastAsia="MS Mincho" w:cstheme="minorHAnsi"/>
                            <w:color w:val="404040" w:themeColor="text1" w:themeTint="BF"/>
                            <w:sz w:val="22"/>
                            <w:szCs w:val="22"/>
                          </w:rPr>
                          <w:t xml:space="preserve"> dan</w:t>
                        </w:r>
                        <w:r w:rsidRPr="00C506FE">
                          <w:rPr>
                            <w:rFonts w:eastAsia="MS Mincho" w:cstheme="minorHAnsi"/>
                            <w:color w:val="404040" w:themeColor="text1" w:themeTint="BF"/>
                            <w:sz w:val="22"/>
                            <w:szCs w:val="22"/>
                          </w:rPr>
                          <w:t xml:space="preserve"> makhroj </w:t>
                        </w:r>
                        <w:r>
                          <w:rPr>
                            <w:rFonts w:eastAsia="MS Mincho" w:cstheme="minorHAnsi"/>
                            <w:color w:val="404040" w:themeColor="text1" w:themeTint="BF"/>
                            <w:sz w:val="22"/>
                            <w:szCs w:val="22"/>
                          </w:rPr>
                          <w:t>huruf huruf A</w:t>
                        </w:r>
                        <w:r w:rsidR="004C2056">
                          <w:rPr>
                            <w:rFonts w:eastAsia="MS Mincho" w:cstheme="minorHAnsi"/>
                            <w:color w:val="404040" w:themeColor="text1" w:themeTint="BF"/>
                            <w:sz w:val="22"/>
                            <w:szCs w:val="22"/>
                          </w:rPr>
                          <w:t xml:space="preserve">sy Syiddah </w:t>
                        </w:r>
                        <w:r>
                          <w:rPr>
                            <w:rFonts w:eastAsia="MS Mincho" w:cstheme="minorHAnsi"/>
                            <w:color w:val="404040" w:themeColor="text1" w:themeTint="BF"/>
                            <w:sz w:val="22"/>
                            <w:szCs w:val="22"/>
                          </w:rPr>
                          <w:t>terkumpul dalam kalimat</w:t>
                        </w:r>
                      </w:p>
                      <w:p w14:paraId="7EAFEFF8" w14:textId="77777777" w:rsidR="00897469" w:rsidRPr="00054F2C" w:rsidRDefault="00897469" w:rsidP="00054F2C">
                        <w:pPr>
                          <w:jc w:val="center"/>
                          <w:rPr>
                            <w:rFonts w:ascii="Dubai" w:eastAsia="MS Mincho" w:hAnsi="Dubai" w:cs="Dubai"/>
                            <w:color w:val="404040" w:themeColor="text1" w:themeTint="BF"/>
                            <w:sz w:val="24"/>
                            <w:szCs w:val="24"/>
                          </w:rPr>
                        </w:pPr>
                        <w:r w:rsidRPr="00054F2C">
                          <w:rPr>
                            <w:rFonts w:ascii="Dubai" w:eastAsia="MS Mincho" w:hAnsi="Dubai" w:cs="Dubai"/>
                            <w:color w:val="404040" w:themeColor="text1" w:themeTint="BF"/>
                            <w:sz w:val="24"/>
                            <w:szCs w:val="24"/>
                            <w:rtl/>
                          </w:rPr>
                          <w:t>شَدِيْدُهَـا لَفْـظُ أَجِــدْ قَــطٍ بَـكَـتْ</w:t>
                        </w:r>
                      </w:p>
                      <w:p w14:paraId="6A035B0D" w14:textId="323B9A00" w:rsidR="004A4E43" w:rsidRPr="00054F2C" w:rsidRDefault="00054F2C" w:rsidP="00054F2C">
                        <w:pPr>
                          <w:rPr>
                            <w:rFonts w:eastAsia="MS Mincho" w:cstheme="minorHAnsi"/>
                            <w:color w:val="404040" w:themeColor="text1" w:themeTint="BF"/>
                            <w:sz w:val="22"/>
                            <w:szCs w:val="22"/>
                          </w:rPr>
                        </w:pPr>
                        <w:r w:rsidRPr="00054F2C">
                          <w:rPr>
                            <w:rFonts w:eastAsia="MS Mincho" w:cstheme="minorHAnsi"/>
                            <w:color w:val="404040" w:themeColor="text1" w:themeTint="BF"/>
                            <w:sz w:val="22"/>
                            <w:szCs w:val="22"/>
                          </w:rPr>
                          <w:t>yaitu hamzah (</w:t>
                        </w:r>
                        <w:r w:rsidRPr="00054F2C">
                          <w:rPr>
                            <w:rFonts w:ascii="Dubai" w:eastAsia="MS Mincho" w:hAnsi="Dubai" w:cs="Dubai" w:hint="cs"/>
                            <w:color w:val="404040" w:themeColor="text1" w:themeTint="BF"/>
                            <w:sz w:val="24"/>
                            <w:szCs w:val="24"/>
                            <w:rtl/>
                          </w:rPr>
                          <w:t>ء</w:t>
                        </w:r>
                        <w:r w:rsidRPr="00054F2C">
                          <w:rPr>
                            <w:rFonts w:eastAsia="MS Mincho" w:cstheme="minorHAnsi"/>
                            <w:color w:val="404040" w:themeColor="text1" w:themeTint="BF"/>
                            <w:sz w:val="22"/>
                            <w:szCs w:val="22"/>
                          </w:rPr>
                          <w:t>), jīm (</w:t>
                        </w:r>
                        <w:r w:rsidRPr="00054F2C">
                          <w:rPr>
                            <w:rFonts w:ascii="Dubai" w:eastAsia="MS Mincho" w:hAnsi="Dubai" w:cs="Dubai" w:hint="cs"/>
                            <w:color w:val="404040" w:themeColor="text1" w:themeTint="BF"/>
                            <w:sz w:val="24"/>
                            <w:szCs w:val="24"/>
                            <w:rtl/>
                          </w:rPr>
                          <w:t>ج</w:t>
                        </w:r>
                        <w:r w:rsidRPr="00054F2C">
                          <w:rPr>
                            <w:rFonts w:eastAsia="MS Mincho" w:cstheme="minorHAnsi"/>
                            <w:color w:val="404040" w:themeColor="text1" w:themeTint="BF"/>
                            <w:sz w:val="22"/>
                            <w:szCs w:val="22"/>
                          </w:rPr>
                          <w:t>), dāl (</w:t>
                        </w:r>
                        <w:r w:rsidRPr="00054F2C">
                          <w:rPr>
                            <w:rFonts w:ascii="Dubai" w:eastAsia="MS Mincho" w:hAnsi="Dubai" w:cs="Dubai" w:hint="cs"/>
                            <w:color w:val="404040" w:themeColor="text1" w:themeTint="BF"/>
                            <w:sz w:val="24"/>
                            <w:szCs w:val="24"/>
                            <w:rtl/>
                          </w:rPr>
                          <w:t>د</w:t>
                        </w:r>
                        <w:r w:rsidRPr="00054F2C">
                          <w:rPr>
                            <w:rFonts w:eastAsia="MS Mincho" w:cstheme="minorHAnsi"/>
                            <w:color w:val="404040" w:themeColor="text1" w:themeTint="BF"/>
                            <w:sz w:val="22"/>
                            <w:szCs w:val="22"/>
                          </w:rPr>
                          <w:t>), qāf (</w:t>
                        </w:r>
                        <w:r w:rsidRPr="00054F2C">
                          <w:rPr>
                            <w:rFonts w:ascii="Dubai" w:eastAsia="MS Mincho" w:hAnsi="Dubai" w:cs="Dubai" w:hint="cs"/>
                            <w:color w:val="404040" w:themeColor="text1" w:themeTint="BF"/>
                            <w:sz w:val="24"/>
                            <w:szCs w:val="24"/>
                            <w:rtl/>
                          </w:rPr>
                          <w:t>ق</w:t>
                        </w:r>
                        <w:r w:rsidRPr="00054F2C">
                          <w:rPr>
                            <w:rFonts w:eastAsia="MS Mincho" w:cstheme="minorHAnsi"/>
                            <w:color w:val="404040" w:themeColor="text1" w:themeTint="BF"/>
                            <w:sz w:val="22"/>
                            <w:szCs w:val="22"/>
                          </w:rPr>
                          <w:t xml:space="preserve">), </w:t>
                        </w:r>
                        <w:r w:rsidRPr="00054F2C">
                          <w:rPr>
                            <w:rFonts w:ascii="Cambria" w:eastAsia="MS Mincho" w:hAnsi="Cambria" w:cs="Cambria"/>
                            <w:color w:val="404040" w:themeColor="text1" w:themeTint="BF"/>
                            <w:sz w:val="22"/>
                            <w:szCs w:val="22"/>
                          </w:rPr>
                          <w:t>ṭ</w:t>
                        </w:r>
                        <w:r w:rsidRPr="00054F2C">
                          <w:rPr>
                            <w:rFonts w:eastAsia="MS Mincho" w:cstheme="minorHAnsi"/>
                            <w:color w:val="404040" w:themeColor="text1" w:themeTint="BF"/>
                            <w:sz w:val="22"/>
                            <w:szCs w:val="22"/>
                          </w:rPr>
                          <w:t>ha (</w:t>
                        </w:r>
                        <w:r w:rsidRPr="00054F2C">
                          <w:rPr>
                            <w:rFonts w:ascii="Dubai" w:eastAsia="MS Mincho" w:hAnsi="Dubai" w:cs="Dubai" w:hint="cs"/>
                            <w:color w:val="404040" w:themeColor="text1" w:themeTint="BF"/>
                            <w:sz w:val="24"/>
                            <w:szCs w:val="24"/>
                            <w:rtl/>
                          </w:rPr>
                          <w:t>ط</w:t>
                        </w:r>
                        <w:r w:rsidRPr="00054F2C">
                          <w:rPr>
                            <w:rFonts w:eastAsia="MS Mincho" w:cstheme="minorHAnsi"/>
                            <w:color w:val="404040" w:themeColor="text1" w:themeTint="BF"/>
                            <w:sz w:val="22"/>
                            <w:szCs w:val="22"/>
                          </w:rPr>
                          <w:t>), ba (</w:t>
                        </w:r>
                        <w:r w:rsidRPr="00054F2C">
                          <w:rPr>
                            <w:rFonts w:ascii="Dubai" w:eastAsia="MS Mincho" w:hAnsi="Dubai" w:cs="Dubai" w:hint="cs"/>
                            <w:color w:val="404040" w:themeColor="text1" w:themeTint="BF"/>
                            <w:sz w:val="24"/>
                            <w:szCs w:val="24"/>
                            <w:rtl/>
                          </w:rPr>
                          <w:t>ب</w:t>
                        </w:r>
                        <w:r w:rsidRPr="00054F2C">
                          <w:rPr>
                            <w:rFonts w:eastAsia="MS Mincho" w:cstheme="minorHAnsi"/>
                            <w:color w:val="404040" w:themeColor="text1" w:themeTint="BF"/>
                            <w:sz w:val="22"/>
                            <w:szCs w:val="22"/>
                          </w:rPr>
                          <w:t>), kāf (</w:t>
                        </w:r>
                        <w:r w:rsidRPr="00054F2C">
                          <w:rPr>
                            <w:rFonts w:ascii="Dubai" w:eastAsia="MS Mincho" w:hAnsi="Dubai" w:cs="Dubai" w:hint="cs"/>
                            <w:color w:val="404040" w:themeColor="text1" w:themeTint="BF"/>
                            <w:sz w:val="24"/>
                            <w:szCs w:val="24"/>
                            <w:rtl/>
                          </w:rPr>
                          <w:t>ك</w:t>
                        </w:r>
                        <w:r w:rsidRPr="00054F2C">
                          <w:rPr>
                            <w:rFonts w:eastAsia="MS Mincho" w:cstheme="minorHAnsi"/>
                            <w:color w:val="404040" w:themeColor="text1" w:themeTint="BF"/>
                            <w:sz w:val="22"/>
                            <w:szCs w:val="22"/>
                          </w:rPr>
                          <w:t>), dan ta (</w:t>
                        </w:r>
                        <w:r w:rsidRPr="00054F2C">
                          <w:rPr>
                            <w:rFonts w:ascii="Dubai" w:eastAsia="MS Mincho" w:hAnsi="Dubai" w:cs="Dubai" w:hint="cs"/>
                            <w:color w:val="404040" w:themeColor="text1" w:themeTint="BF"/>
                            <w:sz w:val="24"/>
                            <w:szCs w:val="24"/>
                            <w:rtl/>
                          </w:rPr>
                          <w:t>ت</w:t>
                        </w:r>
                        <w:r w:rsidRPr="00054F2C">
                          <w:rPr>
                            <w:rFonts w:eastAsia="MS Mincho" w:cstheme="minorHAnsi"/>
                            <w:color w:val="404040" w:themeColor="text1" w:themeTint="BF"/>
                            <w:sz w:val="22"/>
                            <w:szCs w:val="22"/>
                          </w:rPr>
                          <w:t>)</w:t>
                        </w:r>
                        <w:r>
                          <w:rPr>
                            <w:rFonts w:eastAsia="MS Mincho" w:cstheme="minorHAnsi"/>
                            <w:color w:val="404040" w:themeColor="text1" w:themeTint="BF"/>
                            <w:sz w:val="22"/>
                            <w:szCs w:val="22"/>
                          </w:rPr>
                          <w:t>.</w:t>
                        </w:r>
                      </w:p>
                    </w:txbxContent>
                  </v:textbox>
                </v:shape>
                <v:shape id="Kotak Teks 18" o:spid="_x0000_s1326" type="#_x0000_t202" style="position:absolute;left:931;width:18119;height:7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" filled="f" stroked="f">
                  <v:textbox>
                    <w:txbxContent>
                      <w:p w14:paraId="42C6397F" w14:textId="22ADECF4" w:rsidR="004A4E43" w:rsidRPr="002E17E0" w:rsidRDefault="004A4E43" w:rsidP="00893A9D">
                        <w:pPr>
                          <w:spacing w:after="0" w:line="20" w:lineRule="atLeast"/>
                          <w:rPr>
                            <w:color w:val="C68D08" w:themeColor="accent1" w:themeShade="BF"/>
                            <w:sz w:val="40"/>
                            <w:szCs w:val="40"/>
                          </w:rPr>
                        </w:pPr>
                        <w:r>
                          <w:rPr>
                            <w:color w:val="C68D08" w:themeColor="accent1" w:themeShade="BF"/>
                            <w:sz w:val="40"/>
                            <w:szCs w:val="40"/>
                          </w:rPr>
                          <w:t>ASY SYIDDAH</w:t>
                        </w:r>
                      </w:p>
                      <w:p w14:paraId="499886A4" w14:textId="02612009" w:rsidR="004A4E43" w:rsidRPr="00FB5FBF" w:rsidRDefault="004A4E43" w:rsidP="00893A9D">
                        <w:pPr>
                          <w:spacing w:after="0" w:line="168" w:lineRule="auto"/>
                          <w:rPr>
                            <w:rFonts w:ascii="Dubai" w:hAnsi="Dubai" w:cs="Dubai"/>
                            <w:color w:val="743C08" w:themeColor="accent3"/>
                            <w:sz w:val="44"/>
                            <w:szCs w:val="44"/>
                          </w:rPr>
                        </w:pPr>
                        <w:r w:rsidRPr="00FB5FBF">
                          <w:rPr>
                            <w:rFonts w:ascii="Dubai" w:hAnsi="Dubai" w:cs="Dubai" w:hint="cs"/>
                            <w:color w:val="743C08" w:themeColor="accent3"/>
                            <w:sz w:val="44"/>
                            <w:szCs w:val="44"/>
                            <w:rtl/>
                          </w:rPr>
                          <w:t>ال</w:t>
                        </w:r>
                        <w:r w:rsidR="00E23B26">
                          <w:rPr>
                            <w:rFonts w:ascii="Dubai" w:hAnsi="Dubai" w:cs="Dubai" w:hint="cs"/>
                            <w:color w:val="743C08" w:themeColor="accent3"/>
                            <w:sz w:val="44"/>
                            <w:szCs w:val="44"/>
                            <w:rtl/>
                          </w:rPr>
                          <w:t>شدة</w:t>
                        </w:r>
                      </w:p>
                    </w:txbxContent>
                  </v:textbox>
                </v:shape>
                <w10:wrap anchorx="margin"/>
              </v:group>
            </w:pict>
          </mc:Fallback>
        </mc:AlternateContent>
      </w:r>
      <w:r w:rsidR="005A05E0">
        <w:rPr>
          <w:rFonts w:asciiTheme="majorHAnsi" w:eastAsiaTheme="majorEastAsia" w:hAnsiTheme="majorHAnsi" w:cstheme="majorBidi"/>
          <w:color w:val="C68D08" w:themeColor="accent1" w:themeShade="BF"/>
          <w:sz w:val="48"/>
          <w:szCs w:val="48"/>
        </w:rPr>
        <mc:AlternateContent>
          <mc:Choice Requires="wpg">
            <w:drawing>
              <wp:anchor distT="0" distB="0" distL="114300" distR="114300" simplePos="0" relativeHeight="251657382" behindDoc="0" locked="0" layoutInCell="1" allowOverlap="1" wp14:anchorId="7CF82379" wp14:editId="3B39912C">
                <wp:simplePos x="0" y="0"/>
                <wp:positionH relativeFrom="margin">
                  <wp:align>left</wp:align>
                </wp:positionH>
                <wp:positionV relativeFrom="paragraph">
                  <wp:posOffset>2666023</wp:posOffset>
                </wp:positionV>
                <wp:extent cx="4277360" cy="2121877"/>
                <wp:effectExtent l="0" t="0" r="0" b="0"/>
                <wp:wrapNone/>
                <wp:docPr id="1834997534" name="Grup 1834997534"/>
                <wp:cNvGraphicFramePr/>
                <a:graphic xmlns:a="http://schemas.openxmlformats.org/drawingml/2006/main">
                  <a:graphicData uri="http://schemas.microsoft.com/office/word/2010/wordprocessingGroup">
                    <wpg:wgp>
                      <wpg:cNvGrpSpPr/>
                      <wpg:grpSpPr>
                        <a:xfrm>
                          <a:off x="0" y="0"/>
                          <a:ext cx="4277360" cy="2121877"/>
                          <a:chOff x="0" y="-23445"/>
                          <a:chExt cx="4277360" cy="2121877"/>
                        </a:xfrm>
                      </wpg:grpSpPr>
                      <wps:wsp>
                        <wps:cNvPr id="1397365896" name="Kotak Teks 18"/>
                        <wps:cNvSpPr txBox="1"/>
                        <wps:spPr>
                          <a:xfrm>
                            <a:off x="0" y="679601"/>
                            <a:ext cx="4277360" cy="141883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4347B6" w14:textId="05B4A7D3" w:rsidR="00555356" w:rsidRPr="00C506FE" w:rsidRDefault="00555356" w:rsidP="00555356">
                              <w:pPr>
                                <w:rPr>
                                  <w:rFonts w:eastAsia="MS Mincho" w:cstheme="minorHAnsi"/>
                                  <w:color w:val="404040" w:themeColor="text1" w:themeTint="BF"/>
                                  <w:sz w:val="22"/>
                                  <w:szCs w:val="22"/>
                                </w:rPr>
                              </w:pPr>
                              <w:r>
                                <w:rPr>
                                  <w:rFonts w:ascii="Cascadia Mono SemiLight" w:eastAsia="MS Mincho" w:hAnsi="Cascadia Mono SemiLight" w:cs="Cascadia Mono SemiLight"/>
                                  <w:color w:val="595959" w:themeColor="text1" w:themeTint="A6"/>
                                  <w:sz w:val="24"/>
                                  <w:szCs w:val="24"/>
                                </w:rPr>
                                <w:tab/>
                              </w:r>
                              <w:r w:rsidRPr="00C506FE">
                                <w:rPr>
                                  <w:rFonts w:eastAsia="MS Mincho" w:cstheme="minorHAnsi"/>
                                  <w:color w:val="404040" w:themeColor="text1" w:themeTint="BF"/>
                                  <w:sz w:val="22"/>
                                  <w:szCs w:val="22"/>
                                </w:rPr>
                                <w:t xml:space="preserve">Secara bahasa </w:t>
                              </w:r>
                              <w:r w:rsidR="00080E4E">
                                <w:rPr>
                                  <w:rFonts w:eastAsia="MS Mincho" w:cstheme="minorHAnsi"/>
                                  <w:color w:val="404040" w:themeColor="text1" w:themeTint="BF"/>
                                  <w:sz w:val="22"/>
                                  <w:szCs w:val="22"/>
                                </w:rPr>
                                <w:t>Bayniyyah</w:t>
                              </w:r>
                              <w:r w:rsidRPr="00C506FE">
                                <w:rPr>
                                  <w:rFonts w:eastAsia="MS Mincho" w:cstheme="minorHAnsi"/>
                                  <w:color w:val="404040" w:themeColor="text1" w:themeTint="BF"/>
                                  <w:sz w:val="22"/>
                                  <w:szCs w:val="22"/>
                                </w:rPr>
                                <w:t xml:space="preserve"> berarti </w:t>
                              </w:r>
                              <w:r w:rsidR="00080E4E">
                                <w:rPr>
                                  <w:rFonts w:eastAsia="MS Mincho" w:cstheme="minorHAnsi"/>
                                  <w:color w:val="404040" w:themeColor="text1" w:themeTint="BF"/>
                                  <w:sz w:val="22"/>
                                  <w:szCs w:val="22"/>
                                </w:rPr>
                                <w:t>pertengahan</w:t>
                              </w:r>
                              <w:r w:rsidRPr="00C506FE">
                                <w:rPr>
                                  <w:rFonts w:eastAsia="MS Mincho" w:cstheme="minorHAnsi"/>
                                  <w:color w:val="404040" w:themeColor="text1" w:themeTint="BF"/>
                                  <w:sz w:val="22"/>
                                  <w:szCs w:val="22"/>
                                </w:rPr>
                                <w:t xml:space="preserve"> </w:t>
                              </w:r>
                              <w:r w:rsidR="00080E4E">
                                <w:rPr>
                                  <w:rFonts w:eastAsia="MS Mincho" w:cstheme="minorHAnsi"/>
                                  <w:color w:val="404040" w:themeColor="text1" w:themeTint="BF"/>
                                  <w:sz w:val="22"/>
                                  <w:szCs w:val="22"/>
                                </w:rPr>
                                <w:t>maksudnya</w:t>
                              </w:r>
                              <w:r w:rsidRPr="00C506FE">
                                <w:rPr>
                                  <w:rFonts w:eastAsia="MS Mincho" w:cstheme="minorHAnsi"/>
                                  <w:color w:val="404040" w:themeColor="text1" w:themeTint="BF"/>
                                  <w:sz w:val="22"/>
                                  <w:szCs w:val="22"/>
                                </w:rPr>
                                <w:t xml:space="preserve"> adalah </w:t>
                              </w:r>
                              <w:r w:rsidR="007122B2">
                                <w:rPr>
                                  <w:rFonts w:eastAsia="MS Mincho" w:cstheme="minorHAnsi"/>
                                  <w:color w:val="404040" w:themeColor="text1" w:themeTint="BF"/>
                                  <w:sz w:val="22"/>
                                  <w:szCs w:val="22"/>
                                </w:rPr>
                                <w:t>sifat ini tidak sempurna tertahan dan dan tidak sempurna mengalir</w:t>
                              </w:r>
                              <w:r w:rsidR="001A0305">
                                <w:rPr>
                                  <w:rFonts w:eastAsia="MS Mincho" w:cstheme="minorHAnsi"/>
                                  <w:color w:val="404040" w:themeColor="text1" w:themeTint="BF"/>
                                  <w:sz w:val="22"/>
                                  <w:szCs w:val="22"/>
                                </w:rPr>
                                <w:t>,</w:t>
                              </w:r>
                              <w:r w:rsidR="007122B2">
                                <w:rPr>
                                  <w:rFonts w:eastAsia="MS Mincho" w:cstheme="minorHAnsi"/>
                                  <w:color w:val="404040" w:themeColor="text1" w:themeTint="BF"/>
                                  <w:sz w:val="22"/>
                                  <w:szCs w:val="22"/>
                                </w:rPr>
                                <w:t xml:space="preserve"> pertenga</w:t>
                              </w:r>
                              <w:r w:rsidR="001A0305">
                                <w:rPr>
                                  <w:rFonts w:eastAsia="MS Mincho" w:cstheme="minorHAnsi"/>
                                  <w:color w:val="404040" w:themeColor="text1" w:themeTint="BF"/>
                                  <w:sz w:val="22"/>
                                  <w:szCs w:val="22"/>
                                </w:rPr>
                                <w:t xml:space="preserve">han. </w:t>
                              </w:r>
                              <w:r w:rsidR="007122B2">
                                <w:rPr>
                                  <w:rFonts w:eastAsia="MS Mincho" w:cstheme="minorHAnsi"/>
                                  <w:color w:val="404040" w:themeColor="text1" w:themeTint="BF"/>
                                  <w:sz w:val="22"/>
                                  <w:szCs w:val="22"/>
                                </w:rPr>
                                <w:t xml:space="preserve"> </w:t>
                              </w:r>
                            </w:p>
                            <w:p w14:paraId="30D16999" w14:textId="33A54F01" w:rsidR="00B14A24" w:rsidRPr="00B14A24" w:rsidRDefault="00B14A24" w:rsidP="00B14A24">
                              <w:pPr>
                                <w:jc w:val="center"/>
                                <w:rPr>
                                  <w:rFonts w:ascii="Dubai" w:eastAsia="MS Mincho" w:hAnsi="Dubai" w:cs="Dubai"/>
                                  <w:color w:val="404040" w:themeColor="text1" w:themeTint="BF"/>
                                  <w:sz w:val="24"/>
                                  <w:szCs w:val="24"/>
                                </w:rPr>
                              </w:pPr>
                              <w:r w:rsidRPr="00B14A24">
                                <w:rPr>
                                  <w:rFonts w:ascii="Dubai" w:eastAsia="MS Mincho" w:hAnsi="Dubai" w:cs="Dubai"/>
                                  <w:color w:val="404040" w:themeColor="text1" w:themeTint="BF"/>
                                  <w:sz w:val="24"/>
                                  <w:szCs w:val="24"/>
                                  <w:rtl/>
                                </w:rPr>
                                <w:t>وَبَيْـنَ رِخْـوٍ وَالشَّدِيـدِ</w:t>
                              </w:r>
                              <w:r w:rsidR="0088672F">
                                <w:rPr>
                                  <w:rFonts w:ascii="Dubai" w:eastAsia="MS Mincho" w:hAnsi="Dubai" w:cs="Dubai" w:hint="cs"/>
                                  <w:color w:val="404040" w:themeColor="text1" w:themeTint="BF"/>
                                  <w:sz w:val="24"/>
                                  <w:szCs w:val="24"/>
                                  <w:rtl/>
                                </w:rPr>
                                <w:t xml:space="preserve"> </w:t>
                              </w:r>
                              <w:r w:rsidR="0043192E">
                                <w:rPr>
                                  <w:rFonts w:ascii="Dubai" w:eastAsia="MS Mincho" w:hAnsi="Dubai" w:cs="Dubai" w:hint="cs"/>
                                  <w:color w:val="404040" w:themeColor="text1" w:themeTint="BF"/>
                                  <w:sz w:val="24"/>
                                  <w:szCs w:val="24"/>
                                  <w:rtl/>
                                </w:rPr>
                                <w:t>:</w:t>
                              </w:r>
                              <w:r w:rsidRPr="00B14A24">
                                <w:rPr>
                                  <w:rFonts w:ascii="Dubai" w:eastAsia="MS Mincho" w:hAnsi="Dubai" w:cs="Dubai"/>
                                  <w:color w:val="404040" w:themeColor="text1" w:themeTint="BF"/>
                                  <w:sz w:val="24"/>
                                  <w:szCs w:val="24"/>
                                  <w:rtl/>
                                </w:rPr>
                                <w:t xml:space="preserve"> لِـنْ عُمَـرْ</w:t>
                              </w:r>
                            </w:p>
                            <w:p w14:paraId="5463BB4E" w14:textId="14FB7F47" w:rsidR="00555356" w:rsidRPr="00054F2C" w:rsidRDefault="00555356" w:rsidP="00555356">
                              <w:pPr>
                                <w:rPr>
                                  <w:rFonts w:eastAsia="MS Mincho" w:cstheme="minorHAnsi"/>
                                  <w:color w:val="404040" w:themeColor="text1" w:themeTint="BF"/>
                                  <w:sz w:val="22"/>
                                  <w:szCs w:val="22"/>
                                </w:rPr>
                              </w:pPr>
                              <w:r w:rsidRPr="00054F2C">
                                <w:rPr>
                                  <w:rFonts w:eastAsia="MS Mincho" w:cstheme="minorHAnsi"/>
                                  <w:color w:val="404040" w:themeColor="text1" w:themeTint="BF"/>
                                  <w:sz w:val="22"/>
                                  <w:szCs w:val="22"/>
                                </w:rPr>
                                <w:t xml:space="preserve">yaitu </w:t>
                              </w:r>
                              <w:r w:rsidR="0088672F">
                                <w:rPr>
                                  <w:rFonts w:eastAsia="MS Mincho" w:cstheme="minorHAnsi"/>
                                  <w:color w:val="404040" w:themeColor="text1" w:themeTint="BF"/>
                                  <w:sz w:val="22"/>
                                  <w:szCs w:val="22"/>
                                </w:rPr>
                                <w:t>Lam Nun Ain Mim dan 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2219680" name="Kotak Teks 18"/>
                        <wps:cNvSpPr txBox="1"/>
                        <wps:spPr>
                          <a:xfrm>
                            <a:off x="1230273" y="-23445"/>
                            <a:ext cx="1811866" cy="7913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FB6E670" w14:textId="72F2FA41" w:rsidR="00555356" w:rsidRPr="002E17E0" w:rsidRDefault="00080E4E" w:rsidP="00555356">
                              <w:pPr>
                                <w:spacing w:after="0" w:line="240" w:lineRule="auto"/>
                                <w:jc w:val="center"/>
                                <w:rPr>
                                  <w:color w:val="C68D08" w:themeColor="accent1" w:themeShade="BF"/>
                                  <w:sz w:val="40"/>
                                  <w:szCs w:val="40"/>
                                </w:rPr>
                              </w:pPr>
                              <w:r>
                                <w:rPr>
                                  <w:color w:val="C68D08" w:themeColor="accent1" w:themeShade="BF"/>
                                  <w:sz w:val="40"/>
                                  <w:szCs w:val="40"/>
                                </w:rPr>
                                <w:t>BA</w:t>
                              </w:r>
                              <w:r w:rsidR="005A05E0">
                                <w:rPr>
                                  <w:color w:val="C68D08" w:themeColor="accent1" w:themeShade="BF"/>
                                  <w:sz w:val="40"/>
                                  <w:szCs w:val="40"/>
                                </w:rPr>
                                <w:t>I</w:t>
                              </w:r>
                              <w:r>
                                <w:rPr>
                                  <w:color w:val="C68D08" w:themeColor="accent1" w:themeShade="BF"/>
                                  <w:sz w:val="40"/>
                                  <w:szCs w:val="40"/>
                                </w:rPr>
                                <w:t>NIYYAH</w:t>
                              </w:r>
                            </w:p>
                            <w:p w14:paraId="26B35D69" w14:textId="784F5246" w:rsidR="00555356" w:rsidRPr="00FB5FBF" w:rsidRDefault="00E23B26" w:rsidP="00893A9D">
                              <w:pPr>
                                <w:spacing w:after="0" w:line="168" w:lineRule="auto"/>
                                <w:jc w:val="center"/>
                                <w:rPr>
                                  <w:rFonts w:ascii="Dubai" w:hAnsi="Dubai" w:cs="Dubai"/>
                                  <w:color w:val="743C08" w:themeColor="accent3"/>
                                  <w:sz w:val="44"/>
                                  <w:szCs w:val="44"/>
                                </w:rPr>
                              </w:pPr>
                              <w:r>
                                <w:rPr>
                                  <w:rFonts w:ascii="Dubai" w:hAnsi="Dubai" w:cs="Dubai" w:hint="cs"/>
                                  <w:color w:val="743C08" w:themeColor="accent3"/>
                                  <w:sz w:val="44"/>
                                  <w:szCs w:val="44"/>
                                  <w:rtl/>
                                </w:rPr>
                                <w:t>بينية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F82379" id="Grup 1834997534" o:spid="_x0000_s1327" style="position:absolute;margin-left:0;margin-top:209.9pt;width:336.8pt;height:167.1pt;z-index:251657382;mso-position-horizontal:left;mso-position-horizontal-relative:margin;mso-height-relative:margin" coordorigin=",-234" coordsize="42773,21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">
                <v:shape id="Kotak Teks 18" o:spid="_x0000_s1328" type="#_x0000_t202" style="position:absolute;top:6796;width:42773;height:14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" filled="f" stroked="f">
                  <v:textbox>
                    <w:txbxContent>
                      <w:p w14:paraId="024347B6" w14:textId="05B4A7D3" w:rsidR="00555356" w:rsidRPr="00C506FE" w:rsidRDefault="00555356" w:rsidP="00555356">
                        <w:pPr>
                          <w:rPr>
                            <w:rFonts w:eastAsia="MS Mincho" w:cstheme="minorHAnsi"/>
                            <w:color w:val="404040" w:themeColor="text1" w:themeTint="BF"/>
                            <w:sz w:val="22"/>
                            <w:szCs w:val="22"/>
                          </w:rPr>
                        </w:pPr>
                        <w:r>
                          <w:rPr>
                            <w:rFonts w:ascii="Cascadia Mono SemiLight" w:eastAsia="MS Mincho" w:hAnsi="Cascadia Mono SemiLight" w:cs="Cascadia Mono SemiLight"/>
                            <w:color w:val="595959" w:themeColor="text1" w:themeTint="A6"/>
                            <w:sz w:val="24"/>
                            <w:szCs w:val="24"/>
                          </w:rPr>
                          <w:tab/>
                        </w:r>
                        <w:r w:rsidRPr="00C506FE">
                          <w:rPr>
                            <w:rFonts w:eastAsia="MS Mincho" w:cstheme="minorHAnsi"/>
                            <w:color w:val="404040" w:themeColor="text1" w:themeTint="BF"/>
                            <w:sz w:val="22"/>
                            <w:szCs w:val="22"/>
                          </w:rPr>
                          <w:t xml:space="preserve">Secara bahasa </w:t>
                        </w:r>
                        <w:r w:rsidR="00080E4E">
                          <w:rPr>
                            <w:rFonts w:eastAsia="MS Mincho" w:cstheme="minorHAnsi"/>
                            <w:color w:val="404040" w:themeColor="text1" w:themeTint="BF"/>
                            <w:sz w:val="22"/>
                            <w:szCs w:val="22"/>
                          </w:rPr>
                          <w:t>Bayniyyah</w:t>
                        </w:r>
                        <w:r w:rsidRPr="00C506FE">
                          <w:rPr>
                            <w:rFonts w:eastAsia="MS Mincho" w:cstheme="minorHAnsi"/>
                            <w:color w:val="404040" w:themeColor="text1" w:themeTint="BF"/>
                            <w:sz w:val="22"/>
                            <w:szCs w:val="22"/>
                          </w:rPr>
                          <w:t xml:space="preserve"> berarti </w:t>
                        </w:r>
                        <w:r w:rsidR="00080E4E">
                          <w:rPr>
                            <w:rFonts w:eastAsia="MS Mincho" w:cstheme="minorHAnsi"/>
                            <w:color w:val="404040" w:themeColor="text1" w:themeTint="BF"/>
                            <w:sz w:val="22"/>
                            <w:szCs w:val="22"/>
                          </w:rPr>
                          <w:t>pertengahan</w:t>
                        </w:r>
                        <w:r w:rsidRPr="00C506FE">
                          <w:rPr>
                            <w:rFonts w:eastAsia="MS Mincho" w:cstheme="minorHAnsi"/>
                            <w:color w:val="404040" w:themeColor="text1" w:themeTint="BF"/>
                            <w:sz w:val="22"/>
                            <w:szCs w:val="22"/>
                          </w:rPr>
                          <w:t xml:space="preserve"> </w:t>
                        </w:r>
                        <w:r w:rsidR="00080E4E">
                          <w:rPr>
                            <w:rFonts w:eastAsia="MS Mincho" w:cstheme="minorHAnsi"/>
                            <w:color w:val="404040" w:themeColor="text1" w:themeTint="BF"/>
                            <w:sz w:val="22"/>
                            <w:szCs w:val="22"/>
                          </w:rPr>
                          <w:t>maksudnya</w:t>
                        </w:r>
                        <w:r w:rsidRPr="00C506FE">
                          <w:rPr>
                            <w:rFonts w:eastAsia="MS Mincho" w:cstheme="minorHAnsi"/>
                            <w:color w:val="404040" w:themeColor="text1" w:themeTint="BF"/>
                            <w:sz w:val="22"/>
                            <w:szCs w:val="22"/>
                          </w:rPr>
                          <w:t xml:space="preserve"> adalah </w:t>
                        </w:r>
                        <w:r w:rsidR="007122B2">
                          <w:rPr>
                            <w:rFonts w:eastAsia="MS Mincho" w:cstheme="minorHAnsi"/>
                            <w:color w:val="404040" w:themeColor="text1" w:themeTint="BF"/>
                            <w:sz w:val="22"/>
                            <w:szCs w:val="22"/>
                          </w:rPr>
                          <w:t>sifat ini tidak sempurna tertahan dan dan tidak sempurna mengalir</w:t>
                        </w:r>
                        <w:r w:rsidR="001A0305">
                          <w:rPr>
                            <w:rFonts w:eastAsia="MS Mincho" w:cstheme="minorHAnsi"/>
                            <w:color w:val="404040" w:themeColor="text1" w:themeTint="BF"/>
                            <w:sz w:val="22"/>
                            <w:szCs w:val="22"/>
                          </w:rPr>
                          <w:t>,</w:t>
                        </w:r>
                        <w:r w:rsidR="007122B2">
                          <w:rPr>
                            <w:rFonts w:eastAsia="MS Mincho" w:cstheme="minorHAnsi"/>
                            <w:color w:val="404040" w:themeColor="text1" w:themeTint="BF"/>
                            <w:sz w:val="22"/>
                            <w:szCs w:val="22"/>
                          </w:rPr>
                          <w:t xml:space="preserve"> pertenga</w:t>
                        </w:r>
                        <w:r w:rsidR="001A0305">
                          <w:rPr>
                            <w:rFonts w:eastAsia="MS Mincho" w:cstheme="minorHAnsi"/>
                            <w:color w:val="404040" w:themeColor="text1" w:themeTint="BF"/>
                            <w:sz w:val="22"/>
                            <w:szCs w:val="22"/>
                          </w:rPr>
                          <w:t xml:space="preserve">han. </w:t>
                        </w:r>
                        <w:r w:rsidR="007122B2">
                          <w:rPr>
                            <w:rFonts w:eastAsia="MS Mincho" w:cstheme="minorHAnsi"/>
                            <w:color w:val="404040" w:themeColor="text1" w:themeTint="BF"/>
                            <w:sz w:val="22"/>
                            <w:szCs w:val="22"/>
                          </w:rPr>
                          <w:t xml:space="preserve"> </w:t>
                        </w:r>
                      </w:p>
                      <w:p w14:paraId="30D16999" w14:textId="33A54F01" w:rsidR="00B14A24" w:rsidRPr="00B14A24" w:rsidRDefault="00B14A24" w:rsidP="00B14A24">
                        <w:pPr>
                          <w:jc w:val="center"/>
                          <w:rPr>
                            <w:rFonts w:ascii="Dubai" w:eastAsia="MS Mincho" w:hAnsi="Dubai" w:cs="Dubai"/>
                            <w:color w:val="404040" w:themeColor="text1" w:themeTint="BF"/>
                            <w:sz w:val="24"/>
                            <w:szCs w:val="24"/>
                          </w:rPr>
                        </w:pPr>
                        <w:r w:rsidRPr="00B14A24">
                          <w:rPr>
                            <w:rFonts w:ascii="Dubai" w:eastAsia="MS Mincho" w:hAnsi="Dubai" w:cs="Dubai"/>
                            <w:color w:val="404040" w:themeColor="text1" w:themeTint="BF"/>
                            <w:sz w:val="24"/>
                            <w:szCs w:val="24"/>
                            <w:rtl/>
                          </w:rPr>
                          <w:t>وَبَيْـنَ رِخْـوٍ وَالشَّدِيـدِ</w:t>
                        </w:r>
                        <w:r w:rsidR="0088672F">
                          <w:rPr>
                            <w:rFonts w:ascii="Dubai" w:eastAsia="MS Mincho" w:hAnsi="Dubai" w:cs="Dubai" w:hint="cs"/>
                            <w:color w:val="404040" w:themeColor="text1" w:themeTint="BF"/>
                            <w:sz w:val="24"/>
                            <w:szCs w:val="24"/>
                            <w:rtl/>
                          </w:rPr>
                          <w:t xml:space="preserve"> </w:t>
                        </w:r>
                        <w:r w:rsidR="0043192E">
                          <w:rPr>
                            <w:rFonts w:ascii="Dubai" w:eastAsia="MS Mincho" w:hAnsi="Dubai" w:cs="Dubai" w:hint="cs"/>
                            <w:color w:val="404040" w:themeColor="text1" w:themeTint="BF"/>
                            <w:sz w:val="24"/>
                            <w:szCs w:val="24"/>
                            <w:rtl/>
                          </w:rPr>
                          <w:t>:</w:t>
                        </w:r>
                        <w:r w:rsidRPr="00B14A24">
                          <w:rPr>
                            <w:rFonts w:ascii="Dubai" w:eastAsia="MS Mincho" w:hAnsi="Dubai" w:cs="Dubai"/>
                            <w:color w:val="404040" w:themeColor="text1" w:themeTint="BF"/>
                            <w:sz w:val="24"/>
                            <w:szCs w:val="24"/>
                            <w:rtl/>
                          </w:rPr>
                          <w:t xml:space="preserve"> لِـنْ عُمَـرْ</w:t>
                        </w:r>
                      </w:p>
                      <w:p w14:paraId="5463BB4E" w14:textId="14FB7F47" w:rsidR="00555356" w:rsidRPr="00054F2C" w:rsidRDefault="00555356" w:rsidP="00555356">
                        <w:pPr>
                          <w:rPr>
                            <w:rFonts w:eastAsia="MS Mincho" w:cstheme="minorHAnsi"/>
                            <w:color w:val="404040" w:themeColor="text1" w:themeTint="BF"/>
                            <w:sz w:val="22"/>
                            <w:szCs w:val="22"/>
                          </w:rPr>
                        </w:pPr>
                        <w:r w:rsidRPr="00054F2C">
                          <w:rPr>
                            <w:rFonts w:eastAsia="MS Mincho" w:cstheme="minorHAnsi"/>
                            <w:color w:val="404040" w:themeColor="text1" w:themeTint="BF"/>
                            <w:sz w:val="22"/>
                            <w:szCs w:val="22"/>
                          </w:rPr>
                          <w:t xml:space="preserve">yaitu </w:t>
                        </w:r>
                        <w:r w:rsidR="0088672F">
                          <w:rPr>
                            <w:rFonts w:eastAsia="MS Mincho" w:cstheme="minorHAnsi"/>
                            <w:color w:val="404040" w:themeColor="text1" w:themeTint="BF"/>
                            <w:sz w:val="22"/>
                            <w:szCs w:val="22"/>
                          </w:rPr>
                          <w:t>Lam Nun Ain Mim dan Ra</w:t>
                        </w:r>
                      </w:p>
                    </w:txbxContent>
                  </v:textbox>
                </v:shape>
                <v:shape id="Kotak Teks 18" o:spid="_x0000_s1329" type="#_x0000_t202" style="position:absolute;left:12302;top:-234;width:18119;height:7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" filled="f" stroked="f">
                  <v:textbox>
                    <w:txbxContent>
                      <w:p w14:paraId="7FB6E670" w14:textId="72F2FA41" w:rsidR="00555356" w:rsidRPr="002E17E0" w:rsidRDefault="00080E4E" w:rsidP="00555356">
                        <w:pPr>
                          <w:spacing w:after="0" w:line="240" w:lineRule="auto"/>
                          <w:jc w:val="center"/>
                          <w:rPr>
                            <w:color w:val="C68D08" w:themeColor="accent1" w:themeShade="BF"/>
                            <w:sz w:val="40"/>
                            <w:szCs w:val="40"/>
                          </w:rPr>
                        </w:pPr>
                        <w:r>
                          <w:rPr>
                            <w:color w:val="C68D08" w:themeColor="accent1" w:themeShade="BF"/>
                            <w:sz w:val="40"/>
                            <w:szCs w:val="40"/>
                          </w:rPr>
                          <w:t>BA</w:t>
                        </w:r>
                        <w:r w:rsidR="005A05E0">
                          <w:rPr>
                            <w:color w:val="C68D08" w:themeColor="accent1" w:themeShade="BF"/>
                            <w:sz w:val="40"/>
                            <w:szCs w:val="40"/>
                          </w:rPr>
                          <w:t>I</w:t>
                        </w:r>
                        <w:r>
                          <w:rPr>
                            <w:color w:val="C68D08" w:themeColor="accent1" w:themeShade="BF"/>
                            <w:sz w:val="40"/>
                            <w:szCs w:val="40"/>
                          </w:rPr>
                          <w:t>NIYYAH</w:t>
                        </w:r>
                      </w:p>
                      <w:p w14:paraId="26B35D69" w14:textId="784F5246" w:rsidR="00555356" w:rsidRPr="00FB5FBF" w:rsidRDefault="00E23B26" w:rsidP="00893A9D">
                        <w:pPr>
                          <w:spacing w:after="0" w:line="168" w:lineRule="auto"/>
                          <w:jc w:val="center"/>
                          <w:rPr>
                            <w:rFonts w:ascii="Dubai" w:hAnsi="Dubai" w:cs="Dubai"/>
                            <w:color w:val="743C08" w:themeColor="accent3"/>
                            <w:sz w:val="44"/>
                            <w:szCs w:val="44"/>
                          </w:rPr>
                        </w:pPr>
                        <w:r>
                          <w:rPr>
                            <w:rFonts w:ascii="Dubai" w:hAnsi="Dubai" w:cs="Dubai" w:hint="cs"/>
                            <w:color w:val="743C08" w:themeColor="accent3"/>
                            <w:sz w:val="44"/>
                            <w:szCs w:val="44"/>
                            <w:rtl/>
                          </w:rPr>
                          <w:t>بينية</w:t>
                        </w:r>
                      </w:p>
                    </w:txbxContent>
                  </v:textbox>
                </v:shape>
                <w10:wrap anchorx="margin"/>
              </v:group>
            </w:pict>
          </mc:Fallback>
        </mc:AlternateContent>
      </w:r>
      <w:r w:rsidR="002420F1">
        <w:rPr>
          <w:rFonts w:asciiTheme="majorHAnsi" w:eastAsiaTheme="majorEastAsia" w:hAnsiTheme="majorHAnsi" w:cstheme="majorBidi"/>
          <w:color w:val="C68D08" w:themeColor="accent1" w:themeShade="BF"/>
          <w:sz w:val="48"/>
          <w:szCs w:val="48"/>
        </w:rPr>
        <mc:AlternateContent>
          <mc:Choice Requires="wpg">
            <w:drawing>
              <wp:anchor distT="0" distB="0" distL="114300" distR="114300" simplePos="0" relativeHeight="251657381" behindDoc="0" locked="0" layoutInCell="1" allowOverlap="1" wp14:anchorId="45942CFB" wp14:editId="6D2EE5FA">
                <wp:simplePos x="0" y="0"/>
                <wp:positionH relativeFrom="margin">
                  <wp:align>center</wp:align>
                </wp:positionH>
                <wp:positionV relativeFrom="paragraph">
                  <wp:posOffset>4788730</wp:posOffset>
                </wp:positionV>
                <wp:extent cx="4280535" cy="1787769"/>
                <wp:effectExtent l="0" t="0" r="0" b="3175"/>
                <wp:wrapNone/>
                <wp:docPr id="414749137" name="Grup 414749137"/>
                <wp:cNvGraphicFramePr/>
                <a:graphic xmlns:a="http://schemas.openxmlformats.org/drawingml/2006/main">
                  <a:graphicData uri="http://schemas.microsoft.com/office/word/2010/wordprocessingGroup">
                    <wpg:wgp>
                      <wpg:cNvGrpSpPr/>
                      <wpg:grpSpPr>
                        <a:xfrm>
                          <a:off x="0" y="0"/>
                          <a:ext cx="4280535" cy="1787769"/>
                          <a:chOff x="0" y="0"/>
                          <a:chExt cx="4280537" cy="1834337"/>
                        </a:xfrm>
                      </wpg:grpSpPr>
                      <wps:wsp>
                        <wps:cNvPr id="897603816" name="Kotak Teks 18"/>
                        <wps:cNvSpPr txBox="1"/>
                        <wps:spPr>
                          <a:xfrm>
                            <a:off x="2219327" y="0"/>
                            <a:ext cx="2061210" cy="88053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4324B3" w14:textId="1489E7F2" w:rsidR="004A4E43" w:rsidRPr="002E17E0" w:rsidRDefault="00E06237" w:rsidP="00FB5FBF">
                              <w:pPr>
                                <w:spacing w:after="0" w:line="240" w:lineRule="auto"/>
                                <w:rPr>
                                  <w:color w:val="C68D08" w:themeColor="accent1" w:themeShade="BF"/>
                                  <w:sz w:val="40"/>
                                  <w:szCs w:val="40"/>
                                </w:rPr>
                              </w:pPr>
                              <w:r>
                                <w:rPr>
                                  <w:color w:val="C68D08" w:themeColor="accent1" w:themeShade="BF"/>
                                  <w:sz w:val="40"/>
                                  <w:szCs w:val="40"/>
                                </w:rPr>
                                <w:t>AR ROKHOWAH</w:t>
                              </w:r>
                            </w:p>
                            <w:p w14:paraId="79E3AD4F" w14:textId="553CB90B" w:rsidR="004A4E43" w:rsidRPr="00D75112" w:rsidRDefault="004A4E43" w:rsidP="00893A9D">
                              <w:pPr>
                                <w:spacing w:after="0" w:line="168" w:lineRule="auto"/>
                                <w:jc w:val="right"/>
                                <w:rPr>
                                  <w:rFonts w:ascii="Dubai" w:hAnsi="Dubai" w:cs="Dubai"/>
                                  <w:color w:val="743C08" w:themeColor="accent3"/>
                                  <w:sz w:val="48"/>
                                  <w:szCs w:val="48"/>
                                </w:rPr>
                              </w:pPr>
                              <w:r>
                                <w:rPr>
                                  <w:rFonts w:ascii="Dubai" w:hAnsi="Dubai" w:cs="Dubai" w:hint="cs"/>
                                  <w:color w:val="743C08" w:themeColor="accent3"/>
                                  <w:sz w:val="48"/>
                                  <w:szCs w:val="48"/>
                                  <w:rtl/>
                                </w:rPr>
                                <w:t>ال</w:t>
                              </w:r>
                              <w:r w:rsidR="00E23B26">
                                <w:rPr>
                                  <w:rFonts w:ascii="Dubai" w:hAnsi="Dubai" w:cs="Dubai" w:hint="cs"/>
                                  <w:color w:val="743C08" w:themeColor="accent3"/>
                                  <w:sz w:val="48"/>
                                  <w:szCs w:val="48"/>
                                  <w:rtl/>
                                </w:rPr>
                                <w:t>رخاوة</w:t>
                              </w:r>
                              <w:r>
                                <w:rPr>
                                  <w:rFonts w:ascii="Dubai" w:hAnsi="Dubai" w:cs="Dubai"/>
                                  <w:color w:val="743C08" w:themeColor="accent3"/>
                                  <w:sz w:val="48"/>
                                  <w:szCs w:val="4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5621936" name="Kotak Teks 18"/>
                        <wps:cNvSpPr txBox="1"/>
                        <wps:spPr>
                          <a:xfrm>
                            <a:off x="0" y="778532"/>
                            <a:ext cx="4277360" cy="10558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E2EBC9" w14:textId="57FC8EC3" w:rsidR="004A4E43" w:rsidRPr="00ED1F5F" w:rsidRDefault="004A4E43" w:rsidP="00561DE7">
                              <w:pPr>
                                <w:rPr>
                                  <w:color w:val="404040" w:themeColor="text1" w:themeTint="BF"/>
                                  <w:sz w:val="21"/>
                                  <w:szCs w:val="21"/>
                                </w:rPr>
                              </w:pPr>
                              <w:r>
                                <w:rPr>
                                  <w:rFonts w:ascii="Cascadia Mono SemiLight" w:eastAsia="MS Mincho" w:hAnsi="Cascadia Mono SemiLight" w:cs="Cascadia Mono SemiLight"/>
                                  <w:color w:val="595959" w:themeColor="text1" w:themeTint="A6"/>
                                  <w:sz w:val="24"/>
                                  <w:szCs w:val="24"/>
                                </w:rPr>
                                <w:tab/>
                              </w:r>
                              <w:r w:rsidRPr="00C506FE">
                                <w:rPr>
                                  <w:rFonts w:eastAsia="MS Mincho" w:cstheme="minorHAnsi"/>
                                  <w:color w:val="404040" w:themeColor="text1" w:themeTint="BF"/>
                                  <w:sz w:val="22"/>
                                  <w:szCs w:val="22"/>
                                </w:rPr>
                                <w:t xml:space="preserve">Secara bahasa </w:t>
                              </w:r>
                              <w:r w:rsidR="002420F1">
                                <w:rPr>
                                  <w:rFonts w:eastAsia="MS Mincho" w:cstheme="minorHAnsi"/>
                                  <w:color w:val="404040" w:themeColor="text1" w:themeTint="BF"/>
                                  <w:sz w:val="22"/>
                                  <w:szCs w:val="22"/>
                                </w:rPr>
                                <w:t>Rokhowah</w:t>
                              </w:r>
                              <w:r w:rsidRPr="00C506FE">
                                <w:rPr>
                                  <w:rFonts w:eastAsia="MS Mincho" w:cstheme="minorHAnsi"/>
                                  <w:color w:val="404040" w:themeColor="text1" w:themeTint="BF"/>
                                  <w:sz w:val="22"/>
                                  <w:szCs w:val="22"/>
                                </w:rPr>
                                <w:t xml:space="preserve"> berarti </w:t>
                              </w:r>
                              <w:r w:rsidR="002420F1">
                                <w:rPr>
                                  <w:rFonts w:eastAsia="MS Mincho" w:cstheme="minorHAnsi"/>
                                  <w:color w:val="404040" w:themeColor="text1" w:themeTint="BF"/>
                                  <w:sz w:val="22"/>
                                  <w:szCs w:val="22"/>
                                </w:rPr>
                                <w:t>Mengalir</w:t>
                              </w:r>
                              <w:r>
                                <w:rPr>
                                  <w:rFonts w:eastAsia="MS Mincho" w:cstheme="minorHAnsi"/>
                                  <w:color w:val="404040" w:themeColor="text1" w:themeTint="BF"/>
                                  <w:sz w:val="22"/>
                                  <w:szCs w:val="22"/>
                                </w:rPr>
                                <w:t>,</w:t>
                              </w:r>
                              <w:r w:rsidRPr="00C506FE">
                                <w:rPr>
                                  <w:rFonts w:eastAsia="MS Mincho" w:cstheme="minorHAnsi"/>
                                  <w:color w:val="404040" w:themeColor="text1" w:themeTint="BF"/>
                                  <w:sz w:val="22"/>
                                  <w:szCs w:val="22"/>
                                </w:rPr>
                                <w:t xml:space="preserve"> Secara istilah adalah </w:t>
                              </w:r>
                              <w:r w:rsidR="002420F1">
                                <w:rPr>
                                  <w:rFonts w:eastAsia="MS Mincho" w:cstheme="minorHAnsi"/>
                                  <w:color w:val="404040" w:themeColor="text1" w:themeTint="BF"/>
                                  <w:sz w:val="22"/>
                                  <w:szCs w:val="22"/>
                                </w:rPr>
                                <w:t>Mengalirnya suara</w:t>
                              </w:r>
                              <w:r w:rsidRPr="00C506FE">
                                <w:rPr>
                                  <w:rFonts w:eastAsia="MS Mincho" w:cstheme="minorHAnsi"/>
                                  <w:color w:val="404040" w:themeColor="text1" w:themeTint="BF"/>
                                  <w:sz w:val="22"/>
                                  <w:szCs w:val="22"/>
                                </w:rPr>
                                <w:t xml:space="preserve"> ketika menyebutkan suatu huruf</w:t>
                              </w:r>
                              <w:r w:rsidR="00CF56CC">
                                <w:rPr>
                                  <w:rFonts w:eastAsia="MS Mincho" w:cstheme="minorHAnsi"/>
                                  <w:color w:val="404040" w:themeColor="text1" w:themeTint="BF"/>
                                  <w:sz w:val="22"/>
                                  <w:szCs w:val="22"/>
                                </w:rPr>
                                <w:t xml:space="preserve">, </w:t>
                              </w:r>
                              <w:r>
                                <w:rPr>
                                  <w:rFonts w:eastAsia="MS Mincho" w:cstheme="minorHAnsi"/>
                                  <w:color w:val="404040" w:themeColor="text1" w:themeTint="BF"/>
                                  <w:sz w:val="22"/>
                                  <w:szCs w:val="22"/>
                                </w:rPr>
                                <w:t>A</w:t>
                              </w:r>
                              <w:r w:rsidR="00CF56CC">
                                <w:rPr>
                                  <w:rFonts w:eastAsia="MS Mincho" w:cstheme="minorHAnsi"/>
                                  <w:color w:val="404040" w:themeColor="text1" w:themeTint="BF"/>
                                  <w:sz w:val="22"/>
                                  <w:szCs w:val="22"/>
                                </w:rPr>
                                <w:t>r Rokhowah hurufnya adalah</w:t>
                              </w:r>
                              <w:r>
                                <w:rPr>
                                  <w:rFonts w:eastAsia="MS Mincho" w:cstheme="minorHAnsi"/>
                                  <w:color w:val="404040" w:themeColor="text1" w:themeTint="BF"/>
                                  <w:sz w:val="22"/>
                                  <w:szCs w:val="22"/>
                                </w:rPr>
                                <w:t xml:space="preserve"> semua huruf selain huruf huruf </w:t>
                              </w:r>
                              <w:r w:rsidR="00CF56CC">
                                <w:rPr>
                                  <w:rFonts w:eastAsia="MS Mincho" w:cstheme="minorHAnsi"/>
                                  <w:color w:val="404040" w:themeColor="text1" w:themeTint="BF"/>
                                  <w:sz w:val="22"/>
                                  <w:szCs w:val="22"/>
                                </w:rPr>
                                <w:t>Asy Syiddah dan Bain</w:t>
                              </w:r>
                              <w:r w:rsidR="005A05E0">
                                <w:rPr>
                                  <w:rFonts w:eastAsia="MS Mincho" w:cstheme="minorHAnsi"/>
                                  <w:color w:val="404040" w:themeColor="text1" w:themeTint="BF"/>
                                  <w:sz w:val="22"/>
                                  <w:szCs w:val="22"/>
                                </w:rPr>
                                <w:t>iyyah.</w:t>
                              </w:r>
                            </w:p>
                            <w:p w14:paraId="287C8AE3" w14:textId="77777777" w:rsidR="004A4E43" w:rsidRPr="00BE6D37" w:rsidRDefault="004A4E43" w:rsidP="006A0525">
                              <w:pPr>
                                <w:rPr>
                                  <w:rFonts w:cstheme="minorHAnsi"/>
                                  <w:color w:val="404040" w:themeColor="text1" w:themeTint="BF"/>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942CFB" id="Grup 414749137" o:spid="_x0000_s1330" style="position:absolute;margin-left:0;margin-top:377.05pt;width:337.05pt;height:140.75pt;z-index:251657381;mso-position-horizontal:center;mso-position-horizontal-relative:margin;mso-height-relative:margin" coordsize="42805,18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">
                <v:shape id="Kotak Teks 18" o:spid="_x0000_s1331" type="#_x0000_t202" style="position:absolute;left:22193;width:20612;height:8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" filled="f" stroked="f">
                  <v:textbox>
                    <w:txbxContent>
                      <w:p w14:paraId="1B4324B3" w14:textId="1489E7F2" w:rsidR="004A4E43" w:rsidRPr="002E17E0" w:rsidRDefault="00E06237" w:rsidP="00FB5FBF">
                        <w:pPr>
                          <w:spacing w:after="0" w:line="240" w:lineRule="auto"/>
                          <w:rPr>
                            <w:color w:val="C68D08" w:themeColor="accent1" w:themeShade="BF"/>
                            <w:sz w:val="40"/>
                            <w:szCs w:val="40"/>
                          </w:rPr>
                        </w:pPr>
                        <w:r>
                          <w:rPr>
                            <w:color w:val="C68D08" w:themeColor="accent1" w:themeShade="BF"/>
                            <w:sz w:val="40"/>
                            <w:szCs w:val="40"/>
                          </w:rPr>
                          <w:t>AR ROKHOWAH</w:t>
                        </w:r>
                      </w:p>
                      <w:p w14:paraId="79E3AD4F" w14:textId="553CB90B" w:rsidR="004A4E43" w:rsidRPr="00D75112" w:rsidRDefault="004A4E43" w:rsidP="00893A9D">
                        <w:pPr>
                          <w:spacing w:after="0" w:line="168" w:lineRule="auto"/>
                          <w:jc w:val="right"/>
                          <w:rPr>
                            <w:rFonts w:ascii="Dubai" w:hAnsi="Dubai" w:cs="Dubai"/>
                            <w:color w:val="743C08" w:themeColor="accent3"/>
                            <w:sz w:val="48"/>
                            <w:szCs w:val="48"/>
                          </w:rPr>
                        </w:pPr>
                        <w:r>
                          <w:rPr>
                            <w:rFonts w:ascii="Dubai" w:hAnsi="Dubai" w:cs="Dubai" w:hint="cs"/>
                            <w:color w:val="743C08" w:themeColor="accent3"/>
                            <w:sz w:val="48"/>
                            <w:szCs w:val="48"/>
                            <w:rtl/>
                          </w:rPr>
                          <w:t>ال</w:t>
                        </w:r>
                        <w:r w:rsidR="00E23B26">
                          <w:rPr>
                            <w:rFonts w:ascii="Dubai" w:hAnsi="Dubai" w:cs="Dubai" w:hint="cs"/>
                            <w:color w:val="743C08" w:themeColor="accent3"/>
                            <w:sz w:val="48"/>
                            <w:szCs w:val="48"/>
                            <w:rtl/>
                          </w:rPr>
                          <w:t>رخاوة</w:t>
                        </w:r>
                        <w:r>
                          <w:rPr>
                            <w:rFonts w:ascii="Dubai" w:hAnsi="Dubai" w:cs="Dubai"/>
                            <w:color w:val="743C08" w:themeColor="accent3"/>
                            <w:sz w:val="48"/>
                            <w:szCs w:val="48"/>
                          </w:rPr>
                          <w:t xml:space="preserve">               </w:t>
                        </w:r>
                      </w:p>
                    </w:txbxContent>
                  </v:textbox>
                </v:shape>
                <v:shape id="Kotak Teks 18" o:spid="_x0000_s1332" type="#_x0000_t202" style="position:absolute;top:7785;width:42773;height:10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" filled="f" stroked="f">
                  <v:textbox>
                    <w:txbxContent>
                      <w:p w14:paraId="7CE2EBC9" w14:textId="57FC8EC3" w:rsidR="004A4E43" w:rsidRPr="00ED1F5F" w:rsidRDefault="004A4E43" w:rsidP="00561DE7">
                        <w:pPr>
                          <w:rPr>
                            <w:color w:val="404040" w:themeColor="text1" w:themeTint="BF"/>
                            <w:sz w:val="21"/>
                            <w:szCs w:val="21"/>
                          </w:rPr>
                        </w:pPr>
                        <w:r>
                          <w:rPr>
                            <w:rFonts w:ascii="Cascadia Mono SemiLight" w:eastAsia="MS Mincho" w:hAnsi="Cascadia Mono SemiLight" w:cs="Cascadia Mono SemiLight"/>
                            <w:color w:val="595959" w:themeColor="text1" w:themeTint="A6"/>
                            <w:sz w:val="24"/>
                            <w:szCs w:val="24"/>
                          </w:rPr>
                          <w:tab/>
                        </w:r>
                        <w:r w:rsidRPr="00C506FE">
                          <w:rPr>
                            <w:rFonts w:eastAsia="MS Mincho" w:cstheme="minorHAnsi"/>
                            <w:color w:val="404040" w:themeColor="text1" w:themeTint="BF"/>
                            <w:sz w:val="22"/>
                            <w:szCs w:val="22"/>
                          </w:rPr>
                          <w:t xml:space="preserve">Secara bahasa </w:t>
                        </w:r>
                        <w:r w:rsidR="002420F1">
                          <w:rPr>
                            <w:rFonts w:eastAsia="MS Mincho" w:cstheme="minorHAnsi"/>
                            <w:color w:val="404040" w:themeColor="text1" w:themeTint="BF"/>
                            <w:sz w:val="22"/>
                            <w:szCs w:val="22"/>
                          </w:rPr>
                          <w:t>Rokhowah</w:t>
                        </w:r>
                        <w:r w:rsidRPr="00C506FE">
                          <w:rPr>
                            <w:rFonts w:eastAsia="MS Mincho" w:cstheme="minorHAnsi"/>
                            <w:color w:val="404040" w:themeColor="text1" w:themeTint="BF"/>
                            <w:sz w:val="22"/>
                            <w:szCs w:val="22"/>
                          </w:rPr>
                          <w:t xml:space="preserve"> berarti </w:t>
                        </w:r>
                        <w:r w:rsidR="002420F1">
                          <w:rPr>
                            <w:rFonts w:eastAsia="MS Mincho" w:cstheme="minorHAnsi"/>
                            <w:color w:val="404040" w:themeColor="text1" w:themeTint="BF"/>
                            <w:sz w:val="22"/>
                            <w:szCs w:val="22"/>
                          </w:rPr>
                          <w:t>Mengalir</w:t>
                        </w:r>
                        <w:r>
                          <w:rPr>
                            <w:rFonts w:eastAsia="MS Mincho" w:cstheme="minorHAnsi"/>
                            <w:color w:val="404040" w:themeColor="text1" w:themeTint="BF"/>
                            <w:sz w:val="22"/>
                            <w:szCs w:val="22"/>
                          </w:rPr>
                          <w:t>,</w:t>
                        </w:r>
                        <w:r w:rsidRPr="00C506FE">
                          <w:rPr>
                            <w:rFonts w:eastAsia="MS Mincho" w:cstheme="minorHAnsi"/>
                            <w:color w:val="404040" w:themeColor="text1" w:themeTint="BF"/>
                            <w:sz w:val="22"/>
                            <w:szCs w:val="22"/>
                          </w:rPr>
                          <w:t xml:space="preserve"> Secara istilah adalah </w:t>
                        </w:r>
                        <w:r w:rsidR="002420F1">
                          <w:rPr>
                            <w:rFonts w:eastAsia="MS Mincho" w:cstheme="minorHAnsi"/>
                            <w:color w:val="404040" w:themeColor="text1" w:themeTint="BF"/>
                            <w:sz w:val="22"/>
                            <w:szCs w:val="22"/>
                          </w:rPr>
                          <w:t>Mengalirnya suara</w:t>
                        </w:r>
                        <w:r w:rsidRPr="00C506FE">
                          <w:rPr>
                            <w:rFonts w:eastAsia="MS Mincho" w:cstheme="minorHAnsi"/>
                            <w:color w:val="404040" w:themeColor="text1" w:themeTint="BF"/>
                            <w:sz w:val="22"/>
                            <w:szCs w:val="22"/>
                          </w:rPr>
                          <w:t xml:space="preserve"> ketika menyebutkan suatu huruf</w:t>
                        </w:r>
                        <w:r w:rsidR="00CF56CC">
                          <w:rPr>
                            <w:rFonts w:eastAsia="MS Mincho" w:cstheme="minorHAnsi"/>
                            <w:color w:val="404040" w:themeColor="text1" w:themeTint="BF"/>
                            <w:sz w:val="22"/>
                            <w:szCs w:val="22"/>
                          </w:rPr>
                          <w:t xml:space="preserve">, </w:t>
                        </w:r>
                        <w:r>
                          <w:rPr>
                            <w:rFonts w:eastAsia="MS Mincho" w:cstheme="minorHAnsi"/>
                            <w:color w:val="404040" w:themeColor="text1" w:themeTint="BF"/>
                            <w:sz w:val="22"/>
                            <w:szCs w:val="22"/>
                          </w:rPr>
                          <w:t>A</w:t>
                        </w:r>
                        <w:r w:rsidR="00CF56CC">
                          <w:rPr>
                            <w:rFonts w:eastAsia="MS Mincho" w:cstheme="minorHAnsi"/>
                            <w:color w:val="404040" w:themeColor="text1" w:themeTint="BF"/>
                            <w:sz w:val="22"/>
                            <w:szCs w:val="22"/>
                          </w:rPr>
                          <w:t>r Rokhowah hurufnya adalah</w:t>
                        </w:r>
                        <w:r>
                          <w:rPr>
                            <w:rFonts w:eastAsia="MS Mincho" w:cstheme="minorHAnsi"/>
                            <w:color w:val="404040" w:themeColor="text1" w:themeTint="BF"/>
                            <w:sz w:val="22"/>
                            <w:szCs w:val="22"/>
                          </w:rPr>
                          <w:t xml:space="preserve"> semua huruf selain huruf huruf </w:t>
                        </w:r>
                        <w:r w:rsidR="00CF56CC">
                          <w:rPr>
                            <w:rFonts w:eastAsia="MS Mincho" w:cstheme="minorHAnsi"/>
                            <w:color w:val="404040" w:themeColor="text1" w:themeTint="BF"/>
                            <w:sz w:val="22"/>
                            <w:szCs w:val="22"/>
                          </w:rPr>
                          <w:t>Asy Syiddah dan Bain</w:t>
                        </w:r>
                        <w:r w:rsidR="005A05E0">
                          <w:rPr>
                            <w:rFonts w:eastAsia="MS Mincho" w:cstheme="minorHAnsi"/>
                            <w:color w:val="404040" w:themeColor="text1" w:themeTint="BF"/>
                            <w:sz w:val="22"/>
                            <w:szCs w:val="22"/>
                          </w:rPr>
                          <w:t>iyyah.</w:t>
                        </w:r>
                      </w:p>
                      <w:p w14:paraId="287C8AE3" w14:textId="77777777" w:rsidR="004A4E43" w:rsidRPr="00BE6D37" w:rsidRDefault="004A4E43" w:rsidP="006A0525">
                        <w:pPr>
                          <w:rPr>
                            <w:rFonts w:cstheme="minorHAnsi"/>
                            <w:color w:val="404040" w:themeColor="text1" w:themeTint="BF"/>
                            <w:sz w:val="21"/>
                            <w:szCs w:val="21"/>
                          </w:rPr>
                        </w:pPr>
                      </w:p>
                    </w:txbxContent>
                  </v:textbox>
                </v:shape>
                <w10:wrap anchorx="margin"/>
              </v:group>
            </w:pict>
          </mc:Fallback>
        </mc:AlternateContent>
      </w:r>
      <w:r w:rsidR="00B60FB0">
        <w:rPr>
          <w:rFonts w:asciiTheme="majorHAnsi" w:eastAsiaTheme="majorEastAsia" w:hAnsiTheme="majorHAnsi" w:cstheme="majorBidi"/>
          <w:color w:val="C68D08" w:themeColor="accent1" w:themeShade="BF"/>
          <w:sz w:val="48"/>
          <w:szCs w:val="48"/>
        </w:rPr>
        <mc:AlternateContent>
          <mc:Choice Requires="wps">
            <w:drawing>
              <wp:anchor distT="0" distB="0" distL="114300" distR="114300" simplePos="0" relativeHeight="251657379" behindDoc="0" locked="0" layoutInCell="1" allowOverlap="1" wp14:anchorId="09B0F091" wp14:editId="70182D8C">
                <wp:simplePos x="0" y="0"/>
                <wp:positionH relativeFrom="margin">
                  <wp:align>right</wp:align>
                </wp:positionH>
                <wp:positionV relativeFrom="paragraph">
                  <wp:posOffset>-726</wp:posOffset>
                </wp:positionV>
                <wp:extent cx="4414520" cy="6634480"/>
                <wp:effectExtent l="0" t="0" r="5080" b="0"/>
                <wp:wrapNone/>
                <wp:docPr id="2137197678" name="Persegi Panjang 2137197678"/>
                <wp:cNvGraphicFramePr/>
                <a:graphic xmlns:a="http://schemas.openxmlformats.org/drawingml/2006/main">
                  <a:graphicData uri="http://schemas.microsoft.com/office/word/2010/wordprocessingShape">
                    <wps:wsp>
                      <wps:cNvSpPr/>
                      <wps:spPr>
                        <a:xfrm>
                          <a:off x="0" y="0"/>
                          <a:ext cx="4414520" cy="6634480"/>
                        </a:xfrm>
                        <a:prstGeom prst="rect">
                          <a:avLst/>
                        </a:prstGeom>
                        <a:solidFill>
                          <a:srgbClr val="FDEAB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FDE4164" w14:textId="77777777" w:rsidR="00B60FB0" w:rsidRDefault="00B60FB0" w:rsidP="00A7197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B0F091" id="Persegi Panjang 2137197678" o:spid="_x0000_s1333" style="position:absolute;margin-left:296.4pt;margin-top:-.05pt;width:347.6pt;height:522.4pt;z-index:251657379;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" fillcolor="#fdeabc" stroked="f" strokeweight="1pt">
                <v:textbox>
                  <w:txbxContent>
                    <w:p w14:paraId="0FDE4164" w14:textId="77777777" w:rsidR="00B60FB0" w:rsidRDefault="00B60FB0" w:rsidP="00A7197E">
                      <w:pPr>
                        <w:jc w:val="center"/>
                      </w:pPr>
                    </w:p>
                  </w:txbxContent>
                </v:textbox>
                <w10:wrap anchorx="margin"/>
              </v:rect>
            </w:pict>
          </mc:Fallback>
        </mc:AlternateContent>
      </w:r>
      <w:r w:rsidR="00AE0A4A">
        <w:rPr>
          <w:rFonts w:asciiTheme="majorHAnsi" w:eastAsiaTheme="majorEastAsia" w:hAnsiTheme="majorHAnsi" w:cstheme="majorBidi"/>
          <w:color w:val="C68D08" w:themeColor="accent1" w:themeShade="BF"/>
          <w:sz w:val="48"/>
          <w:szCs w:val="48"/>
        </w:rPr>
        <mc:AlternateContent>
          <mc:Choice Requires="wpg">
            <w:drawing>
              <wp:anchor distT="0" distB="0" distL="114300" distR="114300" simplePos="0" relativeHeight="251654259" behindDoc="0" locked="0" layoutInCell="1" allowOverlap="1" wp14:anchorId="1C468F0A" wp14:editId="23BB5F3D">
                <wp:simplePos x="0" y="0"/>
                <wp:positionH relativeFrom="margin">
                  <wp:align>right</wp:align>
                </wp:positionH>
                <wp:positionV relativeFrom="page">
                  <wp:posOffset>-11251777</wp:posOffset>
                </wp:positionV>
                <wp:extent cx="4414520" cy="6634480"/>
                <wp:effectExtent l="0" t="0" r="5080" b="0"/>
                <wp:wrapNone/>
                <wp:docPr id="1513561298" name="Grup 1513561298"/>
                <wp:cNvGraphicFramePr/>
                <a:graphic xmlns:a="http://schemas.openxmlformats.org/drawingml/2006/main">
                  <a:graphicData uri="http://schemas.microsoft.com/office/word/2010/wordprocessingGroup">
                    <wpg:wgp>
                      <wpg:cNvGrpSpPr/>
                      <wpg:grpSpPr>
                        <a:xfrm>
                          <a:off x="0" y="0"/>
                          <a:ext cx="4414520" cy="6634480"/>
                          <a:chOff x="0" y="0"/>
                          <a:chExt cx="4414520" cy="6634480"/>
                        </a:xfrm>
                      </wpg:grpSpPr>
                      <wps:wsp>
                        <wps:cNvPr id="145004152" name="Persegi Panjang 1"/>
                        <wps:cNvSpPr/>
                        <wps:spPr>
                          <a:xfrm>
                            <a:off x="0" y="0"/>
                            <a:ext cx="4414520" cy="6634480"/>
                          </a:xfrm>
                          <a:prstGeom prst="rect">
                            <a:avLst/>
                          </a:prstGeom>
                          <a:solidFill>
                            <a:srgbClr val="FDEAB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C30B60" w14:textId="77777777" w:rsidR="00AE0A4A" w:rsidRDefault="00AE0A4A" w:rsidP="00A7197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6219529" name="Persegi Panjang 2"/>
                        <wps:cNvSpPr/>
                        <wps:spPr>
                          <a:xfrm>
                            <a:off x="0" y="5317067"/>
                            <a:ext cx="4414520" cy="1315720"/>
                          </a:xfrm>
                          <a:prstGeom prst="rect">
                            <a:avLst/>
                          </a:prstGeom>
                          <a:solidFill>
                            <a:schemeClr val="accent1">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C468F0A" id="Grup 1513561298" o:spid="_x0000_s1334" style="position:absolute;margin-left:296.4pt;margin-top:-885.95pt;width:347.6pt;height:522.4pt;z-index:251654259;mso-position-horizontal:right;mso-position-horizontal-relative:margin;mso-position-vertical-relative:page" coordsize="44145,66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">
                <v:rect id="_x0000_s1335" style="position:absolute;width:44145;height:66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" fillcolor="#fdeabc" stroked="f" strokeweight="1pt">
                  <v:textbox>
                    <w:txbxContent>
                      <w:p w14:paraId="3BC30B60" w14:textId="77777777" w:rsidR="00AE0A4A" w:rsidRDefault="00AE0A4A" w:rsidP="00A7197E">
                        <w:pPr>
                          <w:jc w:val="center"/>
                        </w:pPr>
                      </w:p>
                    </w:txbxContent>
                  </v:textbox>
                </v:rect>
                <v:rect id="Persegi Panjang 2" o:spid="_x0000_s1336" style="position:absolute;top:53170;width:44145;height:131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" fillcolor="#f9d277 [1940]" stroked="f" strokeweight="1pt"/>
                <w10:wrap anchorx="margin" anchory="page"/>
              </v:group>
            </w:pict>
          </mc:Fallback>
        </mc:AlternateContent>
      </w:r>
      <w:r w:rsidR="003B3AC4">
        <w:rPr>
          <w:rFonts w:asciiTheme="majorHAnsi" w:eastAsiaTheme="majorEastAsia" w:hAnsiTheme="majorHAnsi" w:cstheme="majorBidi"/>
          <w:color w:val="C68D08" w:themeColor="accent1" w:themeShade="BF"/>
          <w:sz w:val="36"/>
          <w:szCs w:val="36"/>
          <w:lang w:val="id-ID"/>
        </w:rPr>
        <w:br w:type="page"/>
      </w:r>
    </w:p>
    <w:p w14:paraId="709ABD3D" w14:textId="191639A6" w:rsidR="003B3AC4" w:rsidRDefault="00223F93">
      <w:pPr>
        <w:rPr>
          <w:rFonts w:asciiTheme="majorHAnsi" w:eastAsiaTheme="majorEastAsia" w:hAnsiTheme="majorHAnsi" w:cstheme="majorBidi"/>
          <w:color w:val="C68D08" w:themeColor="accent1" w:themeShade="BF"/>
          <w:sz w:val="36"/>
          <w:szCs w:val="36"/>
          <w:lang w:val="id-ID"/>
        </w:rPr>
      </w:pPr>
      <w:r>
        <w:lastRenderedPageBreak/>
        <mc:AlternateContent>
          <mc:Choice Requires="wps">
            <w:drawing>
              <wp:anchor distT="0" distB="0" distL="114300" distR="114300" simplePos="0" relativeHeight="251664550" behindDoc="0" locked="0" layoutInCell="1" allowOverlap="1" wp14:anchorId="5EC2D2F3" wp14:editId="61B8EE88">
                <wp:simplePos x="0" y="0"/>
                <wp:positionH relativeFrom="page">
                  <wp:posOffset>-6350</wp:posOffset>
                </wp:positionH>
                <wp:positionV relativeFrom="paragraph">
                  <wp:posOffset>6634481</wp:posOffset>
                </wp:positionV>
                <wp:extent cx="527050" cy="452754"/>
                <wp:effectExtent l="0" t="0" r="0" b="5080"/>
                <wp:wrapNone/>
                <wp:docPr id="1583536417" name="Kotak Teks 1583536417"/>
                <wp:cNvGraphicFramePr/>
                <a:graphic xmlns:a="http://schemas.openxmlformats.org/drawingml/2006/main">
                  <a:graphicData uri="http://schemas.microsoft.com/office/word/2010/wordprocessingShape">
                    <wps:wsp>
                      <wps:cNvSpPr txBox="1"/>
                      <wps:spPr>
                        <a:xfrm>
                          <a:off x="0" y="0"/>
                          <a:ext cx="527050" cy="45275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6A6DCB2" w14:textId="7D54E848" w:rsidR="00223F93" w:rsidRPr="003E70A7" w:rsidRDefault="00223F93" w:rsidP="003C1BC1">
                            <w:pPr>
                              <w:rPr>
                                <w:rFonts w:ascii="13/5Atom Sans" w:hAnsi="13/5Atom Sans"/>
                                <w:sz w:val="40"/>
                                <w:szCs w:val="40"/>
                              </w:rPr>
                            </w:pPr>
                            <w:r w:rsidRPr="004F7B4C">
                              <w:rPr>
                                <w:rFonts w:ascii="13/5Atom Sans" w:hAnsi="13/5Atom Sans"/>
                                <w:color w:val="595959" w:themeColor="text1" w:themeTint="A6"/>
                                <w:sz w:val="96"/>
                                <w:szCs w:val="96"/>
                              </w:rPr>
                              <w:t>1</w:t>
                            </w:r>
                            <w:r w:rsidR="005A10AC" w:rsidRPr="004F7B4C">
                              <w:rPr>
                                <w:rFonts w:ascii="13/5Atom Sans" w:hAnsi="13/5Atom Sans"/>
                                <w:color w:val="595959" w:themeColor="text1" w:themeTint="A6"/>
                                <w:sz w:val="96"/>
                                <w:szCs w:val="96"/>
                              </w:rPr>
                              <w:t>3</w:t>
                            </w:r>
                            <w:r w:rsidRPr="003E70A7">
                              <w:rPr>
                                <w:rFonts w:ascii="13/5Atom Sans" w:hAnsi="13/5Atom Sans"/>
                                <w:sz w:val="120"/>
                                <w:szCs w:val="1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2D2F3" id="Kotak Teks 1583536417" o:spid="_x0000_s1337" type="#_x0000_t202" style="position:absolute;margin-left:-.5pt;margin-top:522.4pt;width:41.5pt;height:35.65pt;z-index:25166455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" filled="f" stroked="f">
                <v:textbox>
                  <w:txbxContent>
                    <w:p w14:paraId="16A6DCB2" w14:textId="7D54E848" w:rsidR="00223F93" w:rsidRPr="003E70A7" w:rsidRDefault="00223F93" w:rsidP="003C1BC1">
                      <w:pPr>
                        <w:rPr>
                          <w:rFonts w:ascii="13/5Atom Sans" w:hAnsi="13/5Atom Sans"/>
                          <w:sz w:val="40"/>
                          <w:szCs w:val="40"/>
                        </w:rPr>
                      </w:pPr>
                      <w:r w:rsidRPr="004F7B4C">
                        <w:rPr>
                          <w:rFonts w:ascii="13/5Atom Sans" w:hAnsi="13/5Atom Sans"/>
                          <w:color w:val="595959" w:themeColor="text1" w:themeTint="A6"/>
                          <w:sz w:val="96"/>
                          <w:szCs w:val="96"/>
                        </w:rPr>
                        <w:t>1</w:t>
                      </w:r>
                      <w:r w:rsidR="005A10AC" w:rsidRPr="004F7B4C">
                        <w:rPr>
                          <w:rFonts w:ascii="13/5Atom Sans" w:hAnsi="13/5Atom Sans"/>
                          <w:color w:val="595959" w:themeColor="text1" w:themeTint="A6"/>
                          <w:sz w:val="96"/>
                          <w:szCs w:val="96"/>
                        </w:rPr>
                        <w:t>3</w:t>
                      </w:r>
                      <w:r w:rsidRPr="003E70A7">
                        <w:rPr>
                          <w:rFonts w:ascii="13/5Atom Sans" w:hAnsi="13/5Atom Sans"/>
                          <w:sz w:val="120"/>
                          <w:szCs w:val="120"/>
                        </w:rPr>
                        <w:t xml:space="preserve"> </w:t>
                      </w:r>
                    </w:p>
                  </w:txbxContent>
                </v:textbox>
                <w10:wrap anchorx="page"/>
              </v:shape>
            </w:pict>
          </mc:Fallback>
        </mc:AlternateContent>
      </w:r>
      <w:r w:rsidR="00B626BF">
        <mc:AlternateContent>
          <mc:Choice Requires="wps">
            <w:drawing>
              <wp:anchor distT="0" distB="0" distL="114300" distR="114300" simplePos="0" relativeHeight="251654267" behindDoc="0" locked="0" layoutInCell="1" allowOverlap="1" wp14:anchorId="5927995B" wp14:editId="01321E50">
                <wp:simplePos x="0" y="0"/>
                <wp:positionH relativeFrom="margin">
                  <wp:posOffset>498656</wp:posOffset>
                </wp:positionH>
                <wp:positionV relativeFrom="paragraph">
                  <wp:posOffset>-33564</wp:posOffset>
                </wp:positionV>
                <wp:extent cx="2926976" cy="367553"/>
                <wp:effectExtent l="0" t="0" r="0" b="0"/>
                <wp:wrapNone/>
                <wp:docPr id="1169000720" name="Kotak Teks 1169000720"/>
                <wp:cNvGraphicFramePr/>
                <a:graphic xmlns:a="http://schemas.openxmlformats.org/drawingml/2006/main">
                  <a:graphicData uri="http://schemas.microsoft.com/office/word/2010/wordprocessingShape">
                    <wps:wsp>
                      <wps:cNvSpPr txBox="1"/>
                      <wps:spPr>
                        <a:xfrm>
                          <a:off x="0" y="0"/>
                          <a:ext cx="2926976" cy="3675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31C221" w14:textId="77777777" w:rsidR="00EB6F95" w:rsidRPr="00827E03" w:rsidRDefault="00EB6F95" w:rsidP="00827E03">
                            <w:pPr>
                              <w:rPr>
                                <w:color w:val="404040" w:themeColor="text1" w:themeTint="BF"/>
                                <w:sz w:val="22"/>
                                <w:szCs w:val="22"/>
                              </w:rPr>
                            </w:pPr>
                            <w:r w:rsidRPr="00827E03">
                              <w:rPr>
                                <w:color w:val="404040" w:themeColor="text1" w:themeTint="BF"/>
                                <w:sz w:val="22"/>
                                <w:szCs w:val="22"/>
                              </w:rPr>
                              <w:t>Asy Syiddah &lt;Bayniyyah&gt; Ar Rokhowah</w:t>
                            </w:r>
                          </w:p>
                          <w:p w14:paraId="488690EB" w14:textId="62FC6168" w:rsidR="00EB6F95" w:rsidRPr="00CD5277" w:rsidRDefault="00EB6F95" w:rsidP="00EB6F95">
                            <w:pPr>
                              <w:rPr>
                                <w:rFonts w:eastAsia="MS Mincho" w:cstheme="minorHAnsi"/>
                                <w:color w:val="404040" w:themeColor="text1" w:themeTint="BF"/>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7995B" id="Kotak Teks 1169000720" o:spid="_x0000_s1338" type="#_x0000_t202" style="position:absolute;margin-left:39.25pt;margin-top:-2.65pt;width:230.45pt;height:28.95pt;z-index:2516542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" filled="f" stroked="f">
                <v:textbox>
                  <w:txbxContent>
                    <w:p w14:paraId="0731C221" w14:textId="77777777" w:rsidR="00EB6F95" w:rsidRPr="00827E03" w:rsidRDefault="00EB6F95" w:rsidP="00827E03">
                      <w:pPr>
                        <w:rPr>
                          <w:color w:val="404040" w:themeColor="text1" w:themeTint="BF"/>
                          <w:sz w:val="22"/>
                          <w:szCs w:val="22"/>
                        </w:rPr>
                      </w:pPr>
                      <w:r w:rsidRPr="00827E03">
                        <w:rPr>
                          <w:color w:val="404040" w:themeColor="text1" w:themeTint="BF"/>
                          <w:sz w:val="22"/>
                          <w:szCs w:val="22"/>
                        </w:rPr>
                        <w:t>Asy Syiddah &lt;Bayniyyah&gt; Ar Rokhowah</w:t>
                      </w:r>
                    </w:p>
                    <w:p w14:paraId="488690EB" w14:textId="62FC6168" w:rsidR="00EB6F95" w:rsidRPr="00CD5277" w:rsidRDefault="00EB6F95" w:rsidP="00EB6F95">
                      <w:pPr>
                        <w:rPr>
                          <w:rFonts w:eastAsia="MS Mincho" w:cstheme="minorHAnsi"/>
                          <w:color w:val="404040" w:themeColor="text1" w:themeTint="BF"/>
                          <w:sz w:val="22"/>
                          <w:szCs w:val="22"/>
                        </w:rPr>
                      </w:pPr>
                    </w:p>
                  </w:txbxContent>
                </v:textbox>
                <w10:wrap anchorx="margin"/>
              </v:shape>
            </w:pict>
          </mc:Fallback>
        </mc:AlternateContent>
      </w:r>
      <w:r w:rsidR="00B626BF">
        <w:rPr>
          <w:rFonts w:asciiTheme="majorHAnsi" w:eastAsiaTheme="majorEastAsia" w:hAnsiTheme="majorHAnsi" w:cstheme="majorBidi"/>
          <w:color w:val="C68D08" w:themeColor="accent1" w:themeShade="BF"/>
          <w:sz w:val="48"/>
          <w:szCs w:val="48"/>
        </w:rPr>
        <mc:AlternateContent>
          <mc:Choice Requires="wpg">
            <w:drawing>
              <wp:anchor distT="0" distB="0" distL="114300" distR="114300" simplePos="0" relativeHeight="251654266" behindDoc="0" locked="0" layoutInCell="1" allowOverlap="1" wp14:anchorId="454D3ACB" wp14:editId="4ABE4A38">
                <wp:simplePos x="0" y="0"/>
                <wp:positionH relativeFrom="margin">
                  <wp:posOffset>0</wp:posOffset>
                </wp:positionH>
                <wp:positionV relativeFrom="paragraph">
                  <wp:posOffset>-146957</wp:posOffset>
                </wp:positionV>
                <wp:extent cx="4414520" cy="1457325"/>
                <wp:effectExtent l="0" t="0" r="5080" b="9525"/>
                <wp:wrapNone/>
                <wp:docPr id="1977938598" name="Grup 1977938598"/>
                <wp:cNvGraphicFramePr/>
                <a:graphic xmlns:a="http://schemas.openxmlformats.org/drawingml/2006/main">
                  <a:graphicData uri="http://schemas.microsoft.com/office/word/2010/wordprocessingGroup">
                    <wpg:wgp>
                      <wpg:cNvGrpSpPr/>
                      <wpg:grpSpPr>
                        <a:xfrm>
                          <a:off x="0" y="0"/>
                          <a:ext cx="4414520" cy="1457325"/>
                          <a:chOff x="0" y="23720"/>
                          <a:chExt cx="4414520" cy="1458687"/>
                        </a:xfrm>
                      </wpg:grpSpPr>
                      <wps:wsp>
                        <wps:cNvPr id="1228344504" name="Persegi Panjang 2"/>
                        <wps:cNvSpPr/>
                        <wps:spPr>
                          <a:xfrm>
                            <a:off x="0" y="166687"/>
                            <a:ext cx="4414520" cy="1315720"/>
                          </a:xfrm>
                          <a:prstGeom prst="rect">
                            <a:avLst/>
                          </a:prstGeom>
                          <a:solidFill>
                            <a:schemeClr val="accent1">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53517692" name="Gambar 3"/>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111819" y="23720"/>
                            <a:ext cx="466090" cy="466090"/>
                          </a:xfrm>
                          <a:prstGeom prst="rect">
                            <a:avLst/>
                          </a:prstGeom>
                        </pic:spPr>
                      </pic:pic>
                      <wps:wsp>
                        <wps:cNvPr id="1030178188" name="Kotak Teks 18"/>
                        <wps:cNvSpPr txBox="1"/>
                        <wps:spPr>
                          <a:xfrm>
                            <a:off x="4763" y="428625"/>
                            <a:ext cx="4409590" cy="9474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D86FA1" w14:textId="649A6576" w:rsidR="00E132EC" w:rsidRPr="00CD5277" w:rsidRDefault="00E132EC" w:rsidP="003232B1">
                              <w:pPr>
                                <w:rPr>
                                  <w:rFonts w:eastAsia="MS Mincho" w:cstheme="minorHAnsi"/>
                                  <w:color w:val="404040" w:themeColor="text1" w:themeTint="BF"/>
                                  <w:sz w:val="22"/>
                                  <w:szCs w:val="22"/>
                                </w:rPr>
                              </w:pPr>
                              <w:r>
                                <w:rPr>
                                  <w:rFonts w:ascii="Cascadia Mono SemiLight" w:eastAsia="MS Mincho" w:hAnsi="Cascadia Mono SemiLight" w:cs="Cascadia Mono SemiLight"/>
                                  <w:color w:val="595959" w:themeColor="text1" w:themeTint="A6"/>
                                  <w:sz w:val="24"/>
                                  <w:szCs w:val="24"/>
                                </w:rPr>
                                <w:tab/>
                              </w:r>
                              <w:r>
                                <w:rPr>
                                  <w:rFonts w:eastAsia="MS Mincho" w:cstheme="minorHAnsi"/>
                                  <w:color w:val="404040" w:themeColor="text1" w:themeTint="BF"/>
                                  <w:sz w:val="22"/>
                                  <w:szCs w:val="22"/>
                                </w:rPr>
                                <w:t xml:space="preserve">Pasangan sifat </w:t>
                              </w:r>
                              <w:r w:rsidR="00CD5277">
                                <w:rPr>
                                  <w:rFonts w:eastAsia="MS Mincho" w:cstheme="minorHAnsi"/>
                                  <w:color w:val="404040" w:themeColor="text1" w:themeTint="BF"/>
                                  <w:sz w:val="22"/>
                                  <w:szCs w:val="22"/>
                                </w:rPr>
                                <w:t>kedua ini</w:t>
                              </w:r>
                              <w:r>
                                <w:rPr>
                                  <w:rFonts w:eastAsia="MS Mincho" w:cstheme="minorHAnsi"/>
                                  <w:color w:val="404040" w:themeColor="text1" w:themeTint="BF"/>
                                  <w:sz w:val="22"/>
                                  <w:szCs w:val="22"/>
                                </w:rPr>
                                <w:t xml:space="preserve"> membahas tentang </w:t>
                              </w:r>
                              <w:r w:rsidR="00CD5277">
                                <w:rPr>
                                  <w:rFonts w:eastAsia="MS Mincho" w:cstheme="minorHAnsi"/>
                                  <w:color w:val="404040" w:themeColor="text1" w:themeTint="BF"/>
                                  <w:sz w:val="22"/>
                                  <w:szCs w:val="22"/>
                                </w:rPr>
                                <w:t>suara</w:t>
                              </w:r>
                              <w:r>
                                <w:rPr>
                                  <w:rFonts w:eastAsia="MS Mincho" w:cstheme="minorHAnsi"/>
                                  <w:color w:val="404040" w:themeColor="text1" w:themeTint="BF"/>
                                  <w:sz w:val="22"/>
                                  <w:szCs w:val="22"/>
                                </w:rPr>
                                <w:t xml:space="preserve"> ketika mengucapkan huruf, jadi kata kunci pasangan ini </w:t>
                              </w:r>
                              <w:r w:rsidRPr="00CD5277">
                                <w:rPr>
                                  <w:rFonts w:eastAsia="MS Mincho" w:cstheme="minorHAnsi"/>
                                  <w:color w:val="404040" w:themeColor="text1" w:themeTint="BF"/>
                                  <w:sz w:val="22"/>
                                  <w:szCs w:val="22"/>
                                </w:rPr>
                                <w:t>adalah</w:t>
                              </w:r>
                              <w:r>
                                <w:rPr>
                                  <w:rFonts w:eastAsia="MS Mincho" w:cstheme="minorHAnsi"/>
                                  <w:color w:val="404040" w:themeColor="text1" w:themeTint="BF"/>
                                  <w:sz w:val="22"/>
                                  <w:szCs w:val="22"/>
                                </w:rPr>
                                <w:t xml:space="preserve"> </w:t>
                              </w:r>
                              <w:r w:rsidR="00CD5277">
                                <w:rPr>
                                  <w:rFonts w:eastAsia="MS Mincho" w:cstheme="minorHAnsi"/>
                                  <w:color w:val="404040" w:themeColor="text1" w:themeTint="BF"/>
                                  <w:sz w:val="22"/>
                                  <w:szCs w:val="22"/>
                                </w:rPr>
                                <w:t>SUARA</w:t>
                              </w:r>
                              <w:r w:rsidRPr="00CD5277">
                                <w:rPr>
                                  <w:rFonts w:eastAsia="MS Mincho" w:cstheme="minorHAnsi"/>
                                  <w:color w:val="404040" w:themeColor="text1" w:themeTint="BF"/>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4D3ACB" id="Grup 1977938598" o:spid="_x0000_s1339" style="position:absolute;margin-left:0;margin-top:-11.55pt;width:347.6pt;height:114.75pt;z-index:251654266;mso-position-horizontal-relative:margin;mso-height-relative:margin" coordorigin=",237" coordsize="44145,14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">
                <v:rect id="Persegi Panjang 2" o:spid="_x0000_s1340" style="position:absolute;top:1666;width:44145;height:131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" fillcolor="#f9d277 [1940]" stroked="f" strokeweight="1pt"/>
                <v:shape id="Gambar 3" o:spid="_x0000_s1341" type="#_x0000_t75" style="position:absolute;left:1118;top:237;width:4661;height:4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">
                  <v:imagedata r:id="rId51" o:title=""/>
                </v:shape>
                <v:shape id="Kotak Teks 18" o:spid="_x0000_s1342" type="#_x0000_t202" style="position:absolute;left:47;top:4286;width:44096;height:9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" filled="f" stroked="f">
                  <v:textbox>
                    <w:txbxContent>
                      <w:p w14:paraId="1ED86FA1" w14:textId="649A6576" w:rsidR="00E132EC" w:rsidRPr="00CD5277" w:rsidRDefault="00E132EC" w:rsidP="003232B1">
                        <w:pPr>
                          <w:rPr>
                            <w:rFonts w:eastAsia="MS Mincho" w:cstheme="minorHAnsi"/>
                            <w:color w:val="404040" w:themeColor="text1" w:themeTint="BF"/>
                            <w:sz w:val="22"/>
                            <w:szCs w:val="22"/>
                          </w:rPr>
                        </w:pPr>
                        <w:r>
                          <w:rPr>
                            <w:rFonts w:ascii="Cascadia Mono SemiLight" w:eastAsia="MS Mincho" w:hAnsi="Cascadia Mono SemiLight" w:cs="Cascadia Mono SemiLight"/>
                            <w:color w:val="595959" w:themeColor="text1" w:themeTint="A6"/>
                            <w:sz w:val="24"/>
                            <w:szCs w:val="24"/>
                          </w:rPr>
                          <w:tab/>
                        </w:r>
                        <w:r>
                          <w:rPr>
                            <w:rFonts w:eastAsia="MS Mincho" w:cstheme="minorHAnsi"/>
                            <w:color w:val="404040" w:themeColor="text1" w:themeTint="BF"/>
                            <w:sz w:val="22"/>
                            <w:szCs w:val="22"/>
                          </w:rPr>
                          <w:t xml:space="preserve">Pasangan sifat </w:t>
                        </w:r>
                        <w:r w:rsidR="00CD5277">
                          <w:rPr>
                            <w:rFonts w:eastAsia="MS Mincho" w:cstheme="minorHAnsi"/>
                            <w:color w:val="404040" w:themeColor="text1" w:themeTint="BF"/>
                            <w:sz w:val="22"/>
                            <w:szCs w:val="22"/>
                          </w:rPr>
                          <w:t>kedua ini</w:t>
                        </w:r>
                        <w:r>
                          <w:rPr>
                            <w:rFonts w:eastAsia="MS Mincho" w:cstheme="minorHAnsi"/>
                            <w:color w:val="404040" w:themeColor="text1" w:themeTint="BF"/>
                            <w:sz w:val="22"/>
                            <w:szCs w:val="22"/>
                          </w:rPr>
                          <w:t xml:space="preserve"> membahas tentang </w:t>
                        </w:r>
                        <w:r w:rsidR="00CD5277">
                          <w:rPr>
                            <w:rFonts w:eastAsia="MS Mincho" w:cstheme="minorHAnsi"/>
                            <w:color w:val="404040" w:themeColor="text1" w:themeTint="BF"/>
                            <w:sz w:val="22"/>
                            <w:szCs w:val="22"/>
                          </w:rPr>
                          <w:t>suara</w:t>
                        </w:r>
                        <w:r>
                          <w:rPr>
                            <w:rFonts w:eastAsia="MS Mincho" w:cstheme="minorHAnsi"/>
                            <w:color w:val="404040" w:themeColor="text1" w:themeTint="BF"/>
                            <w:sz w:val="22"/>
                            <w:szCs w:val="22"/>
                          </w:rPr>
                          <w:t xml:space="preserve"> ketika mengucapkan huruf, jadi kata kunci pasangan ini </w:t>
                        </w:r>
                        <w:r w:rsidRPr="00CD5277">
                          <w:rPr>
                            <w:rFonts w:eastAsia="MS Mincho" w:cstheme="minorHAnsi"/>
                            <w:color w:val="404040" w:themeColor="text1" w:themeTint="BF"/>
                            <w:sz w:val="22"/>
                            <w:szCs w:val="22"/>
                          </w:rPr>
                          <w:t>adalah</w:t>
                        </w:r>
                        <w:r>
                          <w:rPr>
                            <w:rFonts w:eastAsia="MS Mincho" w:cstheme="minorHAnsi"/>
                            <w:color w:val="404040" w:themeColor="text1" w:themeTint="BF"/>
                            <w:sz w:val="22"/>
                            <w:szCs w:val="22"/>
                          </w:rPr>
                          <w:t xml:space="preserve"> </w:t>
                        </w:r>
                        <w:r w:rsidR="00CD5277">
                          <w:rPr>
                            <w:rFonts w:eastAsia="MS Mincho" w:cstheme="minorHAnsi"/>
                            <w:color w:val="404040" w:themeColor="text1" w:themeTint="BF"/>
                            <w:sz w:val="22"/>
                            <w:szCs w:val="22"/>
                          </w:rPr>
                          <w:t>SUARA</w:t>
                        </w:r>
                        <w:r w:rsidRPr="00CD5277">
                          <w:rPr>
                            <w:rFonts w:eastAsia="MS Mincho" w:cstheme="minorHAnsi"/>
                            <w:color w:val="404040" w:themeColor="text1" w:themeTint="BF"/>
                            <w:sz w:val="22"/>
                            <w:szCs w:val="22"/>
                          </w:rPr>
                          <w:t>.</w:t>
                        </w:r>
                      </w:p>
                    </w:txbxContent>
                  </v:textbox>
                </v:shape>
                <w10:wrap anchorx="margin"/>
              </v:group>
            </w:pict>
          </mc:Fallback>
        </mc:AlternateContent>
      </w:r>
      <w:r w:rsidR="007C4DFF">
        <w:rPr>
          <w:rFonts w:asciiTheme="majorHAnsi" w:eastAsiaTheme="majorEastAsia" w:hAnsiTheme="majorHAnsi" w:cstheme="majorBidi"/>
          <w:color w:val="C68D08" w:themeColor="accent1" w:themeShade="BF"/>
          <w:sz w:val="36"/>
          <w:szCs w:val="36"/>
          <w:lang w:val="id-ID"/>
        </w:rPr>
        <mc:AlternateContent>
          <mc:Choice Requires="wpg">
            <w:drawing>
              <wp:anchor distT="0" distB="0" distL="114300" distR="114300" simplePos="0" relativeHeight="251654265" behindDoc="0" locked="0" layoutInCell="1" allowOverlap="1" wp14:anchorId="0D463314" wp14:editId="698C69A8">
                <wp:simplePos x="0" y="0"/>
                <wp:positionH relativeFrom="margin">
                  <wp:posOffset>60960</wp:posOffset>
                </wp:positionH>
                <wp:positionV relativeFrom="paragraph">
                  <wp:posOffset>4381228</wp:posOffset>
                </wp:positionV>
                <wp:extent cx="4276725" cy="2037715"/>
                <wp:effectExtent l="0" t="0" r="0" b="635"/>
                <wp:wrapNone/>
                <wp:docPr id="1180693353" name="Grup 1180693353"/>
                <wp:cNvGraphicFramePr/>
                <a:graphic xmlns:a="http://schemas.openxmlformats.org/drawingml/2006/main">
                  <a:graphicData uri="http://schemas.microsoft.com/office/word/2010/wordprocessingGroup">
                    <wpg:wgp>
                      <wpg:cNvGrpSpPr/>
                      <wpg:grpSpPr>
                        <a:xfrm>
                          <a:off x="0" y="0"/>
                          <a:ext cx="4276725" cy="2037715"/>
                          <a:chOff x="0" y="-35949"/>
                          <a:chExt cx="4277360" cy="2197954"/>
                        </a:xfrm>
                      </wpg:grpSpPr>
                      <wps:wsp>
                        <wps:cNvPr id="307881288" name="Kotak Teks 18"/>
                        <wps:cNvSpPr txBox="1"/>
                        <wps:spPr>
                          <a:xfrm>
                            <a:off x="2195681" y="-35949"/>
                            <a:ext cx="2060575" cy="88053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06F19A" w14:textId="432DE1DF" w:rsidR="00675F0A" w:rsidRPr="002E17E0" w:rsidRDefault="00CE6CBC" w:rsidP="003A6BE2">
                              <w:pPr>
                                <w:spacing w:after="0" w:line="240" w:lineRule="auto"/>
                                <w:jc w:val="right"/>
                                <w:rPr>
                                  <w:color w:val="C68D08" w:themeColor="accent1" w:themeShade="BF"/>
                                  <w:sz w:val="40"/>
                                  <w:szCs w:val="40"/>
                                </w:rPr>
                              </w:pPr>
                              <w:r>
                                <w:rPr>
                                  <w:color w:val="C68D08" w:themeColor="accent1" w:themeShade="BF"/>
                                  <w:sz w:val="40"/>
                                  <w:szCs w:val="40"/>
                                </w:rPr>
                                <w:t>AL ISTIFAL</w:t>
                              </w:r>
                            </w:p>
                            <w:p w14:paraId="3F6F9516" w14:textId="5F50EA4D" w:rsidR="00675F0A" w:rsidRPr="00D75112" w:rsidRDefault="00675F0A" w:rsidP="003A6BE2">
                              <w:pPr>
                                <w:spacing w:before="120" w:after="100" w:afterAutospacing="1" w:line="120" w:lineRule="auto"/>
                                <w:jc w:val="right"/>
                                <w:rPr>
                                  <w:rFonts w:ascii="Dubai" w:hAnsi="Dubai" w:cs="Dubai"/>
                                  <w:color w:val="743C08" w:themeColor="accent3"/>
                                  <w:sz w:val="48"/>
                                  <w:szCs w:val="48"/>
                                </w:rPr>
                              </w:pPr>
                              <w:r>
                                <w:rPr>
                                  <w:rFonts w:ascii="Dubai" w:hAnsi="Dubai" w:cs="Dubai" w:hint="cs"/>
                                  <w:color w:val="743C08" w:themeColor="accent3"/>
                                  <w:sz w:val="48"/>
                                  <w:szCs w:val="48"/>
                                  <w:rtl/>
                                </w:rPr>
                                <w:t>ال</w:t>
                              </w:r>
                              <w:r w:rsidR="00245F51">
                                <w:rPr>
                                  <w:rFonts w:ascii="Dubai" w:hAnsi="Dubai" w:cs="Dubai" w:hint="cs"/>
                                  <w:color w:val="743C08" w:themeColor="accent3"/>
                                  <w:sz w:val="48"/>
                                  <w:szCs w:val="48"/>
                                  <w:rtl/>
                                </w:rPr>
                                <w:t>استفال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675463" name="Kotak Teks 18"/>
                        <wps:cNvSpPr txBox="1"/>
                        <wps:spPr>
                          <a:xfrm>
                            <a:off x="0" y="778933"/>
                            <a:ext cx="4277360" cy="138307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848950" w14:textId="3F74C027" w:rsidR="00675F0A" w:rsidRPr="00ED1F5F" w:rsidRDefault="00675F0A" w:rsidP="00725EC5">
                              <w:pPr>
                                <w:rPr>
                                  <w:color w:val="404040" w:themeColor="text1" w:themeTint="BF"/>
                                  <w:sz w:val="21"/>
                                  <w:szCs w:val="21"/>
                                </w:rPr>
                              </w:pPr>
                              <w:r>
                                <w:rPr>
                                  <w:rFonts w:ascii="Cascadia Mono SemiLight" w:eastAsia="MS Mincho" w:hAnsi="Cascadia Mono SemiLight" w:cs="Cascadia Mono SemiLight"/>
                                  <w:color w:val="595959" w:themeColor="text1" w:themeTint="A6"/>
                                  <w:sz w:val="24"/>
                                  <w:szCs w:val="24"/>
                                </w:rPr>
                                <w:tab/>
                              </w:r>
                              <w:r w:rsidRPr="00C506FE">
                                <w:rPr>
                                  <w:rFonts w:eastAsia="MS Mincho" w:cstheme="minorHAnsi"/>
                                  <w:color w:val="404040" w:themeColor="text1" w:themeTint="BF"/>
                                  <w:sz w:val="22"/>
                                  <w:szCs w:val="22"/>
                                </w:rPr>
                                <w:t xml:space="preserve">Secara bahasa </w:t>
                              </w:r>
                              <w:r w:rsidR="003D1619">
                                <w:rPr>
                                  <w:rFonts w:eastAsia="MS Mincho" w:cstheme="minorHAnsi"/>
                                  <w:color w:val="404040" w:themeColor="text1" w:themeTint="BF"/>
                                  <w:sz w:val="22"/>
                                  <w:szCs w:val="22"/>
                                </w:rPr>
                                <w:t>Istifal</w:t>
                              </w:r>
                              <w:r>
                                <w:rPr>
                                  <w:rFonts w:eastAsia="MS Mincho" w:cstheme="minorHAnsi"/>
                                  <w:color w:val="404040" w:themeColor="text1" w:themeTint="BF"/>
                                  <w:sz w:val="22"/>
                                  <w:szCs w:val="22"/>
                                </w:rPr>
                                <w:t xml:space="preserve"> </w:t>
                              </w:r>
                              <w:r w:rsidRPr="00C506FE">
                                <w:rPr>
                                  <w:rFonts w:eastAsia="MS Mincho" w:cstheme="minorHAnsi"/>
                                  <w:color w:val="404040" w:themeColor="text1" w:themeTint="BF"/>
                                  <w:sz w:val="22"/>
                                  <w:szCs w:val="22"/>
                                </w:rPr>
                                <w:t>berarti</w:t>
                              </w:r>
                              <w:r>
                                <w:rPr>
                                  <w:rFonts w:eastAsia="MS Mincho" w:cstheme="minorHAnsi"/>
                                  <w:color w:val="404040" w:themeColor="text1" w:themeTint="BF"/>
                                  <w:sz w:val="22"/>
                                  <w:szCs w:val="22"/>
                                </w:rPr>
                                <w:t xml:space="preserve"> </w:t>
                              </w:r>
                              <w:r w:rsidR="003D1619">
                                <w:rPr>
                                  <w:rFonts w:eastAsia="MS Mincho" w:cstheme="minorHAnsi"/>
                                  <w:color w:val="404040" w:themeColor="text1" w:themeTint="BF"/>
                                  <w:sz w:val="22"/>
                                  <w:szCs w:val="22"/>
                                </w:rPr>
                                <w:t>turun</w:t>
                              </w:r>
                              <w:r w:rsidR="00AD6FE6">
                                <w:rPr>
                                  <w:rFonts w:eastAsia="MS Mincho" w:cstheme="minorHAnsi"/>
                                  <w:color w:val="404040" w:themeColor="text1" w:themeTint="BF"/>
                                  <w:sz w:val="22"/>
                                  <w:szCs w:val="22"/>
                                </w:rPr>
                                <w:t xml:space="preserve"> / rendah </w:t>
                              </w:r>
                              <w:r>
                                <w:rPr>
                                  <w:rFonts w:eastAsia="MS Mincho" w:cstheme="minorHAnsi"/>
                                  <w:color w:val="404040" w:themeColor="text1" w:themeTint="BF"/>
                                  <w:sz w:val="22"/>
                                  <w:szCs w:val="22"/>
                                </w:rPr>
                                <w:t>,</w:t>
                              </w:r>
                              <w:r w:rsidRPr="00C506FE">
                                <w:rPr>
                                  <w:rFonts w:eastAsia="MS Mincho" w:cstheme="minorHAnsi"/>
                                  <w:color w:val="404040" w:themeColor="text1" w:themeTint="BF"/>
                                  <w:sz w:val="22"/>
                                  <w:szCs w:val="22"/>
                                </w:rPr>
                                <w:t xml:space="preserve"> </w:t>
                              </w:r>
                              <w:r w:rsidR="00DE4347">
                                <w:rPr>
                                  <w:rFonts w:eastAsia="MS Mincho" w:cstheme="minorHAnsi"/>
                                  <w:color w:val="404040" w:themeColor="text1" w:themeTint="BF"/>
                                  <w:sz w:val="22"/>
                                  <w:szCs w:val="22"/>
                                </w:rPr>
                                <w:t>maksudnya</w:t>
                              </w:r>
                              <w:r w:rsidRPr="00C506FE">
                                <w:rPr>
                                  <w:rFonts w:eastAsia="MS Mincho" w:cstheme="minorHAnsi"/>
                                  <w:color w:val="404040" w:themeColor="text1" w:themeTint="BF"/>
                                  <w:sz w:val="22"/>
                                  <w:szCs w:val="22"/>
                                </w:rPr>
                                <w:t xml:space="preserve"> adalah </w:t>
                              </w:r>
                              <w:r w:rsidR="00195B55">
                                <w:rPr>
                                  <w:rFonts w:eastAsia="MS Mincho" w:cstheme="minorHAnsi"/>
                                  <w:color w:val="404040" w:themeColor="text1" w:themeTint="BF"/>
                                  <w:sz w:val="22"/>
                                  <w:szCs w:val="22"/>
                                </w:rPr>
                                <w:t>pangkal lidah</w:t>
                              </w:r>
                              <w:r w:rsidR="003B37C7">
                                <w:rPr>
                                  <w:rFonts w:eastAsia="MS Mincho" w:cstheme="minorHAnsi"/>
                                  <w:color w:val="404040" w:themeColor="text1" w:themeTint="BF"/>
                                  <w:sz w:val="22"/>
                                  <w:szCs w:val="22"/>
                                </w:rPr>
                                <w:t xml:space="preserve"> turun atau rileks saat mengucapkan </w:t>
                              </w:r>
                              <w:r>
                                <w:rPr>
                                  <w:rFonts w:eastAsia="MS Mincho" w:cstheme="minorHAnsi"/>
                                  <w:color w:val="404040" w:themeColor="text1" w:themeTint="BF"/>
                                  <w:sz w:val="22"/>
                                  <w:szCs w:val="22"/>
                                </w:rPr>
                                <w:t xml:space="preserve">huruf huruf Rokhowah </w:t>
                              </w:r>
                              <w:r w:rsidR="00104451">
                                <w:rPr>
                                  <w:rFonts w:eastAsia="MS Mincho" w:cstheme="minorHAnsi"/>
                                  <w:color w:val="404040" w:themeColor="text1" w:themeTint="BF"/>
                                  <w:sz w:val="22"/>
                                  <w:szCs w:val="22"/>
                                </w:rPr>
                                <w:t>menyebabk</w:t>
                              </w:r>
                              <w:r w:rsidR="008063E9">
                                <w:rPr>
                                  <w:rFonts w:eastAsia="MS Mincho" w:cstheme="minorHAnsi"/>
                                  <w:color w:val="404040" w:themeColor="text1" w:themeTint="BF"/>
                                  <w:sz w:val="22"/>
                                  <w:szCs w:val="22"/>
                                </w:rPr>
                                <w:t xml:space="preserve">an huruf yang diucapkan Tarqiq(Tipis) </w:t>
                              </w:r>
                              <w:r>
                                <w:rPr>
                                  <w:rFonts w:eastAsia="MS Mincho" w:cstheme="minorHAnsi"/>
                                  <w:color w:val="404040" w:themeColor="text1" w:themeTint="BF"/>
                                  <w:sz w:val="22"/>
                                  <w:szCs w:val="22"/>
                                </w:rPr>
                                <w:t>adalah selain huruf</w:t>
                              </w:r>
                              <w:r w:rsidR="00E132EC">
                                <w:rPr>
                                  <w:rFonts w:eastAsia="MS Mincho" w:cstheme="minorHAnsi"/>
                                  <w:color w:val="404040" w:themeColor="text1" w:themeTint="BF"/>
                                  <w:sz w:val="22"/>
                                  <w:szCs w:val="22"/>
                                </w:rPr>
                                <w:t xml:space="preserve"> Al Isti’la’</w:t>
                              </w:r>
                              <w:r>
                                <w:rPr>
                                  <w:rFonts w:eastAsia="MS Mincho" w:cstheme="minorHAnsi"/>
                                  <w:color w:val="404040" w:themeColor="text1" w:themeTint="BF"/>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D463314" id="Grup 1180693353" o:spid="_x0000_s1343" style="position:absolute;margin-left:4.8pt;margin-top:345pt;width:336.75pt;height:160.45pt;z-index:251654265;mso-position-horizontal-relative:margin" coordorigin=",-359" coordsize="42773,219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">
                <v:shape id="Kotak Teks 18" o:spid="_x0000_s1344" type="#_x0000_t202" style="position:absolute;left:21956;top:-359;width:20606;height:8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" filled="f" stroked="f">
                  <v:textbox>
                    <w:txbxContent>
                      <w:p w14:paraId="6206F19A" w14:textId="432DE1DF" w:rsidR="00675F0A" w:rsidRPr="002E17E0" w:rsidRDefault="00CE6CBC" w:rsidP="003A6BE2">
                        <w:pPr>
                          <w:spacing w:after="0" w:line="240" w:lineRule="auto"/>
                          <w:jc w:val="right"/>
                          <w:rPr>
                            <w:color w:val="C68D08" w:themeColor="accent1" w:themeShade="BF"/>
                            <w:sz w:val="40"/>
                            <w:szCs w:val="40"/>
                          </w:rPr>
                        </w:pPr>
                        <w:r>
                          <w:rPr>
                            <w:color w:val="C68D08" w:themeColor="accent1" w:themeShade="BF"/>
                            <w:sz w:val="40"/>
                            <w:szCs w:val="40"/>
                          </w:rPr>
                          <w:t>AL ISTIFAL</w:t>
                        </w:r>
                      </w:p>
                      <w:p w14:paraId="3F6F9516" w14:textId="5F50EA4D" w:rsidR="00675F0A" w:rsidRPr="00D75112" w:rsidRDefault="00675F0A" w:rsidP="003A6BE2">
                        <w:pPr>
                          <w:spacing w:before="120" w:after="100" w:afterAutospacing="1" w:line="120" w:lineRule="auto"/>
                          <w:jc w:val="right"/>
                          <w:rPr>
                            <w:rFonts w:ascii="Dubai" w:hAnsi="Dubai" w:cs="Dubai"/>
                            <w:color w:val="743C08" w:themeColor="accent3"/>
                            <w:sz w:val="48"/>
                            <w:szCs w:val="48"/>
                          </w:rPr>
                        </w:pPr>
                        <w:r>
                          <w:rPr>
                            <w:rFonts w:ascii="Dubai" w:hAnsi="Dubai" w:cs="Dubai" w:hint="cs"/>
                            <w:color w:val="743C08" w:themeColor="accent3"/>
                            <w:sz w:val="48"/>
                            <w:szCs w:val="48"/>
                            <w:rtl/>
                          </w:rPr>
                          <w:t>ال</w:t>
                        </w:r>
                        <w:r w:rsidR="00245F51">
                          <w:rPr>
                            <w:rFonts w:ascii="Dubai" w:hAnsi="Dubai" w:cs="Dubai" w:hint="cs"/>
                            <w:color w:val="743C08" w:themeColor="accent3"/>
                            <w:sz w:val="48"/>
                            <w:szCs w:val="48"/>
                            <w:rtl/>
                          </w:rPr>
                          <w:t>استفال</w:t>
                        </w:r>
                      </w:p>
                    </w:txbxContent>
                  </v:textbox>
                </v:shape>
                <v:shape id="Kotak Teks 18" o:spid="_x0000_s1345" type="#_x0000_t202" style="position:absolute;top:7789;width:42773;height:13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" filled="f" stroked="f">
                  <v:textbox>
                    <w:txbxContent>
                      <w:p w14:paraId="2D848950" w14:textId="3F74C027" w:rsidR="00675F0A" w:rsidRPr="00ED1F5F" w:rsidRDefault="00675F0A" w:rsidP="00725EC5">
                        <w:pPr>
                          <w:rPr>
                            <w:color w:val="404040" w:themeColor="text1" w:themeTint="BF"/>
                            <w:sz w:val="21"/>
                            <w:szCs w:val="21"/>
                          </w:rPr>
                        </w:pPr>
                        <w:r>
                          <w:rPr>
                            <w:rFonts w:ascii="Cascadia Mono SemiLight" w:eastAsia="MS Mincho" w:hAnsi="Cascadia Mono SemiLight" w:cs="Cascadia Mono SemiLight"/>
                            <w:color w:val="595959" w:themeColor="text1" w:themeTint="A6"/>
                            <w:sz w:val="24"/>
                            <w:szCs w:val="24"/>
                          </w:rPr>
                          <w:tab/>
                        </w:r>
                        <w:r w:rsidRPr="00C506FE">
                          <w:rPr>
                            <w:rFonts w:eastAsia="MS Mincho" w:cstheme="minorHAnsi"/>
                            <w:color w:val="404040" w:themeColor="text1" w:themeTint="BF"/>
                            <w:sz w:val="22"/>
                            <w:szCs w:val="22"/>
                          </w:rPr>
                          <w:t xml:space="preserve">Secara bahasa </w:t>
                        </w:r>
                        <w:r w:rsidR="003D1619">
                          <w:rPr>
                            <w:rFonts w:eastAsia="MS Mincho" w:cstheme="minorHAnsi"/>
                            <w:color w:val="404040" w:themeColor="text1" w:themeTint="BF"/>
                            <w:sz w:val="22"/>
                            <w:szCs w:val="22"/>
                          </w:rPr>
                          <w:t>Istifal</w:t>
                        </w:r>
                        <w:r>
                          <w:rPr>
                            <w:rFonts w:eastAsia="MS Mincho" w:cstheme="minorHAnsi"/>
                            <w:color w:val="404040" w:themeColor="text1" w:themeTint="BF"/>
                            <w:sz w:val="22"/>
                            <w:szCs w:val="22"/>
                          </w:rPr>
                          <w:t xml:space="preserve"> </w:t>
                        </w:r>
                        <w:r w:rsidRPr="00C506FE">
                          <w:rPr>
                            <w:rFonts w:eastAsia="MS Mincho" w:cstheme="minorHAnsi"/>
                            <w:color w:val="404040" w:themeColor="text1" w:themeTint="BF"/>
                            <w:sz w:val="22"/>
                            <w:szCs w:val="22"/>
                          </w:rPr>
                          <w:t>berarti</w:t>
                        </w:r>
                        <w:r>
                          <w:rPr>
                            <w:rFonts w:eastAsia="MS Mincho" w:cstheme="minorHAnsi"/>
                            <w:color w:val="404040" w:themeColor="text1" w:themeTint="BF"/>
                            <w:sz w:val="22"/>
                            <w:szCs w:val="22"/>
                          </w:rPr>
                          <w:t xml:space="preserve"> </w:t>
                        </w:r>
                        <w:r w:rsidR="003D1619">
                          <w:rPr>
                            <w:rFonts w:eastAsia="MS Mincho" w:cstheme="minorHAnsi"/>
                            <w:color w:val="404040" w:themeColor="text1" w:themeTint="BF"/>
                            <w:sz w:val="22"/>
                            <w:szCs w:val="22"/>
                          </w:rPr>
                          <w:t>turun</w:t>
                        </w:r>
                        <w:r w:rsidR="00AD6FE6">
                          <w:rPr>
                            <w:rFonts w:eastAsia="MS Mincho" w:cstheme="minorHAnsi"/>
                            <w:color w:val="404040" w:themeColor="text1" w:themeTint="BF"/>
                            <w:sz w:val="22"/>
                            <w:szCs w:val="22"/>
                          </w:rPr>
                          <w:t xml:space="preserve"> / rendah </w:t>
                        </w:r>
                        <w:r>
                          <w:rPr>
                            <w:rFonts w:eastAsia="MS Mincho" w:cstheme="minorHAnsi"/>
                            <w:color w:val="404040" w:themeColor="text1" w:themeTint="BF"/>
                            <w:sz w:val="22"/>
                            <w:szCs w:val="22"/>
                          </w:rPr>
                          <w:t>,</w:t>
                        </w:r>
                        <w:r w:rsidRPr="00C506FE">
                          <w:rPr>
                            <w:rFonts w:eastAsia="MS Mincho" w:cstheme="minorHAnsi"/>
                            <w:color w:val="404040" w:themeColor="text1" w:themeTint="BF"/>
                            <w:sz w:val="22"/>
                            <w:szCs w:val="22"/>
                          </w:rPr>
                          <w:t xml:space="preserve"> </w:t>
                        </w:r>
                        <w:r w:rsidR="00DE4347">
                          <w:rPr>
                            <w:rFonts w:eastAsia="MS Mincho" w:cstheme="minorHAnsi"/>
                            <w:color w:val="404040" w:themeColor="text1" w:themeTint="BF"/>
                            <w:sz w:val="22"/>
                            <w:szCs w:val="22"/>
                          </w:rPr>
                          <w:t>maksudnya</w:t>
                        </w:r>
                        <w:r w:rsidRPr="00C506FE">
                          <w:rPr>
                            <w:rFonts w:eastAsia="MS Mincho" w:cstheme="minorHAnsi"/>
                            <w:color w:val="404040" w:themeColor="text1" w:themeTint="BF"/>
                            <w:sz w:val="22"/>
                            <w:szCs w:val="22"/>
                          </w:rPr>
                          <w:t xml:space="preserve"> adalah </w:t>
                        </w:r>
                        <w:r w:rsidR="00195B55">
                          <w:rPr>
                            <w:rFonts w:eastAsia="MS Mincho" w:cstheme="minorHAnsi"/>
                            <w:color w:val="404040" w:themeColor="text1" w:themeTint="BF"/>
                            <w:sz w:val="22"/>
                            <w:szCs w:val="22"/>
                          </w:rPr>
                          <w:t>pangkal lidah</w:t>
                        </w:r>
                        <w:r w:rsidR="003B37C7">
                          <w:rPr>
                            <w:rFonts w:eastAsia="MS Mincho" w:cstheme="minorHAnsi"/>
                            <w:color w:val="404040" w:themeColor="text1" w:themeTint="BF"/>
                            <w:sz w:val="22"/>
                            <w:szCs w:val="22"/>
                          </w:rPr>
                          <w:t xml:space="preserve"> turun atau rileks saat mengucapkan </w:t>
                        </w:r>
                        <w:r>
                          <w:rPr>
                            <w:rFonts w:eastAsia="MS Mincho" w:cstheme="minorHAnsi"/>
                            <w:color w:val="404040" w:themeColor="text1" w:themeTint="BF"/>
                            <w:sz w:val="22"/>
                            <w:szCs w:val="22"/>
                          </w:rPr>
                          <w:t xml:space="preserve">huruf huruf Rokhowah </w:t>
                        </w:r>
                        <w:r w:rsidR="00104451">
                          <w:rPr>
                            <w:rFonts w:eastAsia="MS Mincho" w:cstheme="minorHAnsi"/>
                            <w:color w:val="404040" w:themeColor="text1" w:themeTint="BF"/>
                            <w:sz w:val="22"/>
                            <w:szCs w:val="22"/>
                          </w:rPr>
                          <w:t>menyebabk</w:t>
                        </w:r>
                        <w:r w:rsidR="008063E9">
                          <w:rPr>
                            <w:rFonts w:eastAsia="MS Mincho" w:cstheme="minorHAnsi"/>
                            <w:color w:val="404040" w:themeColor="text1" w:themeTint="BF"/>
                            <w:sz w:val="22"/>
                            <w:szCs w:val="22"/>
                          </w:rPr>
                          <w:t xml:space="preserve">an huruf yang diucapkan Tarqiq(Tipis) </w:t>
                        </w:r>
                        <w:r>
                          <w:rPr>
                            <w:rFonts w:eastAsia="MS Mincho" w:cstheme="minorHAnsi"/>
                            <w:color w:val="404040" w:themeColor="text1" w:themeTint="BF"/>
                            <w:sz w:val="22"/>
                            <w:szCs w:val="22"/>
                          </w:rPr>
                          <w:t>adalah selain huruf</w:t>
                        </w:r>
                        <w:r w:rsidR="00E132EC">
                          <w:rPr>
                            <w:rFonts w:eastAsia="MS Mincho" w:cstheme="minorHAnsi"/>
                            <w:color w:val="404040" w:themeColor="text1" w:themeTint="BF"/>
                            <w:sz w:val="22"/>
                            <w:szCs w:val="22"/>
                          </w:rPr>
                          <w:t xml:space="preserve"> Al Isti’la’</w:t>
                        </w:r>
                        <w:r>
                          <w:rPr>
                            <w:rFonts w:eastAsia="MS Mincho" w:cstheme="minorHAnsi"/>
                            <w:color w:val="404040" w:themeColor="text1" w:themeTint="BF"/>
                            <w:sz w:val="22"/>
                            <w:szCs w:val="22"/>
                          </w:rPr>
                          <w:t>.</w:t>
                        </w:r>
                      </w:p>
                    </w:txbxContent>
                  </v:textbox>
                </v:shape>
                <w10:wrap anchorx="margin"/>
              </v:group>
            </w:pict>
          </mc:Fallback>
        </mc:AlternateContent>
      </w:r>
      <w:r w:rsidR="007C4DFF">
        <w:rPr>
          <w:rFonts w:asciiTheme="majorHAnsi" w:eastAsiaTheme="majorEastAsia" w:hAnsiTheme="majorHAnsi" w:cstheme="majorBidi"/>
          <w:color w:val="C68D08" w:themeColor="accent1" w:themeShade="BF"/>
          <w:sz w:val="36"/>
          <w:szCs w:val="36"/>
          <w:lang w:val="id-ID"/>
        </w:rPr>
        <mc:AlternateContent>
          <mc:Choice Requires="wpg">
            <w:drawing>
              <wp:anchor distT="0" distB="0" distL="114300" distR="114300" simplePos="0" relativeHeight="251654264" behindDoc="0" locked="0" layoutInCell="1" allowOverlap="1" wp14:anchorId="488D2D0E" wp14:editId="0322CFD9">
                <wp:simplePos x="0" y="0"/>
                <wp:positionH relativeFrom="column">
                  <wp:posOffset>53975</wp:posOffset>
                </wp:positionH>
                <wp:positionV relativeFrom="paragraph">
                  <wp:posOffset>1363708</wp:posOffset>
                </wp:positionV>
                <wp:extent cx="4277360" cy="2948305"/>
                <wp:effectExtent l="0" t="0" r="0" b="4445"/>
                <wp:wrapNone/>
                <wp:docPr id="1149611235" name="Grup 1149611235"/>
                <wp:cNvGraphicFramePr/>
                <a:graphic xmlns:a="http://schemas.openxmlformats.org/drawingml/2006/main">
                  <a:graphicData uri="http://schemas.microsoft.com/office/word/2010/wordprocessingGroup">
                    <wpg:wgp>
                      <wpg:cNvGrpSpPr/>
                      <wpg:grpSpPr>
                        <a:xfrm>
                          <a:off x="0" y="0"/>
                          <a:ext cx="4277360" cy="2948305"/>
                          <a:chOff x="0" y="0"/>
                          <a:chExt cx="4277360" cy="3327097"/>
                        </a:xfrm>
                      </wpg:grpSpPr>
                      <wps:wsp>
                        <wps:cNvPr id="1599597631" name="Kotak Teks 18"/>
                        <wps:cNvSpPr txBox="1"/>
                        <wps:spPr>
                          <a:xfrm>
                            <a:off x="0" y="947379"/>
                            <a:ext cx="4277360" cy="237971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B0409E" w14:textId="0CA26E36" w:rsidR="00675F0A" w:rsidRDefault="00675F0A" w:rsidP="008F3341">
                              <w:pPr>
                                <w:rPr>
                                  <w:rFonts w:eastAsia="MS Mincho" w:cstheme="minorHAnsi"/>
                                  <w:color w:val="404040" w:themeColor="text1" w:themeTint="BF"/>
                                  <w:sz w:val="22"/>
                                  <w:szCs w:val="22"/>
                                </w:rPr>
                              </w:pPr>
                              <w:r>
                                <w:rPr>
                                  <w:rFonts w:ascii="Cascadia Mono SemiLight" w:eastAsia="MS Mincho" w:hAnsi="Cascadia Mono SemiLight" w:cs="Cascadia Mono SemiLight"/>
                                  <w:color w:val="595959" w:themeColor="text1" w:themeTint="A6"/>
                                  <w:sz w:val="24"/>
                                  <w:szCs w:val="24"/>
                                </w:rPr>
                                <w:tab/>
                              </w:r>
                              <w:r w:rsidRPr="00C506FE">
                                <w:rPr>
                                  <w:rFonts w:eastAsia="MS Mincho" w:cstheme="minorHAnsi"/>
                                  <w:color w:val="404040" w:themeColor="text1" w:themeTint="BF"/>
                                  <w:sz w:val="22"/>
                                  <w:szCs w:val="22"/>
                                </w:rPr>
                                <w:t xml:space="preserve">Secara bahasa </w:t>
                              </w:r>
                              <w:r w:rsidR="00A049EA">
                                <w:rPr>
                                  <w:rFonts w:eastAsia="MS Mincho" w:cstheme="minorHAnsi"/>
                                  <w:color w:val="404040" w:themeColor="text1" w:themeTint="BF"/>
                                  <w:sz w:val="22"/>
                                  <w:szCs w:val="22"/>
                                </w:rPr>
                                <w:t>Isti’la’</w:t>
                              </w:r>
                              <w:r w:rsidRPr="00C506FE">
                                <w:rPr>
                                  <w:rFonts w:eastAsia="MS Mincho" w:cstheme="minorHAnsi"/>
                                  <w:color w:val="404040" w:themeColor="text1" w:themeTint="BF"/>
                                  <w:sz w:val="22"/>
                                  <w:szCs w:val="22"/>
                                </w:rPr>
                                <w:t xml:space="preserve"> berarti</w:t>
                              </w:r>
                              <w:r>
                                <w:rPr>
                                  <w:rFonts w:eastAsia="MS Mincho" w:cstheme="minorHAnsi"/>
                                  <w:color w:val="404040" w:themeColor="text1" w:themeTint="BF"/>
                                  <w:sz w:val="22"/>
                                  <w:szCs w:val="22"/>
                                </w:rPr>
                                <w:t xml:space="preserve"> </w:t>
                              </w:r>
                              <w:r w:rsidR="00A049EA">
                                <w:rPr>
                                  <w:rFonts w:eastAsia="MS Mincho" w:cstheme="minorHAnsi"/>
                                  <w:color w:val="404040" w:themeColor="text1" w:themeTint="BF"/>
                                  <w:sz w:val="22"/>
                                  <w:szCs w:val="22"/>
                                </w:rPr>
                                <w:t>Terangkat</w:t>
                              </w:r>
                              <w:r>
                                <w:rPr>
                                  <w:rFonts w:eastAsia="MS Mincho" w:cstheme="minorHAnsi"/>
                                  <w:color w:val="404040" w:themeColor="text1" w:themeTint="BF"/>
                                  <w:sz w:val="22"/>
                                  <w:szCs w:val="22"/>
                                </w:rPr>
                                <w:t xml:space="preserve"> </w:t>
                              </w:r>
                              <w:r w:rsidRPr="00C506FE">
                                <w:rPr>
                                  <w:rFonts w:eastAsia="MS Mincho" w:cstheme="minorHAnsi"/>
                                  <w:color w:val="404040" w:themeColor="text1" w:themeTint="BF"/>
                                  <w:sz w:val="22"/>
                                  <w:szCs w:val="22"/>
                                </w:rPr>
                                <w:t xml:space="preserve">Secara istilah adalah </w:t>
                              </w:r>
                              <w:r w:rsidR="002448F4">
                                <w:rPr>
                                  <w:rFonts w:eastAsia="MS Mincho" w:cstheme="minorHAnsi"/>
                                  <w:color w:val="404040" w:themeColor="text1" w:themeTint="BF"/>
                                  <w:sz w:val="22"/>
                                  <w:szCs w:val="22"/>
                                </w:rPr>
                                <w:t xml:space="preserve">terangkatnya pangkal </w:t>
                              </w:r>
                              <w:r w:rsidR="000C2A48">
                                <w:rPr>
                                  <w:rFonts w:eastAsia="MS Mincho" w:cstheme="minorHAnsi"/>
                                  <w:color w:val="404040" w:themeColor="text1" w:themeTint="BF"/>
                                  <w:sz w:val="22"/>
                                  <w:szCs w:val="22"/>
                                </w:rPr>
                                <w:t>lidah ke langit langit atas</w:t>
                              </w:r>
                              <w:r w:rsidR="002F0CC6">
                                <w:rPr>
                                  <w:rFonts w:eastAsia="MS Mincho" w:cstheme="minorHAnsi"/>
                                  <w:color w:val="404040" w:themeColor="text1" w:themeTint="BF"/>
                                  <w:sz w:val="22"/>
                                  <w:szCs w:val="22"/>
                                </w:rPr>
                                <w:t xml:space="preserve"> dan menyebabkan </w:t>
                              </w:r>
                              <w:r w:rsidR="00FD788F">
                                <w:rPr>
                                  <w:rFonts w:eastAsia="MS Mincho" w:cstheme="minorHAnsi"/>
                                  <w:color w:val="404040" w:themeColor="text1" w:themeTint="BF"/>
                                  <w:sz w:val="22"/>
                                  <w:szCs w:val="22"/>
                                </w:rPr>
                                <w:t xml:space="preserve">huruf yang masuk dalam sifat ini menjadi </w:t>
                              </w:r>
                              <w:r w:rsidR="00E067EE">
                                <w:rPr>
                                  <w:rFonts w:eastAsia="MS Mincho" w:cstheme="minorHAnsi"/>
                                  <w:color w:val="404040" w:themeColor="text1" w:themeTint="BF"/>
                                  <w:sz w:val="22"/>
                                  <w:szCs w:val="22"/>
                                </w:rPr>
                                <w:t>tafkhim(Tebal)</w:t>
                              </w:r>
                              <w:r>
                                <w:rPr>
                                  <w:rFonts w:eastAsia="MS Mincho" w:cstheme="minorHAnsi"/>
                                  <w:color w:val="404040" w:themeColor="text1" w:themeTint="BF"/>
                                  <w:sz w:val="22"/>
                                  <w:szCs w:val="22"/>
                                </w:rPr>
                                <w:t>,</w:t>
                              </w:r>
                              <w:r w:rsidRPr="00C506FE">
                                <w:rPr>
                                  <w:rFonts w:eastAsia="MS Mincho" w:cstheme="minorHAnsi"/>
                                  <w:color w:val="404040" w:themeColor="text1" w:themeTint="BF"/>
                                  <w:sz w:val="22"/>
                                  <w:szCs w:val="22"/>
                                </w:rPr>
                                <w:t xml:space="preserve"> </w:t>
                              </w:r>
                              <w:r>
                                <w:rPr>
                                  <w:rFonts w:eastAsia="MS Mincho" w:cstheme="minorHAnsi"/>
                                  <w:color w:val="404040" w:themeColor="text1" w:themeTint="BF"/>
                                  <w:sz w:val="22"/>
                                  <w:szCs w:val="22"/>
                                </w:rPr>
                                <w:t xml:space="preserve">huruf huruf </w:t>
                              </w:r>
                              <w:r w:rsidR="00E067EE">
                                <w:rPr>
                                  <w:rFonts w:eastAsia="MS Mincho" w:cstheme="minorHAnsi"/>
                                  <w:color w:val="404040" w:themeColor="text1" w:themeTint="BF"/>
                                  <w:sz w:val="22"/>
                                  <w:szCs w:val="22"/>
                                </w:rPr>
                                <w:t>Al Isti’la’</w:t>
                              </w:r>
                              <w:r>
                                <w:rPr>
                                  <w:rFonts w:eastAsia="MS Mincho" w:cstheme="minorHAnsi"/>
                                  <w:color w:val="404040" w:themeColor="text1" w:themeTint="BF"/>
                                  <w:sz w:val="22"/>
                                  <w:szCs w:val="22"/>
                                </w:rPr>
                                <w:t xml:space="preserve"> terkumpul dalam kalimat </w:t>
                              </w:r>
                            </w:p>
                            <w:p w14:paraId="1CC9DB80" w14:textId="4EC65D0D" w:rsidR="00DA457B" w:rsidRDefault="00DA457B" w:rsidP="00DA457B">
                              <w:pPr>
                                <w:jc w:val="center"/>
                                <w:rPr>
                                  <w:rFonts w:ascii="Cascadia Mono SemiLight" w:hAnsi="Cascadia Mono SemiLight" w:cs="Cascadia Mono SemiLight"/>
                                  <w:color w:val="595959" w:themeColor="text1" w:themeTint="A6"/>
                                  <w:sz w:val="24"/>
                                  <w:szCs w:val="24"/>
                                </w:rPr>
                              </w:pPr>
                              <w:r w:rsidRPr="00B23C5F">
                                <w:rPr>
                                  <w:rFonts w:ascii="Cascadia Mono SemiLight" w:hAnsi="Cascadia Mono SemiLight" w:cs="Cascadia Mono SemiLight"/>
                                  <w:color w:val="595959" w:themeColor="text1" w:themeTint="A6"/>
                                  <w:sz w:val="24"/>
                                  <w:szCs w:val="24"/>
                                  <w:rtl/>
                                </w:rPr>
                                <w:t>وَسَبْعُ عُلْوٍ</w:t>
                              </w:r>
                              <w:r w:rsidR="00CE6AE3">
                                <w:rPr>
                                  <w:rFonts w:ascii="Cascadia Mono SemiLight" w:hAnsi="Cascadia Mono SemiLight" w:cs="Cascadia Mono SemiLight" w:hint="cs"/>
                                  <w:color w:val="595959" w:themeColor="text1" w:themeTint="A6"/>
                                  <w:sz w:val="24"/>
                                  <w:szCs w:val="24"/>
                                  <w:rtl/>
                                </w:rPr>
                                <w:t xml:space="preserve"> </w:t>
                              </w:r>
                              <w:r w:rsidR="00CE6AE3">
                                <w:rPr>
                                  <w:rFonts w:ascii="Cascadia Mono SemiLight" w:eastAsia="MS Mincho" w:hAnsi="Cascadia Mono SemiLight" w:cs="Cascadia Mono SemiLight" w:hint="cs"/>
                                  <w:color w:val="595959" w:themeColor="text1" w:themeTint="A6"/>
                                  <w:sz w:val="24"/>
                                  <w:szCs w:val="24"/>
                                  <w:rtl/>
                                </w:rPr>
                                <w:t>:</w:t>
                              </w:r>
                              <w:r w:rsidRPr="00B23C5F">
                                <w:rPr>
                                  <w:rFonts w:ascii="Cascadia Mono SemiLight" w:hAnsi="Cascadia Mono SemiLight" w:cs="Cascadia Mono SemiLight"/>
                                  <w:color w:val="595959" w:themeColor="text1" w:themeTint="A6"/>
                                  <w:sz w:val="24"/>
                                  <w:szCs w:val="24"/>
                                  <w:rtl/>
                                </w:rPr>
                                <w:t xml:space="preserve"> خُصَّ ضَغْـطٍ قِـظْ</w:t>
                              </w:r>
                            </w:p>
                            <w:p w14:paraId="0A12125A" w14:textId="579E885A" w:rsidR="00675F0A" w:rsidRPr="00D1696B" w:rsidRDefault="002F3848" w:rsidP="00F277DC">
                              <w:pPr>
                                <w:rPr>
                                  <w:rFonts w:eastAsia="MS Mincho" w:cstheme="minorHAnsi"/>
                                  <w:color w:val="404040" w:themeColor="text1" w:themeTint="BF"/>
                                  <w:sz w:val="22"/>
                                  <w:szCs w:val="22"/>
                                </w:rPr>
                              </w:pPr>
                              <w:r w:rsidRPr="002F3848">
                                <w:rPr>
                                  <w:rFonts w:eastAsia="MS Mincho" w:cstheme="minorHAnsi"/>
                                  <w:color w:val="404040" w:themeColor="text1" w:themeTint="BF"/>
                                  <w:sz w:val="22"/>
                                  <w:szCs w:val="22"/>
                                </w:rPr>
                                <w:t>yaitu kha (</w:t>
                              </w:r>
                              <w:r w:rsidRPr="00A92E28">
                                <w:rPr>
                                  <w:rFonts w:ascii="Cascadia Mono SemiLight" w:hAnsi="Cascadia Mono SemiLight" w:cs="Cascadia Mono SemiLight" w:hint="cs"/>
                                  <w:color w:val="595959" w:themeColor="text1" w:themeTint="A6"/>
                                  <w:sz w:val="24"/>
                                  <w:szCs w:val="24"/>
                                  <w:rtl/>
                                </w:rPr>
                                <w:t>خ</w:t>
                              </w:r>
                              <w:r w:rsidRPr="002F3848">
                                <w:rPr>
                                  <w:rFonts w:eastAsia="MS Mincho" w:cstheme="minorHAnsi"/>
                                  <w:color w:val="404040" w:themeColor="text1" w:themeTint="BF"/>
                                  <w:sz w:val="22"/>
                                  <w:szCs w:val="22"/>
                                </w:rPr>
                                <w:t xml:space="preserve">), </w:t>
                              </w:r>
                              <w:r w:rsidRPr="002F3848">
                                <w:rPr>
                                  <w:rFonts w:ascii="Cambria" w:eastAsia="MS Mincho" w:hAnsi="Cambria" w:cs="Cambria"/>
                                  <w:color w:val="404040" w:themeColor="text1" w:themeTint="BF"/>
                                  <w:sz w:val="22"/>
                                  <w:szCs w:val="22"/>
                                </w:rPr>
                                <w:t>ṣ</w:t>
                              </w:r>
                              <w:r w:rsidRPr="002F3848">
                                <w:rPr>
                                  <w:rFonts w:eastAsia="MS Mincho" w:cstheme="minorHAnsi"/>
                                  <w:color w:val="404040" w:themeColor="text1" w:themeTint="BF"/>
                                  <w:sz w:val="22"/>
                                  <w:szCs w:val="22"/>
                                </w:rPr>
                                <w:t>ad (</w:t>
                              </w:r>
                              <w:r w:rsidRPr="00A92E28">
                                <w:rPr>
                                  <w:rFonts w:ascii="Dubai" w:hAnsi="Dubai" w:cs="Dubai"/>
                                  <w:color w:val="595959" w:themeColor="text1" w:themeTint="A6"/>
                                  <w:sz w:val="24"/>
                                  <w:szCs w:val="24"/>
                                  <w:rtl/>
                                </w:rPr>
                                <w:t>ص</w:t>
                              </w:r>
                              <w:r w:rsidRPr="002F3848">
                                <w:rPr>
                                  <w:rFonts w:eastAsia="MS Mincho" w:cstheme="minorHAnsi"/>
                                  <w:color w:val="404040" w:themeColor="text1" w:themeTint="BF"/>
                                  <w:sz w:val="22"/>
                                  <w:szCs w:val="22"/>
                                </w:rPr>
                                <w:t xml:space="preserve">), </w:t>
                              </w:r>
                              <w:r w:rsidRPr="002F3848">
                                <w:rPr>
                                  <w:rFonts w:ascii="Cambria" w:eastAsia="MS Mincho" w:hAnsi="Cambria" w:cs="Cambria"/>
                                  <w:color w:val="404040" w:themeColor="text1" w:themeTint="BF"/>
                                  <w:sz w:val="22"/>
                                  <w:szCs w:val="22"/>
                                </w:rPr>
                                <w:t>ḍ</w:t>
                              </w:r>
                              <w:r w:rsidRPr="002F3848">
                                <w:rPr>
                                  <w:rFonts w:eastAsia="MS Mincho" w:cstheme="minorHAnsi"/>
                                  <w:color w:val="404040" w:themeColor="text1" w:themeTint="BF"/>
                                  <w:sz w:val="22"/>
                                  <w:szCs w:val="22"/>
                                </w:rPr>
                                <w:t>ad (</w:t>
                              </w:r>
                              <w:r w:rsidRPr="00A92E28">
                                <w:rPr>
                                  <w:rFonts w:ascii="Dubai" w:hAnsi="Dubai" w:cs="Dubai" w:hint="cs"/>
                                  <w:color w:val="595959" w:themeColor="text1" w:themeTint="A6"/>
                                  <w:sz w:val="24"/>
                                  <w:szCs w:val="24"/>
                                  <w:rtl/>
                                </w:rPr>
                                <w:t>ض</w:t>
                              </w:r>
                              <w:r w:rsidRPr="002F3848">
                                <w:rPr>
                                  <w:rFonts w:eastAsia="MS Mincho" w:cstheme="minorHAnsi"/>
                                  <w:color w:val="404040" w:themeColor="text1" w:themeTint="BF"/>
                                  <w:sz w:val="22"/>
                                  <w:szCs w:val="22"/>
                                </w:rPr>
                                <w:t>), ghain (</w:t>
                              </w:r>
                              <w:r w:rsidRPr="00A92E28">
                                <w:rPr>
                                  <w:rFonts w:ascii="Dubai" w:hAnsi="Dubai" w:cs="Dubai" w:hint="cs"/>
                                  <w:color w:val="595959" w:themeColor="text1" w:themeTint="A6"/>
                                  <w:sz w:val="24"/>
                                  <w:szCs w:val="24"/>
                                  <w:rtl/>
                                </w:rPr>
                                <w:t>غ</w:t>
                              </w:r>
                              <w:r w:rsidRPr="002F3848">
                                <w:rPr>
                                  <w:rFonts w:eastAsia="MS Mincho" w:cstheme="minorHAnsi"/>
                                  <w:color w:val="404040" w:themeColor="text1" w:themeTint="BF"/>
                                  <w:sz w:val="22"/>
                                  <w:szCs w:val="22"/>
                                </w:rPr>
                                <w:t xml:space="preserve">), </w:t>
                              </w:r>
                              <w:r w:rsidRPr="002F3848">
                                <w:rPr>
                                  <w:rFonts w:ascii="Cambria" w:eastAsia="MS Mincho" w:hAnsi="Cambria" w:cs="Cambria"/>
                                  <w:color w:val="404040" w:themeColor="text1" w:themeTint="BF"/>
                                  <w:sz w:val="22"/>
                                  <w:szCs w:val="22"/>
                                </w:rPr>
                                <w:t>ṭ</w:t>
                              </w:r>
                              <w:r w:rsidRPr="002F3848">
                                <w:rPr>
                                  <w:rFonts w:eastAsia="MS Mincho" w:cstheme="minorHAnsi"/>
                                  <w:color w:val="404040" w:themeColor="text1" w:themeTint="BF"/>
                                  <w:sz w:val="22"/>
                                  <w:szCs w:val="22"/>
                                </w:rPr>
                                <w:t>ha (</w:t>
                              </w:r>
                              <w:r w:rsidRPr="00A92E28">
                                <w:rPr>
                                  <w:rFonts w:ascii="Dubai" w:hAnsi="Dubai" w:cs="Dubai" w:hint="cs"/>
                                  <w:color w:val="595959" w:themeColor="text1" w:themeTint="A6"/>
                                  <w:sz w:val="24"/>
                                  <w:szCs w:val="24"/>
                                  <w:rtl/>
                                </w:rPr>
                                <w:t>ط</w:t>
                              </w:r>
                              <w:r w:rsidRPr="002F3848">
                                <w:rPr>
                                  <w:rFonts w:eastAsia="MS Mincho" w:cstheme="minorHAnsi"/>
                                  <w:color w:val="404040" w:themeColor="text1" w:themeTint="BF"/>
                                  <w:sz w:val="22"/>
                                  <w:szCs w:val="22"/>
                                </w:rPr>
                                <w:t>), qaf (</w:t>
                              </w:r>
                              <w:r w:rsidRPr="00A92E28">
                                <w:rPr>
                                  <w:rFonts w:ascii="Dubai" w:hAnsi="Dubai" w:cs="Dubai" w:hint="cs"/>
                                  <w:color w:val="595959" w:themeColor="text1" w:themeTint="A6"/>
                                  <w:sz w:val="24"/>
                                  <w:szCs w:val="24"/>
                                  <w:rtl/>
                                </w:rPr>
                                <w:t>ق</w:t>
                              </w:r>
                              <w:r w:rsidRPr="002F3848">
                                <w:rPr>
                                  <w:rFonts w:eastAsia="MS Mincho" w:cstheme="minorHAnsi"/>
                                  <w:color w:val="404040" w:themeColor="text1" w:themeTint="BF"/>
                                  <w:sz w:val="22"/>
                                  <w:szCs w:val="22"/>
                                </w:rPr>
                                <w:t>), dan zha (</w:t>
                              </w:r>
                              <w:r w:rsidRPr="00A92E28">
                                <w:rPr>
                                  <w:rFonts w:ascii="Dubai" w:hAnsi="Dubai" w:cs="Dubai" w:hint="cs"/>
                                  <w:color w:val="595959" w:themeColor="text1" w:themeTint="A6"/>
                                  <w:sz w:val="24"/>
                                  <w:szCs w:val="24"/>
                                  <w:rtl/>
                                </w:rPr>
                                <w:t>ظ</w:t>
                              </w:r>
                              <w:r w:rsidRPr="002F3848">
                                <w:rPr>
                                  <w:rFonts w:eastAsia="MS Mincho" w:cstheme="minorHAnsi"/>
                                  <w:color w:val="404040" w:themeColor="text1" w:themeTint="BF"/>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3323320" name="Kotak Teks 18"/>
                        <wps:cNvSpPr txBox="1"/>
                        <wps:spPr>
                          <a:xfrm>
                            <a:off x="93134" y="0"/>
                            <a:ext cx="1822752" cy="9228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0DFAAF" w14:textId="078912AB" w:rsidR="00675F0A" w:rsidRPr="002E17E0" w:rsidRDefault="00A00F1B" w:rsidP="00880056">
                              <w:pPr>
                                <w:spacing w:after="0" w:line="0" w:lineRule="atLeast"/>
                                <w:rPr>
                                  <w:color w:val="C68D08" w:themeColor="accent1" w:themeShade="BF"/>
                                  <w:sz w:val="40"/>
                                  <w:szCs w:val="40"/>
                                </w:rPr>
                              </w:pPr>
                              <w:r>
                                <w:rPr>
                                  <w:color w:val="C68D08" w:themeColor="accent1" w:themeShade="BF"/>
                                  <w:sz w:val="40"/>
                                  <w:szCs w:val="40"/>
                                </w:rPr>
                                <w:t>AL ISTI</w:t>
                              </w:r>
                              <w:r w:rsidR="000A2010">
                                <w:rPr>
                                  <w:color w:val="C68D08" w:themeColor="accent1" w:themeShade="BF"/>
                                  <w:sz w:val="40"/>
                                  <w:szCs w:val="40"/>
                                </w:rPr>
                                <w:t>’</w:t>
                              </w:r>
                              <w:r>
                                <w:rPr>
                                  <w:color w:val="C68D08" w:themeColor="accent1" w:themeShade="BF"/>
                                  <w:sz w:val="40"/>
                                  <w:szCs w:val="40"/>
                                </w:rPr>
                                <w:t>LA</w:t>
                              </w:r>
                            </w:p>
                            <w:p w14:paraId="3E56AF9D" w14:textId="38EA81F6" w:rsidR="00675F0A" w:rsidRPr="00FB5FBF" w:rsidRDefault="00675F0A" w:rsidP="00880056">
                              <w:pPr>
                                <w:spacing w:after="0" w:line="0" w:lineRule="atLeast"/>
                                <w:rPr>
                                  <w:rFonts w:ascii="Dubai" w:hAnsi="Dubai" w:cs="Dubai"/>
                                  <w:color w:val="743C08" w:themeColor="accent3"/>
                                  <w:sz w:val="44"/>
                                  <w:szCs w:val="44"/>
                                </w:rPr>
                              </w:pPr>
                              <w:r w:rsidRPr="00FB5FBF">
                                <w:rPr>
                                  <w:rFonts w:ascii="Dubai" w:hAnsi="Dubai" w:cs="Dubai" w:hint="cs"/>
                                  <w:color w:val="743C08" w:themeColor="accent3"/>
                                  <w:sz w:val="44"/>
                                  <w:szCs w:val="44"/>
                                  <w:rtl/>
                                </w:rPr>
                                <w:t>ال</w:t>
                              </w:r>
                              <w:r w:rsidR="000A2010">
                                <w:rPr>
                                  <w:rFonts w:ascii="Dubai" w:hAnsi="Dubai" w:cs="Dubai" w:hint="cs"/>
                                  <w:color w:val="743C08" w:themeColor="accent3"/>
                                  <w:sz w:val="44"/>
                                  <w:szCs w:val="44"/>
                                  <w:rtl/>
                                </w:rPr>
                                <w:t>استعلاء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88D2D0E" id="Grup 1149611235" o:spid="_x0000_s1346" style="position:absolute;margin-left:4.25pt;margin-top:107.4pt;width:336.8pt;height:232.15pt;z-index:251654264;mso-height-relative:margin" coordsize="42773,33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">
                <v:shape id="Kotak Teks 18" o:spid="_x0000_s1347" type="#_x0000_t202" style="position:absolute;top:9473;width:42773;height:23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" filled="f" stroked="f">
                  <v:textbox>
                    <w:txbxContent>
                      <w:p w14:paraId="71B0409E" w14:textId="0CA26E36" w:rsidR="00675F0A" w:rsidRDefault="00675F0A" w:rsidP="008F3341">
                        <w:pPr>
                          <w:rPr>
                            <w:rFonts w:eastAsia="MS Mincho" w:cstheme="minorHAnsi"/>
                            <w:color w:val="404040" w:themeColor="text1" w:themeTint="BF"/>
                            <w:sz w:val="22"/>
                            <w:szCs w:val="22"/>
                          </w:rPr>
                        </w:pPr>
                        <w:r>
                          <w:rPr>
                            <w:rFonts w:ascii="Cascadia Mono SemiLight" w:eastAsia="MS Mincho" w:hAnsi="Cascadia Mono SemiLight" w:cs="Cascadia Mono SemiLight"/>
                            <w:color w:val="595959" w:themeColor="text1" w:themeTint="A6"/>
                            <w:sz w:val="24"/>
                            <w:szCs w:val="24"/>
                          </w:rPr>
                          <w:tab/>
                        </w:r>
                        <w:r w:rsidRPr="00C506FE">
                          <w:rPr>
                            <w:rFonts w:eastAsia="MS Mincho" w:cstheme="minorHAnsi"/>
                            <w:color w:val="404040" w:themeColor="text1" w:themeTint="BF"/>
                            <w:sz w:val="22"/>
                            <w:szCs w:val="22"/>
                          </w:rPr>
                          <w:t xml:space="preserve">Secara bahasa </w:t>
                        </w:r>
                        <w:r w:rsidR="00A049EA">
                          <w:rPr>
                            <w:rFonts w:eastAsia="MS Mincho" w:cstheme="minorHAnsi"/>
                            <w:color w:val="404040" w:themeColor="text1" w:themeTint="BF"/>
                            <w:sz w:val="22"/>
                            <w:szCs w:val="22"/>
                          </w:rPr>
                          <w:t>Isti’la’</w:t>
                        </w:r>
                        <w:r w:rsidRPr="00C506FE">
                          <w:rPr>
                            <w:rFonts w:eastAsia="MS Mincho" w:cstheme="minorHAnsi"/>
                            <w:color w:val="404040" w:themeColor="text1" w:themeTint="BF"/>
                            <w:sz w:val="22"/>
                            <w:szCs w:val="22"/>
                          </w:rPr>
                          <w:t xml:space="preserve"> berarti</w:t>
                        </w:r>
                        <w:r>
                          <w:rPr>
                            <w:rFonts w:eastAsia="MS Mincho" w:cstheme="minorHAnsi"/>
                            <w:color w:val="404040" w:themeColor="text1" w:themeTint="BF"/>
                            <w:sz w:val="22"/>
                            <w:szCs w:val="22"/>
                          </w:rPr>
                          <w:t xml:space="preserve"> </w:t>
                        </w:r>
                        <w:r w:rsidR="00A049EA">
                          <w:rPr>
                            <w:rFonts w:eastAsia="MS Mincho" w:cstheme="minorHAnsi"/>
                            <w:color w:val="404040" w:themeColor="text1" w:themeTint="BF"/>
                            <w:sz w:val="22"/>
                            <w:szCs w:val="22"/>
                          </w:rPr>
                          <w:t>Terangkat</w:t>
                        </w:r>
                        <w:r>
                          <w:rPr>
                            <w:rFonts w:eastAsia="MS Mincho" w:cstheme="minorHAnsi"/>
                            <w:color w:val="404040" w:themeColor="text1" w:themeTint="BF"/>
                            <w:sz w:val="22"/>
                            <w:szCs w:val="22"/>
                          </w:rPr>
                          <w:t xml:space="preserve"> </w:t>
                        </w:r>
                        <w:r w:rsidRPr="00C506FE">
                          <w:rPr>
                            <w:rFonts w:eastAsia="MS Mincho" w:cstheme="minorHAnsi"/>
                            <w:color w:val="404040" w:themeColor="text1" w:themeTint="BF"/>
                            <w:sz w:val="22"/>
                            <w:szCs w:val="22"/>
                          </w:rPr>
                          <w:t xml:space="preserve">Secara istilah adalah </w:t>
                        </w:r>
                        <w:r w:rsidR="002448F4">
                          <w:rPr>
                            <w:rFonts w:eastAsia="MS Mincho" w:cstheme="minorHAnsi"/>
                            <w:color w:val="404040" w:themeColor="text1" w:themeTint="BF"/>
                            <w:sz w:val="22"/>
                            <w:szCs w:val="22"/>
                          </w:rPr>
                          <w:t xml:space="preserve">terangkatnya pangkal </w:t>
                        </w:r>
                        <w:r w:rsidR="000C2A48">
                          <w:rPr>
                            <w:rFonts w:eastAsia="MS Mincho" w:cstheme="minorHAnsi"/>
                            <w:color w:val="404040" w:themeColor="text1" w:themeTint="BF"/>
                            <w:sz w:val="22"/>
                            <w:szCs w:val="22"/>
                          </w:rPr>
                          <w:t>lidah ke langit langit atas</w:t>
                        </w:r>
                        <w:r w:rsidR="002F0CC6">
                          <w:rPr>
                            <w:rFonts w:eastAsia="MS Mincho" w:cstheme="minorHAnsi"/>
                            <w:color w:val="404040" w:themeColor="text1" w:themeTint="BF"/>
                            <w:sz w:val="22"/>
                            <w:szCs w:val="22"/>
                          </w:rPr>
                          <w:t xml:space="preserve"> dan menyebabkan </w:t>
                        </w:r>
                        <w:r w:rsidR="00FD788F">
                          <w:rPr>
                            <w:rFonts w:eastAsia="MS Mincho" w:cstheme="minorHAnsi"/>
                            <w:color w:val="404040" w:themeColor="text1" w:themeTint="BF"/>
                            <w:sz w:val="22"/>
                            <w:szCs w:val="22"/>
                          </w:rPr>
                          <w:t xml:space="preserve">huruf yang masuk dalam sifat ini menjadi </w:t>
                        </w:r>
                        <w:r w:rsidR="00E067EE">
                          <w:rPr>
                            <w:rFonts w:eastAsia="MS Mincho" w:cstheme="minorHAnsi"/>
                            <w:color w:val="404040" w:themeColor="text1" w:themeTint="BF"/>
                            <w:sz w:val="22"/>
                            <w:szCs w:val="22"/>
                          </w:rPr>
                          <w:t>tafkhim(Tebal)</w:t>
                        </w:r>
                        <w:r>
                          <w:rPr>
                            <w:rFonts w:eastAsia="MS Mincho" w:cstheme="minorHAnsi"/>
                            <w:color w:val="404040" w:themeColor="text1" w:themeTint="BF"/>
                            <w:sz w:val="22"/>
                            <w:szCs w:val="22"/>
                          </w:rPr>
                          <w:t>,</w:t>
                        </w:r>
                        <w:r w:rsidRPr="00C506FE">
                          <w:rPr>
                            <w:rFonts w:eastAsia="MS Mincho" w:cstheme="minorHAnsi"/>
                            <w:color w:val="404040" w:themeColor="text1" w:themeTint="BF"/>
                            <w:sz w:val="22"/>
                            <w:szCs w:val="22"/>
                          </w:rPr>
                          <w:t xml:space="preserve"> </w:t>
                        </w:r>
                        <w:r>
                          <w:rPr>
                            <w:rFonts w:eastAsia="MS Mincho" w:cstheme="minorHAnsi"/>
                            <w:color w:val="404040" w:themeColor="text1" w:themeTint="BF"/>
                            <w:sz w:val="22"/>
                            <w:szCs w:val="22"/>
                          </w:rPr>
                          <w:t xml:space="preserve">huruf huruf </w:t>
                        </w:r>
                        <w:r w:rsidR="00E067EE">
                          <w:rPr>
                            <w:rFonts w:eastAsia="MS Mincho" w:cstheme="minorHAnsi"/>
                            <w:color w:val="404040" w:themeColor="text1" w:themeTint="BF"/>
                            <w:sz w:val="22"/>
                            <w:szCs w:val="22"/>
                          </w:rPr>
                          <w:t>Al Isti’la’</w:t>
                        </w:r>
                        <w:r>
                          <w:rPr>
                            <w:rFonts w:eastAsia="MS Mincho" w:cstheme="minorHAnsi"/>
                            <w:color w:val="404040" w:themeColor="text1" w:themeTint="BF"/>
                            <w:sz w:val="22"/>
                            <w:szCs w:val="22"/>
                          </w:rPr>
                          <w:t xml:space="preserve"> terkumpul dalam kalimat </w:t>
                        </w:r>
                      </w:p>
                      <w:p w14:paraId="1CC9DB80" w14:textId="4EC65D0D" w:rsidR="00DA457B" w:rsidRDefault="00DA457B" w:rsidP="00DA457B">
                        <w:pPr>
                          <w:jc w:val="center"/>
                          <w:rPr>
                            <w:rFonts w:ascii="Cascadia Mono SemiLight" w:hAnsi="Cascadia Mono SemiLight" w:cs="Cascadia Mono SemiLight"/>
                            <w:color w:val="595959" w:themeColor="text1" w:themeTint="A6"/>
                            <w:sz w:val="24"/>
                            <w:szCs w:val="24"/>
                          </w:rPr>
                        </w:pPr>
                        <w:r w:rsidRPr="00B23C5F">
                          <w:rPr>
                            <w:rFonts w:ascii="Cascadia Mono SemiLight" w:hAnsi="Cascadia Mono SemiLight" w:cs="Cascadia Mono SemiLight"/>
                            <w:color w:val="595959" w:themeColor="text1" w:themeTint="A6"/>
                            <w:sz w:val="24"/>
                            <w:szCs w:val="24"/>
                            <w:rtl/>
                          </w:rPr>
                          <w:t>وَسَبْعُ عُلْوٍ</w:t>
                        </w:r>
                        <w:r w:rsidR="00CE6AE3">
                          <w:rPr>
                            <w:rFonts w:ascii="Cascadia Mono SemiLight" w:hAnsi="Cascadia Mono SemiLight" w:cs="Cascadia Mono SemiLight" w:hint="cs"/>
                            <w:color w:val="595959" w:themeColor="text1" w:themeTint="A6"/>
                            <w:sz w:val="24"/>
                            <w:szCs w:val="24"/>
                            <w:rtl/>
                          </w:rPr>
                          <w:t xml:space="preserve"> </w:t>
                        </w:r>
                        <w:r w:rsidR="00CE6AE3">
                          <w:rPr>
                            <w:rFonts w:ascii="Cascadia Mono SemiLight" w:eastAsia="MS Mincho" w:hAnsi="Cascadia Mono SemiLight" w:cs="Cascadia Mono SemiLight" w:hint="cs"/>
                            <w:color w:val="595959" w:themeColor="text1" w:themeTint="A6"/>
                            <w:sz w:val="24"/>
                            <w:szCs w:val="24"/>
                            <w:rtl/>
                          </w:rPr>
                          <w:t>:</w:t>
                        </w:r>
                        <w:r w:rsidRPr="00B23C5F">
                          <w:rPr>
                            <w:rFonts w:ascii="Cascadia Mono SemiLight" w:hAnsi="Cascadia Mono SemiLight" w:cs="Cascadia Mono SemiLight"/>
                            <w:color w:val="595959" w:themeColor="text1" w:themeTint="A6"/>
                            <w:sz w:val="24"/>
                            <w:szCs w:val="24"/>
                            <w:rtl/>
                          </w:rPr>
                          <w:t xml:space="preserve"> خُصَّ ضَغْـطٍ قِـظْ</w:t>
                        </w:r>
                      </w:p>
                      <w:p w14:paraId="0A12125A" w14:textId="579E885A" w:rsidR="00675F0A" w:rsidRPr="00D1696B" w:rsidRDefault="002F3848" w:rsidP="00F277DC">
                        <w:pPr>
                          <w:rPr>
                            <w:rFonts w:eastAsia="MS Mincho" w:cstheme="minorHAnsi"/>
                            <w:color w:val="404040" w:themeColor="text1" w:themeTint="BF"/>
                            <w:sz w:val="22"/>
                            <w:szCs w:val="22"/>
                          </w:rPr>
                        </w:pPr>
                        <w:r w:rsidRPr="002F3848">
                          <w:rPr>
                            <w:rFonts w:eastAsia="MS Mincho" w:cstheme="minorHAnsi"/>
                            <w:color w:val="404040" w:themeColor="text1" w:themeTint="BF"/>
                            <w:sz w:val="22"/>
                            <w:szCs w:val="22"/>
                          </w:rPr>
                          <w:t>yaitu kha (</w:t>
                        </w:r>
                        <w:r w:rsidRPr="00A92E28">
                          <w:rPr>
                            <w:rFonts w:ascii="Cascadia Mono SemiLight" w:hAnsi="Cascadia Mono SemiLight" w:cs="Cascadia Mono SemiLight" w:hint="cs"/>
                            <w:color w:val="595959" w:themeColor="text1" w:themeTint="A6"/>
                            <w:sz w:val="24"/>
                            <w:szCs w:val="24"/>
                            <w:rtl/>
                          </w:rPr>
                          <w:t>خ</w:t>
                        </w:r>
                        <w:r w:rsidRPr="002F3848">
                          <w:rPr>
                            <w:rFonts w:eastAsia="MS Mincho" w:cstheme="minorHAnsi"/>
                            <w:color w:val="404040" w:themeColor="text1" w:themeTint="BF"/>
                            <w:sz w:val="22"/>
                            <w:szCs w:val="22"/>
                          </w:rPr>
                          <w:t xml:space="preserve">), </w:t>
                        </w:r>
                        <w:r w:rsidRPr="002F3848">
                          <w:rPr>
                            <w:rFonts w:ascii="Cambria" w:eastAsia="MS Mincho" w:hAnsi="Cambria" w:cs="Cambria"/>
                            <w:color w:val="404040" w:themeColor="text1" w:themeTint="BF"/>
                            <w:sz w:val="22"/>
                            <w:szCs w:val="22"/>
                          </w:rPr>
                          <w:t>ṣ</w:t>
                        </w:r>
                        <w:r w:rsidRPr="002F3848">
                          <w:rPr>
                            <w:rFonts w:eastAsia="MS Mincho" w:cstheme="minorHAnsi"/>
                            <w:color w:val="404040" w:themeColor="text1" w:themeTint="BF"/>
                            <w:sz w:val="22"/>
                            <w:szCs w:val="22"/>
                          </w:rPr>
                          <w:t>ad (</w:t>
                        </w:r>
                        <w:r w:rsidRPr="00A92E28">
                          <w:rPr>
                            <w:rFonts w:ascii="Dubai" w:hAnsi="Dubai" w:cs="Dubai"/>
                            <w:color w:val="595959" w:themeColor="text1" w:themeTint="A6"/>
                            <w:sz w:val="24"/>
                            <w:szCs w:val="24"/>
                            <w:rtl/>
                          </w:rPr>
                          <w:t>ص</w:t>
                        </w:r>
                        <w:r w:rsidRPr="002F3848">
                          <w:rPr>
                            <w:rFonts w:eastAsia="MS Mincho" w:cstheme="minorHAnsi"/>
                            <w:color w:val="404040" w:themeColor="text1" w:themeTint="BF"/>
                            <w:sz w:val="22"/>
                            <w:szCs w:val="22"/>
                          </w:rPr>
                          <w:t xml:space="preserve">), </w:t>
                        </w:r>
                        <w:r w:rsidRPr="002F3848">
                          <w:rPr>
                            <w:rFonts w:ascii="Cambria" w:eastAsia="MS Mincho" w:hAnsi="Cambria" w:cs="Cambria"/>
                            <w:color w:val="404040" w:themeColor="text1" w:themeTint="BF"/>
                            <w:sz w:val="22"/>
                            <w:szCs w:val="22"/>
                          </w:rPr>
                          <w:t>ḍ</w:t>
                        </w:r>
                        <w:r w:rsidRPr="002F3848">
                          <w:rPr>
                            <w:rFonts w:eastAsia="MS Mincho" w:cstheme="minorHAnsi"/>
                            <w:color w:val="404040" w:themeColor="text1" w:themeTint="BF"/>
                            <w:sz w:val="22"/>
                            <w:szCs w:val="22"/>
                          </w:rPr>
                          <w:t>ad (</w:t>
                        </w:r>
                        <w:r w:rsidRPr="00A92E28">
                          <w:rPr>
                            <w:rFonts w:ascii="Dubai" w:hAnsi="Dubai" w:cs="Dubai" w:hint="cs"/>
                            <w:color w:val="595959" w:themeColor="text1" w:themeTint="A6"/>
                            <w:sz w:val="24"/>
                            <w:szCs w:val="24"/>
                            <w:rtl/>
                          </w:rPr>
                          <w:t>ض</w:t>
                        </w:r>
                        <w:r w:rsidRPr="002F3848">
                          <w:rPr>
                            <w:rFonts w:eastAsia="MS Mincho" w:cstheme="minorHAnsi"/>
                            <w:color w:val="404040" w:themeColor="text1" w:themeTint="BF"/>
                            <w:sz w:val="22"/>
                            <w:szCs w:val="22"/>
                          </w:rPr>
                          <w:t>), ghain (</w:t>
                        </w:r>
                        <w:r w:rsidRPr="00A92E28">
                          <w:rPr>
                            <w:rFonts w:ascii="Dubai" w:hAnsi="Dubai" w:cs="Dubai" w:hint="cs"/>
                            <w:color w:val="595959" w:themeColor="text1" w:themeTint="A6"/>
                            <w:sz w:val="24"/>
                            <w:szCs w:val="24"/>
                            <w:rtl/>
                          </w:rPr>
                          <w:t>غ</w:t>
                        </w:r>
                        <w:r w:rsidRPr="002F3848">
                          <w:rPr>
                            <w:rFonts w:eastAsia="MS Mincho" w:cstheme="minorHAnsi"/>
                            <w:color w:val="404040" w:themeColor="text1" w:themeTint="BF"/>
                            <w:sz w:val="22"/>
                            <w:szCs w:val="22"/>
                          </w:rPr>
                          <w:t xml:space="preserve">), </w:t>
                        </w:r>
                        <w:r w:rsidRPr="002F3848">
                          <w:rPr>
                            <w:rFonts w:ascii="Cambria" w:eastAsia="MS Mincho" w:hAnsi="Cambria" w:cs="Cambria"/>
                            <w:color w:val="404040" w:themeColor="text1" w:themeTint="BF"/>
                            <w:sz w:val="22"/>
                            <w:szCs w:val="22"/>
                          </w:rPr>
                          <w:t>ṭ</w:t>
                        </w:r>
                        <w:r w:rsidRPr="002F3848">
                          <w:rPr>
                            <w:rFonts w:eastAsia="MS Mincho" w:cstheme="minorHAnsi"/>
                            <w:color w:val="404040" w:themeColor="text1" w:themeTint="BF"/>
                            <w:sz w:val="22"/>
                            <w:szCs w:val="22"/>
                          </w:rPr>
                          <w:t>ha (</w:t>
                        </w:r>
                        <w:r w:rsidRPr="00A92E28">
                          <w:rPr>
                            <w:rFonts w:ascii="Dubai" w:hAnsi="Dubai" w:cs="Dubai" w:hint="cs"/>
                            <w:color w:val="595959" w:themeColor="text1" w:themeTint="A6"/>
                            <w:sz w:val="24"/>
                            <w:szCs w:val="24"/>
                            <w:rtl/>
                          </w:rPr>
                          <w:t>ط</w:t>
                        </w:r>
                        <w:r w:rsidRPr="002F3848">
                          <w:rPr>
                            <w:rFonts w:eastAsia="MS Mincho" w:cstheme="minorHAnsi"/>
                            <w:color w:val="404040" w:themeColor="text1" w:themeTint="BF"/>
                            <w:sz w:val="22"/>
                            <w:szCs w:val="22"/>
                          </w:rPr>
                          <w:t>), qaf (</w:t>
                        </w:r>
                        <w:r w:rsidRPr="00A92E28">
                          <w:rPr>
                            <w:rFonts w:ascii="Dubai" w:hAnsi="Dubai" w:cs="Dubai" w:hint="cs"/>
                            <w:color w:val="595959" w:themeColor="text1" w:themeTint="A6"/>
                            <w:sz w:val="24"/>
                            <w:szCs w:val="24"/>
                            <w:rtl/>
                          </w:rPr>
                          <w:t>ق</w:t>
                        </w:r>
                        <w:r w:rsidRPr="002F3848">
                          <w:rPr>
                            <w:rFonts w:eastAsia="MS Mincho" w:cstheme="minorHAnsi"/>
                            <w:color w:val="404040" w:themeColor="text1" w:themeTint="BF"/>
                            <w:sz w:val="22"/>
                            <w:szCs w:val="22"/>
                          </w:rPr>
                          <w:t>), dan zha (</w:t>
                        </w:r>
                        <w:r w:rsidRPr="00A92E28">
                          <w:rPr>
                            <w:rFonts w:ascii="Dubai" w:hAnsi="Dubai" w:cs="Dubai" w:hint="cs"/>
                            <w:color w:val="595959" w:themeColor="text1" w:themeTint="A6"/>
                            <w:sz w:val="24"/>
                            <w:szCs w:val="24"/>
                            <w:rtl/>
                          </w:rPr>
                          <w:t>ظ</w:t>
                        </w:r>
                        <w:r w:rsidRPr="002F3848">
                          <w:rPr>
                            <w:rFonts w:eastAsia="MS Mincho" w:cstheme="minorHAnsi"/>
                            <w:color w:val="404040" w:themeColor="text1" w:themeTint="BF"/>
                            <w:sz w:val="22"/>
                            <w:szCs w:val="22"/>
                          </w:rPr>
                          <w:t>).</w:t>
                        </w:r>
                      </w:p>
                    </w:txbxContent>
                  </v:textbox>
                </v:shape>
                <v:shape id="Kotak Teks 18" o:spid="_x0000_s1348" type="#_x0000_t202" style="position:absolute;left:931;width:18227;height:9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" filled="f" stroked="f">
                  <v:textbox>
                    <w:txbxContent>
                      <w:p w14:paraId="070DFAAF" w14:textId="078912AB" w:rsidR="00675F0A" w:rsidRPr="002E17E0" w:rsidRDefault="00A00F1B" w:rsidP="00880056">
                        <w:pPr>
                          <w:spacing w:after="0" w:line="0" w:lineRule="atLeast"/>
                          <w:rPr>
                            <w:color w:val="C68D08" w:themeColor="accent1" w:themeShade="BF"/>
                            <w:sz w:val="40"/>
                            <w:szCs w:val="40"/>
                          </w:rPr>
                        </w:pPr>
                        <w:r>
                          <w:rPr>
                            <w:color w:val="C68D08" w:themeColor="accent1" w:themeShade="BF"/>
                            <w:sz w:val="40"/>
                            <w:szCs w:val="40"/>
                          </w:rPr>
                          <w:t>AL ISTI</w:t>
                        </w:r>
                        <w:r w:rsidR="000A2010">
                          <w:rPr>
                            <w:color w:val="C68D08" w:themeColor="accent1" w:themeShade="BF"/>
                            <w:sz w:val="40"/>
                            <w:szCs w:val="40"/>
                          </w:rPr>
                          <w:t>’</w:t>
                        </w:r>
                        <w:r>
                          <w:rPr>
                            <w:color w:val="C68D08" w:themeColor="accent1" w:themeShade="BF"/>
                            <w:sz w:val="40"/>
                            <w:szCs w:val="40"/>
                          </w:rPr>
                          <w:t>LA</w:t>
                        </w:r>
                      </w:p>
                      <w:p w14:paraId="3E56AF9D" w14:textId="38EA81F6" w:rsidR="00675F0A" w:rsidRPr="00FB5FBF" w:rsidRDefault="00675F0A" w:rsidP="00880056">
                        <w:pPr>
                          <w:spacing w:after="0" w:line="0" w:lineRule="atLeast"/>
                          <w:rPr>
                            <w:rFonts w:ascii="Dubai" w:hAnsi="Dubai" w:cs="Dubai"/>
                            <w:color w:val="743C08" w:themeColor="accent3"/>
                            <w:sz w:val="44"/>
                            <w:szCs w:val="44"/>
                          </w:rPr>
                        </w:pPr>
                        <w:r w:rsidRPr="00FB5FBF">
                          <w:rPr>
                            <w:rFonts w:ascii="Dubai" w:hAnsi="Dubai" w:cs="Dubai" w:hint="cs"/>
                            <w:color w:val="743C08" w:themeColor="accent3"/>
                            <w:sz w:val="44"/>
                            <w:szCs w:val="44"/>
                            <w:rtl/>
                          </w:rPr>
                          <w:t>ال</w:t>
                        </w:r>
                        <w:r w:rsidR="000A2010">
                          <w:rPr>
                            <w:rFonts w:ascii="Dubai" w:hAnsi="Dubai" w:cs="Dubai" w:hint="cs"/>
                            <w:color w:val="743C08" w:themeColor="accent3"/>
                            <w:sz w:val="44"/>
                            <w:szCs w:val="44"/>
                            <w:rtl/>
                          </w:rPr>
                          <w:t>استعلاء</w:t>
                        </w:r>
                      </w:p>
                    </w:txbxContent>
                  </v:textbox>
                </v:shape>
              </v:group>
            </w:pict>
          </mc:Fallback>
        </mc:AlternateContent>
      </w:r>
      <w:r w:rsidR="007C4DFF">
        <w:rPr>
          <w:rFonts w:asciiTheme="majorHAnsi" w:eastAsiaTheme="majorEastAsia" w:hAnsiTheme="majorHAnsi" w:cstheme="majorBidi"/>
          <w:color w:val="C68D08" w:themeColor="accent1" w:themeShade="BF"/>
          <w:sz w:val="36"/>
          <w:szCs w:val="36"/>
          <w:lang w:val="id-ID"/>
        </w:rPr>
        <mc:AlternateContent>
          <mc:Choice Requires="wps">
            <w:drawing>
              <wp:anchor distT="0" distB="0" distL="114300" distR="114300" simplePos="0" relativeHeight="251654263" behindDoc="0" locked="0" layoutInCell="1" allowOverlap="1" wp14:anchorId="4065552B" wp14:editId="0F852D2D">
                <wp:simplePos x="0" y="0"/>
                <wp:positionH relativeFrom="margin">
                  <wp:align>left</wp:align>
                </wp:positionH>
                <wp:positionV relativeFrom="paragraph">
                  <wp:posOffset>1066800</wp:posOffset>
                </wp:positionV>
                <wp:extent cx="4414520" cy="5567680"/>
                <wp:effectExtent l="0" t="0" r="5080" b="0"/>
                <wp:wrapNone/>
                <wp:docPr id="38884043" name="Persegi Panjang 38884043"/>
                <wp:cNvGraphicFramePr/>
                <a:graphic xmlns:a="http://schemas.openxmlformats.org/drawingml/2006/main">
                  <a:graphicData uri="http://schemas.microsoft.com/office/word/2010/wordprocessingShape">
                    <wps:wsp>
                      <wps:cNvSpPr/>
                      <wps:spPr>
                        <a:xfrm rot="10800000">
                          <a:off x="0" y="0"/>
                          <a:ext cx="4414520" cy="5567680"/>
                        </a:xfrm>
                        <a:prstGeom prst="rect">
                          <a:avLst/>
                        </a:prstGeom>
                        <a:solidFill>
                          <a:srgbClr val="FDEAB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1CB1AA" w14:textId="77777777" w:rsidR="00675F0A" w:rsidRDefault="00675F0A" w:rsidP="00A7197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65552B" id="Persegi Panjang 38884043" o:spid="_x0000_s1349" style="position:absolute;margin-left:0;margin-top:84pt;width:347.6pt;height:438.4pt;rotation:180;z-index:251654263;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" fillcolor="#fdeabc" stroked="f" strokeweight="1pt">
                <v:textbox>
                  <w:txbxContent>
                    <w:p w14:paraId="381CB1AA" w14:textId="77777777" w:rsidR="00675F0A" w:rsidRDefault="00675F0A" w:rsidP="00A7197E">
                      <w:pPr>
                        <w:jc w:val="center"/>
                      </w:pPr>
                    </w:p>
                  </w:txbxContent>
                </v:textbox>
                <w10:wrap anchorx="margin"/>
              </v:rect>
            </w:pict>
          </mc:Fallback>
        </mc:AlternateContent>
      </w:r>
      <w:r w:rsidR="003B3AC4">
        <w:rPr>
          <w:rFonts w:asciiTheme="majorHAnsi" w:eastAsiaTheme="majorEastAsia" w:hAnsiTheme="majorHAnsi" w:cstheme="majorBidi"/>
          <w:color w:val="C68D08" w:themeColor="accent1" w:themeShade="BF"/>
          <w:sz w:val="36"/>
          <w:szCs w:val="36"/>
          <w:lang w:val="id-ID"/>
        </w:rPr>
        <w:br w:type="page"/>
      </w:r>
    </w:p>
    <w:p w14:paraId="62C0AA72" w14:textId="6896EA9F" w:rsidR="003B3AC4" w:rsidRDefault="00223F93">
      <w:pPr>
        <w:rPr>
          <w:rFonts w:asciiTheme="majorHAnsi" w:eastAsiaTheme="majorEastAsia" w:hAnsiTheme="majorHAnsi" w:cstheme="majorBidi"/>
          <w:color w:val="C68D08" w:themeColor="accent1" w:themeShade="BF"/>
          <w:sz w:val="36"/>
          <w:szCs w:val="36"/>
          <w:lang w:val="id-ID"/>
        </w:rPr>
      </w:pPr>
      <w:r>
        <w:lastRenderedPageBreak/>
        <mc:AlternateContent>
          <mc:Choice Requires="wps">
            <w:drawing>
              <wp:anchor distT="0" distB="0" distL="114300" distR="114300" simplePos="0" relativeHeight="251666598" behindDoc="0" locked="0" layoutInCell="1" allowOverlap="1" wp14:anchorId="51DDD5DF" wp14:editId="0EA3C2B5">
                <wp:simplePos x="0" y="0"/>
                <wp:positionH relativeFrom="page">
                  <wp:posOffset>4838700</wp:posOffset>
                </wp:positionH>
                <wp:positionV relativeFrom="paragraph">
                  <wp:posOffset>6631306</wp:posOffset>
                </wp:positionV>
                <wp:extent cx="527050" cy="452754"/>
                <wp:effectExtent l="0" t="0" r="0" b="5080"/>
                <wp:wrapNone/>
                <wp:docPr id="2113705254" name="Kotak Teks 2113705254"/>
                <wp:cNvGraphicFramePr/>
                <a:graphic xmlns:a="http://schemas.openxmlformats.org/drawingml/2006/main">
                  <a:graphicData uri="http://schemas.microsoft.com/office/word/2010/wordprocessingShape">
                    <wps:wsp>
                      <wps:cNvSpPr txBox="1"/>
                      <wps:spPr>
                        <a:xfrm>
                          <a:off x="0" y="0"/>
                          <a:ext cx="527050" cy="45275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5269C8" w14:textId="2ACF7809" w:rsidR="00223F93" w:rsidRPr="003E70A7" w:rsidRDefault="00223F93" w:rsidP="003C1BC1">
                            <w:pPr>
                              <w:rPr>
                                <w:rFonts w:ascii="13/5Atom Sans" w:hAnsi="13/5Atom Sans"/>
                                <w:sz w:val="40"/>
                                <w:szCs w:val="40"/>
                              </w:rPr>
                            </w:pPr>
                            <w:r w:rsidRPr="004F7B4C">
                              <w:rPr>
                                <w:rFonts w:ascii="13/5Atom Sans" w:hAnsi="13/5Atom Sans"/>
                                <w:color w:val="595959" w:themeColor="text1" w:themeTint="A6"/>
                                <w:sz w:val="96"/>
                                <w:szCs w:val="96"/>
                              </w:rPr>
                              <w:t>1</w:t>
                            </w:r>
                            <w:r w:rsidR="005A10AC" w:rsidRPr="004F7B4C">
                              <w:rPr>
                                <w:rFonts w:ascii="13/5Atom Sans" w:hAnsi="13/5Atom Sans"/>
                                <w:color w:val="595959" w:themeColor="text1" w:themeTint="A6"/>
                                <w:sz w:val="96"/>
                                <w:szCs w:val="96"/>
                              </w:rPr>
                              <w:t>4</w:t>
                            </w:r>
                            <w:r w:rsidRPr="003E70A7">
                              <w:rPr>
                                <w:rFonts w:ascii="13/5Atom Sans" w:hAnsi="13/5Atom Sans"/>
                                <w:sz w:val="120"/>
                                <w:szCs w:val="1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DD5DF" id="Kotak Teks 2113705254" o:spid="_x0000_s1350" type="#_x0000_t202" style="position:absolute;margin-left:381pt;margin-top:522.15pt;width:41.5pt;height:35.65pt;z-index:25166659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" filled="f" stroked="f">
                <v:textbox>
                  <w:txbxContent>
                    <w:p w14:paraId="5F5269C8" w14:textId="2ACF7809" w:rsidR="00223F93" w:rsidRPr="003E70A7" w:rsidRDefault="00223F93" w:rsidP="003C1BC1">
                      <w:pPr>
                        <w:rPr>
                          <w:rFonts w:ascii="13/5Atom Sans" w:hAnsi="13/5Atom Sans"/>
                          <w:sz w:val="40"/>
                          <w:szCs w:val="40"/>
                        </w:rPr>
                      </w:pPr>
                      <w:r w:rsidRPr="004F7B4C">
                        <w:rPr>
                          <w:rFonts w:ascii="13/5Atom Sans" w:hAnsi="13/5Atom Sans"/>
                          <w:color w:val="595959" w:themeColor="text1" w:themeTint="A6"/>
                          <w:sz w:val="96"/>
                          <w:szCs w:val="96"/>
                        </w:rPr>
                        <w:t>1</w:t>
                      </w:r>
                      <w:r w:rsidR="005A10AC" w:rsidRPr="004F7B4C">
                        <w:rPr>
                          <w:rFonts w:ascii="13/5Atom Sans" w:hAnsi="13/5Atom Sans"/>
                          <w:color w:val="595959" w:themeColor="text1" w:themeTint="A6"/>
                          <w:sz w:val="96"/>
                          <w:szCs w:val="96"/>
                        </w:rPr>
                        <w:t>4</w:t>
                      </w:r>
                      <w:r w:rsidRPr="003E70A7">
                        <w:rPr>
                          <w:rFonts w:ascii="13/5Atom Sans" w:hAnsi="13/5Atom Sans"/>
                          <w:sz w:val="120"/>
                          <w:szCs w:val="120"/>
                        </w:rPr>
                        <w:t xml:space="preserve"> </w:t>
                      </w:r>
                    </w:p>
                  </w:txbxContent>
                </v:textbox>
                <w10:wrap anchorx="page"/>
              </v:shape>
            </w:pict>
          </mc:Fallback>
        </mc:AlternateContent>
      </w:r>
      <w:r w:rsidR="004140BB">
        <w:rPr>
          <w:rFonts w:asciiTheme="majorHAnsi" w:eastAsiaTheme="majorEastAsia" w:hAnsiTheme="majorHAnsi" w:cstheme="majorBidi"/>
          <w:color w:val="C68D08" w:themeColor="accent1" w:themeShade="BF"/>
          <w:sz w:val="36"/>
          <w:szCs w:val="36"/>
          <w:lang w:val="id-ID"/>
        </w:rPr>
        <mc:AlternateContent>
          <mc:Choice Requires="wpg">
            <w:drawing>
              <wp:anchor distT="0" distB="0" distL="114300" distR="114300" simplePos="0" relativeHeight="251654271" behindDoc="0" locked="0" layoutInCell="1" allowOverlap="1" wp14:anchorId="6DF01973" wp14:editId="26992201">
                <wp:simplePos x="0" y="0"/>
                <wp:positionH relativeFrom="margin">
                  <wp:posOffset>67733</wp:posOffset>
                </wp:positionH>
                <wp:positionV relativeFrom="paragraph">
                  <wp:posOffset>3937000</wp:posOffset>
                </wp:positionV>
                <wp:extent cx="4276725" cy="2122385"/>
                <wp:effectExtent l="0" t="0" r="0" b="0"/>
                <wp:wrapNone/>
                <wp:docPr id="1980443762" name="Grup 1980443762"/>
                <wp:cNvGraphicFramePr/>
                <a:graphic xmlns:a="http://schemas.openxmlformats.org/drawingml/2006/main">
                  <a:graphicData uri="http://schemas.microsoft.com/office/word/2010/wordprocessingGroup">
                    <wpg:wgp>
                      <wpg:cNvGrpSpPr/>
                      <wpg:grpSpPr>
                        <a:xfrm>
                          <a:off x="0" y="0"/>
                          <a:ext cx="4276725" cy="2122385"/>
                          <a:chOff x="0" y="-127279"/>
                          <a:chExt cx="4277360" cy="2289286"/>
                        </a:xfrm>
                      </wpg:grpSpPr>
                      <wps:wsp>
                        <wps:cNvPr id="808025181" name="Kotak Teks 18"/>
                        <wps:cNvSpPr txBox="1"/>
                        <wps:spPr>
                          <a:xfrm>
                            <a:off x="2195681" y="-127279"/>
                            <a:ext cx="2060575" cy="97456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075DA2" w14:textId="21B9173B" w:rsidR="004A32BF" w:rsidRPr="002E17E0" w:rsidRDefault="00EF7E04" w:rsidP="003A6BE2">
                              <w:pPr>
                                <w:spacing w:after="0" w:line="240" w:lineRule="auto"/>
                                <w:jc w:val="right"/>
                                <w:rPr>
                                  <w:color w:val="C68D08" w:themeColor="accent1" w:themeShade="BF"/>
                                  <w:sz w:val="40"/>
                                  <w:szCs w:val="40"/>
                                </w:rPr>
                              </w:pPr>
                              <w:r>
                                <w:rPr>
                                  <w:color w:val="C68D08" w:themeColor="accent1" w:themeShade="BF"/>
                                  <w:sz w:val="40"/>
                                  <w:szCs w:val="40"/>
                                </w:rPr>
                                <w:t>AL INFITAH</w:t>
                              </w:r>
                            </w:p>
                            <w:p w14:paraId="719FF6E0" w14:textId="130BAE21" w:rsidR="004A32BF" w:rsidRPr="00D75112" w:rsidRDefault="004A32BF" w:rsidP="003A6BE2">
                              <w:pPr>
                                <w:spacing w:before="120" w:after="100" w:afterAutospacing="1" w:line="120" w:lineRule="auto"/>
                                <w:jc w:val="right"/>
                                <w:rPr>
                                  <w:rFonts w:ascii="Dubai" w:hAnsi="Dubai" w:cs="Dubai"/>
                                  <w:color w:val="743C08" w:themeColor="accent3"/>
                                  <w:sz w:val="48"/>
                                  <w:szCs w:val="48"/>
                                </w:rPr>
                              </w:pPr>
                              <w:r>
                                <w:rPr>
                                  <w:rFonts w:ascii="Dubai" w:hAnsi="Dubai" w:cs="Dubai" w:hint="cs"/>
                                  <w:color w:val="743C08" w:themeColor="accent3"/>
                                  <w:sz w:val="48"/>
                                  <w:szCs w:val="48"/>
                                  <w:rtl/>
                                </w:rPr>
                                <w:t>ال</w:t>
                              </w:r>
                              <w:r w:rsidR="00650C74">
                                <w:rPr>
                                  <w:rFonts w:ascii="Dubai" w:hAnsi="Dubai" w:cs="Dubai" w:hint="cs"/>
                                  <w:color w:val="743C08" w:themeColor="accent3"/>
                                  <w:sz w:val="48"/>
                                  <w:szCs w:val="48"/>
                                  <w:rtl/>
                                </w:rPr>
                                <w:t>انفتاح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0914213" name="Kotak Teks 18"/>
                        <wps:cNvSpPr txBox="1"/>
                        <wps:spPr>
                          <a:xfrm>
                            <a:off x="0" y="778934"/>
                            <a:ext cx="4277360" cy="138307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C65628D" w14:textId="64DFA178" w:rsidR="004A32BF" w:rsidRPr="00ED1F5F" w:rsidRDefault="004A32BF" w:rsidP="00725EC5">
                              <w:pPr>
                                <w:rPr>
                                  <w:color w:val="404040" w:themeColor="text1" w:themeTint="BF"/>
                                  <w:sz w:val="21"/>
                                  <w:szCs w:val="21"/>
                                </w:rPr>
                              </w:pPr>
                              <w:r>
                                <w:rPr>
                                  <w:rFonts w:ascii="Cascadia Mono SemiLight" w:eastAsia="MS Mincho" w:hAnsi="Cascadia Mono SemiLight" w:cs="Cascadia Mono SemiLight"/>
                                  <w:color w:val="595959" w:themeColor="text1" w:themeTint="A6"/>
                                  <w:sz w:val="24"/>
                                  <w:szCs w:val="24"/>
                                </w:rPr>
                                <w:tab/>
                              </w:r>
                              <w:r w:rsidRPr="00C506FE">
                                <w:rPr>
                                  <w:rFonts w:eastAsia="MS Mincho" w:cstheme="minorHAnsi"/>
                                  <w:color w:val="404040" w:themeColor="text1" w:themeTint="BF"/>
                                  <w:sz w:val="22"/>
                                  <w:szCs w:val="22"/>
                                </w:rPr>
                                <w:t xml:space="preserve">Secara bahasa </w:t>
                              </w:r>
                              <w:r w:rsidR="00650C74">
                                <w:rPr>
                                  <w:rFonts w:eastAsia="MS Mincho" w:cstheme="minorHAnsi"/>
                                  <w:color w:val="404040" w:themeColor="text1" w:themeTint="BF"/>
                                  <w:sz w:val="22"/>
                                  <w:szCs w:val="22"/>
                                </w:rPr>
                                <w:t>Infitah</w:t>
                              </w:r>
                              <w:r>
                                <w:rPr>
                                  <w:rFonts w:eastAsia="MS Mincho" w:cstheme="minorHAnsi"/>
                                  <w:color w:val="404040" w:themeColor="text1" w:themeTint="BF"/>
                                  <w:sz w:val="22"/>
                                  <w:szCs w:val="22"/>
                                </w:rPr>
                                <w:t xml:space="preserve"> </w:t>
                              </w:r>
                              <w:r w:rsidRPr="00C506FE">
                                <w:rPr>
                                  <w:rFonts w:eastAsia="MS Mincho" w:cstheme="minorHAnsi"/>
                                  <w:color w:val="404040" w:themeColor="text1" w:themeTint="BF"/>
                                  <w:sz w:val="22"/>
                                  <w:szCs w:val="22"/>
                                </w:rPr>
                                <w:t>berarti</w:t>
                              </w:r>
                              <w:r>
                                <w:rPr>
                                  <w:rFonts w:eastAsia="MS Mincho" w:cstheme="minorHAnsi"/>
                                  <w:color w:val="404040" w:themeColor="text1" w:themeTint="BF"/>
                                  <w:sz w:val="22"/>
                                  <w:szCs w:val="22"/>
                                </w:rPr>
                                <w:t xml:space="preserve"> </w:t>
                              </w:r>
                              <w:r w:rsidR="00650C74">
                                <w:rPr>
                                  <w:rFonts w:eastAsia="MS Mincho" w:cstheme="minorHAnsi"/>
                                  <w:color w:val="404040" w:themeColor="text1" w:themeTint="BF"/>
                                  <w:sz w:val="22"/>
                                  <w:szCs w:val="22"/>
                                </w:rPr>
                                <w:t>Terbuka</w:t>
                              </w:r>
                              <w:r>
                                <w:rPr>
                                  <w:rFonts w:eastAsia="MS Mincho" w:cstheme="minorHAnsi"/>
                                  <w:color w:val="404040" w:themeColor="text1" w:themeTint="BF"/>
                                  <w:sz w:val="22"/>
                                  <w:szCs w:val="22"/>
                                </w:rPr>
                                <w:t>,</w:t>
                              </w:r>
                              <w:r w:rsidRPr="00C506FE">
                                <w:rPr>
                                  <w:rFonts w:eastAsia="MS Mincho" w:cstheme="minorHAnsi"/>
                                  <w:color w:val="404040" w:themeColor="text1" w:themeTint="BF"/>
                                  <w:sz w:val="22"/>
                                  <w:szCs w:val="22"/>
                                </w:rPr>
                                <w:t xml:space="preserve"> Secara istilah adalah </w:t>
                              </w:r>
                              <w:r w:rsidR="00002593">
                                <w:rPr>
                                  <w:rFonts w:eastAsia="MS Mincho" w:cstheme="minorHAnsi"/>
                                  <w:color w:val="404040" w:themeColor="text1" w:themeTint="BF"/>
                                  <w:sz w:val="22"/>
                                  <w:szCs w:val="22"/>
                                </w:rPr>
                                <w:t>terbukanya rongga mulut (antara lidah dan langit langit)</w:t>
                              </w:r>
                              <w:r w:rsidR="00675933">
                                <w:rPr>
                                  <w:rFonts w:eastAsia="MS Mincho" w:cstheme="minorHAnsi"/>
                                  <w:color w:val="404040" w:themeColor="text1" w:themeTint="BF"/>
                                  <w:sz w:val="22"/>
                                  <w:szCs w:val="22"/>
                                </w:rPr>
                                <w:t>ketika mengucapkan huru</w:t>
                              </w:r>
                              <w:r w:rsidR="009725FE">
                                <w:rPr>
                                  <w:rFonts w:eastAsia="MS Mincho" w:cstheme="minorHAnsi"/>
                                  <w:color w:val="404040" w:themeColor="text1" w:themeTint="BF"/>
                                  <w:sz w:val="22"/>
                                  <w:szCs w:val="22"/>
                                </w:rPr>
                                <w:t>fnya</w:t>
                              </w:r>
                              <w:r w:rsidR="00FA5BCF">
                                <w:rPr>
                                  <w:rFonts w:eastAsia="MS Mincho" w:cstheme="minorHAnsi"/>
                                  <w:color w:val="404040" w:themeColor="text1" w:themeTint="BF"/>
                                  <w:sz w:val="22"/>
                                  <w:szCs w:val="22"/>
                                </w:rPr>
                                <w:t>.</w:t>
                              </w:r>
                              <w:r w:rsidR="009725FE">
                                <w:rPr>
                                  <w:rFonts w:eastAsia="MS Mincho" w:cstheme="minorHAnsi"/>
                                  <w:color w:val="404040" w:themeColor="text1" w:themeTint="BF"/>
                                  <w:sz w:val="22"/>
                                  <w:szCs w:val="22"/>
                                </w:rPr>
                                <w:t xml:space="preserve"> Huruf hurf Al Infitah adalah selain huruf Ithbaq</w:t>
                              </w:r>
                              <w:r w:rsidR="00D065BA">
                                <w:rPr>
                                  <w:rFonts w:eastAsia="MS Mincho" w:cstheme="minorHAnsi"/>
                                  <w:color w:val="404040" w:themeColor="text1" w:themeTint="BF"/>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DF01973" id="Grup 1980443762" o:spid="_x0000_s1351" style="position:absolute;margin-left:5.35pt;margin-top:310pt;width:336.75pt;height:167.1pt;z-index:251654271;mso-position-horizontal-relative:margin;mso-height-relative:margin" coordorigin=",-1272" coordsize="42773,22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">
                <v:shape id="Kotak Teks 18" o:spid="_x0000_s1352" type="#_x0000_t202" style="position:absolute;left:21956;top:-1272;width:20606;height:9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" filled="f" stroked="f">
                  <v:textbox>
                    <w:txbxContent>
                      <w:p w14:paraId="6C075DA2" w14:textId="21B9173B" w:rsidR="004A32BF" w:rsidRPr="002E17E0" w:rsidRDefault="00EF7E04" w:rsidP="003A6BE2">
                        <w:pPr>
                          <w:spacing w:after="0" w:line="240" w:lineRule="auto"/>
                          <w:jc w:val="right"/>
                          <w:rPr>
                            <w:color w:val="C68D08" w:themeColor="accent1" w:themeShade="BF"/>
                            <w:sz w:val="40"/>
                            <w:szCs w:val="40"/>
                          </w:rPr>
                        </w:pPr>
                        <w:r>
                          <w:rPr>
                            <w:color w:val="C68D08" w:themeColor="accent1" w:themeShade="BF"/>
                            <w:sz w:val="40"/>
                            <w:szCs w:val="40"/>
                          </w:rPr>
                          <w:t>AL INFITAH</w:t>
                        </w:r>
                      </w:p>
                      <w:p w14:paraId="719FF6E0" w14:textId="130BAE21" w:rsidR="004A32BF" w:rsidRPr="00D75112" w:rsidRDefault="004A32BF" w:rsidP="003A6BE2">
                        <w:pPr>
                          <w:spacing w:before="120" w:after="100" w:afterAutospacing="1" w:line="120" w:lineRule="auto"/>
                          <w:jc w:val="right"/>
                          <w:rPr>
                            <w:rFonts w:ascii="Dubai" w:hAnsi="Dubai" w:cs="Dubai"/>
                            <w:color w:val="743C08" w:themeColor="accent3"/>
                            <w:sz w:val="48"/>
                            <w:szCs w:val="48"/>
                          </w:rPr>
                        </w:pPr>
                        <w:r>
                          <w:rPr>
                            <w:rFonts w:ascii="Dubai" w:hAnsi="Dubai" w:cs="Dubai" w:hint="cs"/>
                            <w:color w:val="743C08" w:themeColor="accent3"/>
                            <w:sz w:val="48"/>
                            <w:szCs w:val="48"/>
                            <w:rtl/>
                          </w:rPr>
                          <w:t>ال</w:t>
                        </w:r>
                        <w:r w:rsidR="00650C74">
                          <w:rPr>
                            <w:rFonts w:ascii="Dubai" w:hAnsi="Dubai" w:cs="Dubai" w:hint="cs"/>
                            <w:color w:val="743C08" w:themeColor="accent3"/>
                            <w:sz w:val="48"/>
                            <w:szCs w:val="48"/>
                            <w:rtl/>
                          </w:rPr>
                          <w:t>انفتاح</w:t>
                        </w:r>
                      </w:p>
                    </w:txbxContent>
                  </v:textbox>
                </v:shape>
                <v:shape id="Kotak Teks 18" o:spid="_x0000_s1353" type="#_x0000_t202" style="position:absolute;top:7789;width:42773;height:13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" filled="f" stroked="f">
                  <v:textbox>
                    <w:txbxContent>
                      <w:p w14:paraId="3C65628D" w14:textId="64DFA178" w:rsidR="004A32BF" w:rsidRPr="00ED1F5F" w:rsidRDefault="004A32BF" w:rsidP="00725EC5">
                        <w:pPr>
                          <w:rPr>
                            <w:color w:val="404040" w:themeColor="text1" w:themeTint="BF"/>
                            <w:sz w:val="21"/>
                            <w:szCs w:val="21"/>
                          </w:rPr>
                        </w:pPr>
                        <w:r>
                          <w:rPr>
                            <w:rFonts w:ascii="Cascadia Mono SemiLight" w:eastAsia="MS Mincho" w:hAnsi="Cascadia Mono SemiLight" w:cs="Cascadia Mono SemiLight"/>
                            <w:color w:val="595959" w:themeColor="text1" w:themeTint="A6"/>
                            <w:sz w:val="24"/>
                            <w:szCs w:val="24"/>
                          </w:rPr>
                          <w:tab/>
                        </w:r>
                        <w:r w:rsidRPr="00C506FE">
                          <w:rPr>
                            <w:rFonts w:eastAsia="MS Mincho" w:cstheme="minorHAnsi"/>
                            <w:color w:val="404040" w:themeColor="text1" w:themeTint="BF"/>
                            <w:sz w:val="22"/>
                            <w:szCs w:val="22"/>
                          </w:rPr>
                          <w:t xml:space="preserve">Secara bahasa </w:t>
                        </w:r>
                        <w:r w:rsidR="00650C74">
                          <w:rPr>
                            <w:rFonts w:eastAsia="MS Mincho" w:cstheme="minorHAnsi"/>
                            <w:color w:val="404040" w:themeColor="text1" w:themeTint="BF"/>
                            <w:sz w:val="22"/>
                            <w:szCs w:val="22"/>
                          </w:rPr>
                          <w:t>Infitah</w:t>
                        </w:r>
                        <w:r>
                          <w:rPr>
                            <w:rFonts w:eastAsia="MS Mincho" w:cstheme="minorHAnsi"/>
                            <w:color w:val="404040" w:themeColor="text1" w:themeTint="BF"/>
                            <w:sz w:val="22"/>
                            <w:szCs w:val="22"/>
                          </w:rPr>
                          <w:t xml:space="preserve"> </w:t>
                        </w:r>
                        <w:r w:rsidRPr="00C506FE">
                          <w:rPr>
                            <w:rFonts w:eastAsia="MS Mincho" w:cstheme="minorHAnsi"/>
                            <w:color w:val="404040" w:themeColor="text1" w:themeTint="BF"/>
                            <w:sz w:val="22"/>
                            <w:szCs w:val="22"/>
                          </w:rPr>
                          <w:t>berarti</w:t>
                        </w:r>
                        <w:r>
                          <w:rPr>
                            <w:rFonts w:eastAsia="MS Mincho" w:cstheme="minorHAnsi"/>
                            <w:color w:val="404040" w:themeColor="text1" w:themeTint="BF"/>
                            <w:sz w:val="22"/>
                            <w:szCs w:val="22"/>
                          </w:rPr>
                          <w:t xml:space="preserve"> </w:t>
                        </w:r>
                        <w:r w:rsidR="00650C74">
                          <w:rPr>
                            <w:rFonts w:eastAsia="MS Mincho" w:cstheme="minorHAnsi"/>
                            <w:color w:val="404040" w:themeColor="text1" w:themeTint="BF"/>
                            <w:sz w:val="22"/>
                            <w:szCs w:val="22"/>
                          </w:rPr>
                          <w:t>Terbuka</w:t>
                        </w:r>
                        <w:r>
                          <w:rPr>
                            <w:rFonts w:eastAsia="MS Mincho" w:cstheme="minorHAnsi"/>
                            <w:color w:val="404040" w:themeColor="text1" w:themeTint="BF"/>
                            <w:sz w:val="22"/>
                            <w:szCs w:val="22"/>
                          </w:rPr>
                          <w:t>,</w:t>
                        </w:r>
                        <w:r w:rsidRPr="00C506FE">
                          <w:rPr>
                            <w:rFonts w:eastAsia="MS Mincho" w:cstheme="minorHAnsi"/>
                            <w:color w:val="404040" w:themeColor="text1" w:themeTint="BF"/>
                            <w:sz w:val="22"/>
                            <w:szCs w:val="22"/>
                          </w:rPr>
                          <w:t xml:space="preserve"> Secara istilah adalah </w:t>
                        </w:r>
                        <w:r w:rsidR="00002593">
                          <w:rPr>
                            <w:rFonts w:eastAsia="MS Mincho" w:cstheme="minorHAnsi"/>
                            <w:color w:val="404040" w:themeColor="text1" w:themeTint="BF"/>
                            <w:sz w:val="22"/>
                            <w:szCs w:val="22"/>
                          </w:rPr>
                          <w:t>terbukanya rongga mulut (antara lidah dan langit langit)</w:t>
                        </w:r>
                        <w:r w:rsidR="00675933">
                          <w:rPr>
                            <w:rFonts w:eastAsia="MS Mincho" w:cstheme="minorHAnsi"/>
                            <w:color w:val="404040" w:themeColor="text1" w:themeTint="BF"/>
                            <w:sz w:val="22"/>
                            <w:szCs w:val="22"/>
                          </w:rPr>
                          <w:t>ketika mengucapkan huru</w:t>
                        </w:r>
                        <w:r w:rsidR="009725FE">
                          <w:rPr>
                            <w:rFonts w:eastAsia="MS Mincho" w:cstheme="minorHAnsi"/>
                            <w:color w:val="404040" w:themeColor="text1" w:themeTint="BF"/>
                            <w:sz w:val="22"/>
                            <w:szCs w:val="22"/>
                          </w:rPr>
                          <w:t>fnya</w:t>
                        </w:r>
                        <w:r w:rsidR="00FA5BCF">
                          <w:rPr>
                            <w:rFonts w:eastAsia="MS Mincho" w:cstheme="minorHAnsi"/>
                            <w:color w:val="404040" w:themeColor="text1" w:themeTint="BF"/>
                            <w:sz w:val="22"/>
                            <w:szCs w:val="22"/>
                          </w:rPr>
                          <w:t>.</w:t>
                        </w:r>
                        <w:r w:rsidR="009725FE">
                          <w:rPr>
                            <w:rFonts w:eastAsia="MS Mincho" w:cstheme="minorHAnsi"/>
                            <w:color w:val="404040" w:themeColor="text1" w:themeTint="BF"/>
                            <w:sz w:val="22"/>
                            <w:szCs w:val="22"/>
                          </w:rPr>
                          <w:t xml:space="preserve"> Huruf hurf Al Infitah adalah selain huruf Ithbaq</w:t>
                        </w:r>
                        <w:r w:rsidR="00D065BA">
                          <w:rPr>
                            <w:rFonts w:eastAsia="MS Mincho" w:cstheme="minorHAnsi"/>
                            <w:color w:val="404040" w:themeColor="text1" w:themeTint="BF"/>
                            <w:sz w:val="22"/>
                            <w:szCs w:val="22"/>
                          </w:rPr>
                          <w:t>.</w:t>
                        </w:r>
                      </w:p>
                    </w:txbxContent>
                  </v:textbox>
                </v:shape>
                <w10:wrap anchorx="margin"/>
              </v:group>
            </w:pict>
          </mc:Fallback>
        </mc:AlternateContent>
      </w:r>
      <w:r w:rsidR="00A94B62">
        <w:rPr>
          <w:rFonts w:asciiTheme="majorHAnsi" w:eastAsiaTheme="majorEastAsia" w:hAnsiTheme="majorHAnsi" w:cstheme="majorBidi"/>
          <w:color w:val="C68D08" w:themeColor="accent1" w:themeShade="BF"/>
          <w:sz w:val="48"/>
          <w:szCs w:val="48"/>
        </w:rPr>
        <mc:AlternateContent>
          <mc:Choice Requires="wpg">
            <w:drawing>
              <wp:anchor distT="0" distB="0" distL="114300" distR="114300" simplePos="0" relativeHeight="251654260" behindDoc="0" locked="0" layoutInCell="1" allowOverlap="1" wp14:anchorId="6660232C" wp14:editId="66416DF7">
                <wp:simplePos x="0" y="0"/>
                <wp:positionH relativeFrom="column">
                  <wp:posOffset>-914400</wp:posOffset>
                </wp:positionH>
                <wp:positionV relativeFrom="paragraph">
                  <wp:posOffset>-19202400</wp:posOffset>
                </wp:positionV>
                <wp:extent cx="5309870" cy="9852025"/>
                <wp:effectExtent l="0" t="0" r="5080" b="0"/>
                <wp:wrapNone/>
                <wp:docPr id="2003162610" name="Grup 2003162610"/>
                <wp:cNvGraphicFramePr/>
                <a:graphic xmlns:a="http://schemas.openxmlformats.org/drawingml/2006/main">
                  <a:graphicData uri="http://schemas.microsoft.com/office/word/2010/wordprocessingGroup">
                    <wpg:wgp>
                      <wpg:cNvGrpSpPr/>
                      <wpg:grpSpPr>
                        <a:xfrm>
                          <a:off x="0" y="0"/>
                          <a:ext cx="5309870" cy="9852025"/>
                          <a:chOff x="-895350" y="-3188129"/>
                          <a:chExt cx="5309870" cy="9852273"/>
                        </a:xfrm>
                      </wpg:grpSpPr>
                      <wps:wsp>
                        <wps:cNvPr id="333878803" name="Persegi Panjang 1"/>
                        <wps:cNvSpPr/>
                        <wps:spPr>
                          <a:xfrm rot="10800000">
                            <a:off x="0" y="27214"/>
                            <a:ext cx="4414520" cy="6634480"/>
                          </a:xfrm>
                          <a:prstGeom prst="rect">
                            <a:avLst/>
                          </a:prstGeom>
                          <a:solidFill>
                            <a:srgbClr val="FDEAB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B156C0" w14:textId="77777777" w:rsidR="00AE0A4A" w:rsidRDefault="00AE0A4A" w:rsidP="00A7197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6090170" name="Grup 5"/>
                        <wpg:cNvGrpSpPr/>
                        <wpg:grpSpPr>
                          <a:xfrm>
                            <a:off x="54428" y="0"/>
                            <a:ext cx="4277360" cy="2842895"/>
                            <a:chOff x="0" y="0"/>
                            <a:chExt cx="4277360" cy="3224107"/>
                          </a:xfrm>
                        </wpg:grpSpPr>
                        <wps:wsp>
                          <wps:cNvPr id="1059965345" name="Kotak Teks 18"/>
                          <wps:cNvSpPr txBox="1"/>
                          <wps:spPr>
                            <a:xfrm>
                              <a:off x="0" y="922866"/>
                              <a:ext cx="4277360" cy="230124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806D99" w14:textId="1125F88F" w:rsidR="00055339" w:rsidRDefault="00055339" w:rsidP="008F3341">
                                <w:pPr>
                                  <w:rPr>
                                    <w:rFonts w:eastAsia="MS Mincho" w:cstheme="minorHAnsi"/>
                                    <w:color w:val="404040" w:themeColor="text1" w:themeTint="BF"/>
                                    <w:sz w:val="22"/>
                                    <w:szCs w:val="22"/>
                                  </w:rPr>
                                </w:pPr>
                                <w:r>
                                  <w:rPr>
                                    <w:rFonts w:ascii="Cascadia Mono SemiLight" w:eastAsia="MS Mincho" w:hAnsi="Cascadia Mono SemiLight" w:cs="Cascadia Mono SemiLight"/>
                                    <w:color w:val="595959" w:themeColor="text1" w:themeTint="A6"/>
                                    <w:sz w:val="24"/>
                                    <w:szCs w:val="24"/>
                                  </w:rPr>
                                  <w:tab/>
                                </w:r>
                                <w:r w:rsidRPr="00C506FE">
                                  <w:rPr>
                                    <w:rFonts w:eastAsia="MS Mincho" w:cstheme="minorHAnsi"/>
                                    <w:color w:val="404040" w:themeColor="text1" w:themeTint="BF"/>
                                    <w:sz w:val="22"/>
                                    <w:szCs w:val="22"/>
                                  </w:rPr>
                                  <w:t xml:space="preserve">Secara bahasa </w:t>
                                </w:r>
                                <w:r w:rsidR="00797565">
                                  <w:rPr>
                                    <w:rFonts w:eastAsia="MS Mincho" w:cstheme="minorHAnsi"/>
                                    <w:color w:val="404040" w:themeColor="text1" w:themeTint="BF"/>
                                    <w:sz w:val="22"/>
                                    <w:szCs w:val="22"/>
                                  </w:rPr>
                                  <w:t>Syiddah</w:t>
                                </w:r>
                                <w:r w:rsidRPr="00C506FE">
                                  <w:rPr>
                                    <w:rFonts w:eastAsia="MS Mincho" w:cstheme="minorHAnsi"/>
                                    <w:color w:val="404040" w:themeColor="text1" w:themeTint="BF"/>
                                    <w:sz w:val="22"/>
                                    <w:szCs w:val="22"/>
                                  </w:rPr>
                                  <w:t xml:space="preserve"> berarti</w:t>
                                </w:r>
                                <w:r w:rsidR="00797565">
                                  <w:rPr>
                                    <w:rFonts w:eastAsia="MS Mincho" w:cstheme="minorHAnsi"/>
                                    <w:color w:val="404040" w:themeColor="text1" w:themeTint="BF"/>
                                    <w:sz w:val="22"/>
                                    <w:szCs w:val="22"/>
                                  </w:rPr>
                                  <w:t xml:space="preserve"> Kuat / Keras </w:t>
                                </w:r>
                                <w:r w:rsidRPr="00C506FE">
                                  <w:rPr>
                                    <w:rFonts w:eastAsia="MS Mincho" w:cstheme="minorHAnsi"/>
                                    <w:color w:val="404040" w:themeColor="text1" w:themeTint="BF"/>
                                    <w:sz w:val="22"/>
                                    <w:szCs w:val="22"/>
                                  </w:rPr>
                                  <w:t xml:space="preserve">Secara istilah adalah </w:t>
                                </w:r>
                                <w:r w:rsidR="00797565">
                                  <w:rPr>
                                    <w:rFonts w:eastAsia="MS Mincho" w:cstheme="minorHAnsi"/>
                                    <w:color w:val="404040" w:themeColor="text1" w:themeTint="BF"/>
                                    <w:sz w:val="22"/>
                                    <w:szCs w:val="22"/>
                                  </w:rPr>
                                  <w:t>tertah</w:t>
                                </w:r>
                                <w:r w:rsidR="00505528">
                                  <w:rPr>
                                    <w:rFonts w:eastAsia="MS Mincho" w:cstheme="minorHAnsi"/>
                                    <w:color w:val="404040" w:themeColor="text1" w:themeTint="BF"/>
                                    <w:sz w:val="22"/>
                                    <w:szCs w:val="22"/>
                                  </w:rPr>
                                  <w:t>annya suara</w:t>
                                </w:r>
                                <w:r w:rsidRPr="00C506FE">
                                  <w:rPr>
                                    <w:rFonts w:eastAsia="MS Mincho" w:cstheme="minorHAnsi"/>
                                    <w:color w:val="404040" w:themeColor="text1" w:themeTint="BF"/>
                                    <w:sz w:val="22"/>
                                    <w:szCs w:val="22"/>
                                  </w:rPr>
                                  <w:t xml:space="preserve"> ketika menyebutkan suatu huruf kar</w:t>
                                </w:r>
                                <w:r w:rsidR="00505528">
                                  <w:rPr>
                                    <w:rFonts w:eastAsia="MS Mincho" w:cstheme="minorHAnsi"/>
                                    <w:color w:val="404040" w:themeColor="text1" w:themeTint="BF"/>
                                    <w:sz w:val="22"/>
                                    <w:szCs w:val="22"/>
                                  </w:rPr>
                                  <w:t>e</w:t>
                                </w:r>
                                <w:r w:rsidRPr="00C506FE">
                                  <w:rPr>
                                    <w:rFonts w:eastAsia="MS Mincho" w:cstheme="minorHAnsi"/>
                                    <w:color w:val="404040" w:themeColor="text1" w:themeTint="BF"/>
                                    <w:sz w:val="22"/>
                                    <w:szCs w:val="22"/>
                                  </w:rPr>
                                  <w:t xml:space="preserve">na </w:t>
                                </w:r>
                                <w:r w:rsidR="00747318">
                                  <w:rPr>
                                    <w:rFonts w:eastAsia="MS Mincho" w:cstheme="minorHAnsi"/>
                                    <w:color w:val="404040" w:themeColor="text1" w:themeTint="BF"/>
                                    <w:sz w:val="22"/>
                                    <w:szCs w:val="22"/>
                                  </w:rPr>
                                  <w:t>sempurnanya</w:t>
                                </w:r>
                                <w:r w:rsidRPr="00C506FE">
                                  <w:rPr>
                                    <w:rFonts w:eastAsia="MS Mincho" w:cstheme="minorHAnsi"/>
                                    <w:color w:val="404040" w:themeColor="text1" w:themeTint="BF"/>
                                    <w:sz w:val="22"/>
                                    <w:szCs w:val="22"/>
                                  </w:rPr>
                                  <w:t xml:space="preserve"> sandaran</w:t>
                                </w:r>
                                <w:r w:rsidR="002541A2">
                                  <w:rPr>
                                    <w:rFonts w:eastAsia="MS Mincho" w:cstheme="minorHAnsi"/>
                                    <w:color w:val="404040" w:themeColor="text1" w:themeTint="BF"/>
                                    <w:sz w:val="22"/>
                                    <w:szCs w:val="22"/>
                                  </w:rPr>
                                  <w:t xml:space="preserve"> antara</w:t>
                                </w:r>
                                <w:r w:rsidRPr="00C506FE">
                                  <w:rPr>
                                    <w:rFonts w:eastAsia="MS Mincho" w:cstheme="minorHAnsi"/>
                                    <w:color w:val="404040" w:themeColor="text1" w:themeTint="BF"/>
                                    <w:sz w:val="22"/>
                                    <w:szCs w:val="22"/>
                                  </w:rPr>
                                  <w:t xml:space="preserve"> huruf </w:t>
                                </w:r>
                                <w:r w:rsidR="002541A2">
                                  <w:rPr>
                                    <w:rFonts w:eastAsia="MS Mincho" w:cstheme="minorHAnsi"/>
                                    <w:color w:val="404040" w:themeColor="text1" w:themeTint="BF"/>
                                    <w:sz w:val="22"/>
                                    <w:szCs w:val="22"/>
                                  </w:rPr>
                                  <w:t xml:space="preserve">dan </w:t>
                                </w:r>
                                <w:r w:rsidRPr="00C506FE">
                                  <w:rPr>
                                    <w:rFonts w:eastAsia="MS Mincho" w:cstheme="minorHAnsi"/>
                                    <w:color w:val="404040" w:themeColor="text1" w:themeTint="BF"/>
                                    <w:sz w:val="22"/>
                                    <w:szCs w:val="22"/>
                                  </w:rPr>
                                  <w:t>makhro</w:t>
                                </w:r>
                                <w:r w:rsidR="002541A2">
                                  <w:rPr>
                                    <w:rFonts w:eastAsia="MS Mincho" w:cstheme="minorHAnsi"/>
                                    <w:color w:val="404040" w:themeColor="text1" w:themeTint="BF"/>
                                    <w:sz w:val="22"/>
                                    <w:szCs w:val="22"/>
                                  </w:rPr>
                                  <w:t>j</w:t>
                                </w:r>
                                <w:r w:rsidR="008F3341">
                                  <w:rPr>
                                    <w:rFonts w:eastAsia="MS Mincho" w:cstheme="minorHAnsi"/>
                                    <w:color w:val="404040" w:themeColor="text1" w:themeTint="BF"/>
                                    <w:sz w:val="22"/>
                                    <w:szCs w:val="22"/>
                                  </w:rPr>
                                  <w:t>,</w:t>
                                </w:r>
                                <w:r w:rsidRPr="00C506FE">
                                  <w:rPr>
                                    <w:rFonts w:eastAsia="MS Mincho" w:cstheme="minorHAnsi"/>
                                    <w:color w:val="404040" w:themeColor="text1" w:themeTint="BF"/>
                                    <w:sz w:val="22"/>
                                    <w:szCs w:val="22"/>
                                  </w:rPr>
                                  <w:t xml:space="preserve"> </w:t>
                                </w:r>
                                <w:r>
                                  <w:rPr>
                                    <w:rFonts w:eastAsia="MS Mincho" w:cstheme="minorHAnsi"/>
                                    <w:color w:val="404040" w:themeColor="text1" w:themeTint="BF"/>
                                    <w:sz w:val="22"/>
                                    <w:szCs w:val="22"/>
                                  </w:rPr>
                                  <w:t>huruf huruf A</w:t>
                                </w:r>
                                <w:r w:rsidR="002541A2">
                                  <w:rPr>
                                    <w:rFonts w:eastAsia="MS Mincho" w:cstheme="minorHAnsi"/>
                                    <w:color w:val="404040" w:themeColor="text1" w:themeTint="BF"/>
                                    <w:sz w:val="22"/>
                                    <w:szCs w:val="22"/>
                                  </w:rPr>
                                  <w:t xml:space="preserve">sy Syiddah </w:t>
                                </w:r>
                                <w:r>
                                  <w:rPr>
                                    <w:rFonts w:eastAsia="MS Mincho" w:cstheme="minorHAnsi"/>
                                    <w:color w:val="404040" w:themeColor="text1" w:themeTint="BF"/>
                                    <w:sz w:val="22"/>
                                    <w:szCs w:val="22"/>
                                  </w:rPr>
                                  <w:t>terkumpul dalam kalimat</w:t>
                                </w:r>
                                <w:r w:rsidR="008F3341">
                                  <w:rPr>
                                    <w:rFonts w:eastAsia="MS Mincho" w:cstheme="minorHAnsi"/>
                                    <w:color w:val="404040" w:themeColor="text1" w:themeTint="BF"/>
                                    <w:sz w:val="22"/>
                                    <w:szCs w:val="22"/>
                                  </w:rPr>
                                  <w:t xml:space="preserve"> </w:t>
                                </w:r>
                              </w:p>
                              <w:p w14:paraId="7904EAF2" w14:textId="2C7E8444" w:rsidR="008F3341" w:rsidRDefault="00F277DC" w:rsidP="004A2427">
                                <w:pPr>
                                  <w:jc w:val="center"/>
                                  <w:rPr>
                                    <w:rFonts w:ascii="Cascadia Mono SemiLight" w:hAnsi="Cascadia Mono SemiLight" w:cs="Cascadia Mono SemiLight"/>
                                    <w:color w:val="404040" w:themeColor="text1" w:themeTint="BF"/>
                                    <w:sz w:val="24"/>
                                    <w:szCs w:val="24"/>
                                    <w:rtl/>
                                  </w:rPr>
                                </w:pPr>
                                <w:r w:rsidRPr="00F277DC">
                                  <w:rPr>
                                    <w:rFonts w:ascii="Cascadia Mono SemiLight" w:hAnsi="Cascadia Mono SemiLight" w:cs="Cascadia Mono SemiLight"/>
                                    <w:color w:val="404040" w:themeColor="text1" w:themeTint="BF"/>
                                    <w:sz w:val="24"/>
                                    <w:szCs w:val="24"/>
                                    <w:rtl/>
                                  </w:rPr>
                                  <w:t>شَدِيْدُهَـا لَفْـظُ</w:t>
                                </w:r>
                                <w:r w:rsidRPr="00F277DC">
                                  <w:rPr>
                                    <w:rFonts w:ascii="Cascadia Mono SemiLight" w:hAnsi="Cascadia Mono SemiLight" w:cs="Cascadia Mono SemiLight" w:hint="cs"/>
                                    <w:color w:val="404040" w:themeColor="text1" w:themeTint="BF"/>
                                    <w:sz w:val="24"/>
                                    <w:szCs w:val="24"/>
                                    <w:rtl/>
                                  </w:rPr>
                                  <w:t xml:space="preserve"> </w:t>
                                </w:r>
                                <w:r w:rsidRPr="004A2427">
                                  <w:rPr>
                                    <w:rFonts w:ascii="Cascadia Mono SemiLight" w:hAnsi="Cascadia Mono SemiLight" w:cs="Cascadia Mono SemiLight"/>
                                    <w:color w:val="404040" w:themeColor="text1" w:themeTint="BF"/>
                                    <w:sz w:val="24"/>
                                    <w:szCs w:val="24"/>
                                    <w:rtl/>
                                  </w:rPr>
                                  <w:t>أَجِــدْ قَــطٍ بَـكَـتْ</w:t>
                                </w:r>
                              </w:p>
                              <w:p w14:paraId="1DA7A779" w14:textId="0DA63183" w:rsidR="00F277DC" w:rsidRPr="00D1696B" w:rsidRDefault="00B24F40" w:rsidP="00F277DC">
                                <w:pPr>
                                  <w:rPr>
                                    <w:rFonts w:eastAsia="MS Mincho" w:cstheme="minorHAnsi"/>
                                    <w:color w:val="404040" w:themeColor="text1" w:themeTint="BF"/>
                                    <w:sz w:val="22"/>
                                    <w:szCs w:val="22"/>
                                  </w:rPr>
                                </w:pPr>
                                <w:r w:rsidRPr="00B24F40">
                                  <w:rPr>
                                    <w:rFonts w:eastAsia="MS Mincho" w:cstheme="minorHAnsi"/>
                                    <w:color w:val="404040" w:themeColor="text1" w:themeTint="BF"/>
                                    <w:sz w:val="22"/>
                                    <w:szCs w:val="22"/>
                                  </w:rPr>
                                  <w:t>hamzah (</w:t>
                                </w:r>
                                <w:r w:rsidRPr="00B24F40">
                                  <w:rPr>
                                    <w:rFonts w:ascii="Cascadia Mono SemiLight" w:hAnsi="Cascadia Mono SemiLight" w:cs="Cascadia Mono SemiLight" w:hint="cs"/>
                                    <w:color w:val="404040" w:themeColor="text1" w:themeTint="BF"/>
                                    <w:sz w:val="24"/>
                                    <w:szCs w:val="24"/>
                                    <w:rtl/>
                                  </w:rPr>
                                  <w:t>ء</w:t>
                                </w:r>
                                <w:r w:rsidRPr="00B24F40">
                                  <w:rPr>
                                    <w:rFonts w:eastAsia="MS Mincho" w:cstheme="minorHAnsi"/>
                                    <w:color w:val="404040" w:themeColor="text1" w:themeTint="BF"/>
                                    <w:sz w:val="22"/>
                                    <w:szCs w:val="22"/>
                                  </w:rPr>
                                  <w:t>), jīm (</w:t>
                                </w:r>
                                <w:r w:rsidRPr="00B24F40">
                                  <w:rPr>
                                    <w:rFonts w:ascii="Cascadia Mono SemiLight" w:hAnsi="Cascadia Mono SemiLight" w:cs="Cascadia Mono SemiLight" w:hint="cs"/>
                                    <w:color w:val="404040" w:themeColor="text1" w:themeTint="BF"/>
                                    <w:sz w:val="24"/>
                                    <w:szCs w:val="24"/>
                                    <w:rtl/>
                                  </w:rPr>
                                  <w:t>ج</w:t>
                                </w:r>
                                <w:r w:rsidRPr="00B24F40">
                                  <w:rPr>
                                    <w:rFonts w:eastAsia="MS Mincho" w:cstheme="minorHAnsi"/>
                                    <w:color w:val="404040" w:themeColor="text1" w:themeTint="BF"/>
                                    <w:sz w:val="22"/>
                                    <w:szCs w:val="22"/>
                                  </w:rPr>
                                  <w:t>), dāl (</w:t>
                                </w:r>
                                <w:r w:rsidRPr="00B24F40">
                                  <w:rPr>
                                    <w:rFonts w:ascii="Cascadia Mono SemiLight" w:hAnsi="Cascadia Mono SemiLight" w:cs="Cascadia Mono SemiLight" w:hint="cs"/>
                                    <w:color w:val="404040" w:themeColor="text1" w:themeTint="BF"/>
                                    <w:sz w:val="24"/>
                                    <w:szCs w:val="24"/>
                                    <w:rtl/>
                                  </w:rPr>
                                  <w:t>د</w:t>
                                </w:r>
                                <w:r w:rsidRPr="00B24F40">
                                  <w:rPr>
                                    <w:rFonts w:eastAsia="MS Mincho" w:cstheme="minorHAnsi"/>
                                    <w:color w:val="404040" w:themeColor="text1" w:themeTint="BF"/>
                                    <w:sz w:val="22"/>
                                    <w:szCs w:val="22"/>
                                  </w:rPr>
                                  <w:t>), qāf (</w:t>
                                </w:r>
                                <w:r w:rsidRPr="00B24F40">
                                  <w:rPr>
                                    <w:rFonts w:ascii="Cascadia Mono SemiLight" w:hAnsi="Cascadia Mono SemiLight" w:cs="Cascadia Mono SemiLight" w:hint="cs"/>
                                    <w:color w:val="404040" w:themeColor="text1" w:themeTint="BF"/>
                                    <w:sz w:val="24"/>
                                    <w:szCs w:val="24"/>
                                    <w:rtl/>
                                  </w:rPr>
                                  <w:t>ق</w:t>
                                </w:r>
                                <w:r w:rsidRPr="00B24F40">
                                  <w:rPr>
                                    <w:rFonts w:eastAsia="MS Mincho" w:cstheme="minorHAnsi"/>
                                    <w:color w:val="404040" w:themeColor="text1" w:themeTint="BF"/>
                                    <w:sz w:val="22"/>
                                    <w:szCs w:val="22"/>
                                  </w:rPr>
                                  <w:t xml:space="preserve">), </w:t>
                                </w:r>
                                <w:r w:rsidRPr="00B24F40">
                                  <w:rPr>
                                    <w:rFonts w:ascii="Cambria" w:eastAsia="MS Mincho" w:hAnsi="Cambria" w:cs="Cambria"/>
                                    <w:color w:val="404040" w:themeColor="text1" w:themeTint="BF"/>
                                    <w:sz w:val="22"/>
                                    <w:szCs w:val="22"/>
                                  </w:rPr>
                                  <w:t>ṭ</w:t>
                                </w:r>
                                <w:r w:rsidRPr="00B24F40">
                                  <w:rPr>
                                    <w:rFonts w:eastAsia="MS Mincho" w:cstheme="minorHAnsi"/>
                                    <w:color w:val="404040" w:themeColor="text1" w:themeTint="BF"/>
                                    <w:sz w:val="22"/>
                                    <w:szCs w:val="22"/>
                                  </w:rPr>
                                  <w:t>ha (</w:t>
                                </w:r>
                                <w:r w:rsidRPr="00B24F40">
                                  <w:rPr>
                                    <w:rFonts w:ascii="Cascadia Mono SemiLight" w:hAnsi="Cascadia Mono SemiLight" w:cs="Cascadia Mono SemiLight" w:hint="cs"/>
                                    <w:color w:val="404040" w:themeColor="text1" w:themeTint="BF"/>
                                    <w:sz w:val="24"/>
                                    <w:szCs w:val="24"/>
                                    <w:rtl/>
                                  </w:rPr>
                                  <w:t>ط</w:t>
                                </w:r>
                                <w:r w:rsidRPr="00B24F40">
                                  <w:rPr>
                                    <w:rFonts w:eastAsia="MS Mincho" w:cstheme="minorHAnsi"/>
                                    <w:color w:val="404040" w:themeColor="text1" w:themeTint="BF"/>
                                    <w:sz w:val="22"/>
                                    <w:szCs w:val="22"/>
                                  </w:rPr>
                                  <w:t>), ba (</w:t>
                                </w:r>
                                <w:r w:rsidRPr="00B24F40">
                                  <w:rPr>
                                    <w:rFonts w:ascii="Cascadia Mono SemiLight" w:hAnsi="Cascadia Mono SemiLight" w:cs="Cascadia Mono SemiLight" w:hint="cs"/>
                                    <w:color w:val="404040" w:themeColor="text1" w:themeTint="BF"/>
                                    <w:sz w:val="24"/>
                                    <w:szCs w:val="24"/>
                                    <w:rtl/>
                                  </w:rPr>
                                  <w:t>ب</w:t>
                                </w:r>
                                <w:r w:rsidRPr="00B24F40">
                                  <w:rPr>
                                    <w:rFonts w:eastAsia="MS Mincho" w:cstheme="minorHAnsi"/>
                                    <w:color w:val="404040" w:themeColor="text1" w:themeTint="BF"/>
                                    <w:sz w:val="22"/>
                                    <w:szCs w:val="22"/>
                                  </w:rPr>
                                  <w:t>), kāf (</w:t>
                                </w:r>
                                <w:r w:rsidRPr="00B24F40">
                                  <w:rPr>
                                    <w:rFonts w:ascii="Cascadia Mono SemiLight" w:hAnsi="Cascadia Mono SemiLight" w:cs="Cascadia Mono SemiLight" w:hint="cs"/>
                                    <w:color w:val="404040" w:themeColor="text1" w:themeTint="BF"/>
                                    <w:sz w:val="24"/>
                                    <w:szCs w:val="24"/>
                                    <w:rtl/>
                                  </w:rPr>
                                  <w:t>ك</w:t>
                                </w:r>
                                <w:r w:rsidRPr="00B24F40">
                                  <w:rPr>
                                    <w:rFonts w:eastAsia="MS Mincho" w:cstheme="minorHAnsi"/>
                                    <w:color w:val="404040" w:themeColor="text1" w:themeTint="BF"/>
                                    <w:sz w:val="22"/>
                                    <w:szCs w:val="22"/>
                                  </w:rPr>
                                  <w:t>), dan ta (</w:t>
                                </w:r>
                                <w:r w:rsidRPr="00B24F40">
                                  <w:rPr>
                                    <w:rFonts w:ascii="Cascadia Mono SemiLight" w:hAnsi="Cascadia Mono SemiLight" w:cs="Cascadia Mono SemiLight" w:hint="cs"/>
                                    <w:color w:val="404040" w:themeColor="text1" w:themeTint="BF"/>
                                    <w:sz w:val="24"/>
                                    <w:szCs w:val="24"/>
                                    <w:rtl/>
                                  </w:rPr>
                                  <w:t>ت</w:t>
                                </w:r>
                                <w:r w:rsidRPr="00B24F40">
                                  <w:rPr>
                                    <w:rFonts w:eastAsia="MS Mincho" w:cstheme="minorHAnsi"/>
                                    <w:color w:val="404040" w:themeColor="text1" w:themeTint="BF"/>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1053865" name="Kotak Teks 18"/>
                          <wps:cNvSpPr txBox="1"/>
                          <wps:spPr>
                            <a:xfrm>
                              <a:off x="93134" y="0"/>
                              <a:ext cx="1830916" cy="9228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3DC2BB" w14:textId="33FC7894" w:rsidR="00055339" w:rsidRPr="002E17E0" w:rsidRDefault="00055339" w:rsidP="00880056">
                                <w:pPr>
                                  <w:spacing w:after="0" w:line="0" w:lineRule="atLeast"/>
                                  <w:rPr>
                                    <w:color w:val="C68D08" w:themeColor="accent1" w:themeShade="BF"/>
                                    <w:sz w:val="40"/>
                                    <w:szCs w:val="40"/>
                                  </w:rPr>
                                </w:pPr>
                                <w:r w:rsidRPr="002E17E0">
                                  <w:rPr>
                                    <w:color w:val="C68D08" w:themeColor="accent1" w:themeShade="BF"/>
                                    <w:sz w:val="40"/>
                                    <w:szCs w:val="40"/>
                                  </w:rPr>
                                  <w:t>A</w:t>
                                </w:r>
                                <w:r w:rsidR="004878C5">
                                  <w:rPr>
                                    <w:color w:val="C68D08" w:themeColor="accent1" w:themeShade="BF"/>
                                    <w:sz w:val="40"/>
                                    <w:szCs w:val="40"/>
                                  </w:rPr>
                                  <w:t>SY SYIDDAH</w:t>
                                </w:r>
                              </w:p>
                              <w:p w14:paraId="77647352" w14:textId="6D16E9CE" w:rsidR="00055339" w:rsidRPr="00FB5FBF" w:rsidRDefault="00055339" w:rsidP="00880056">
                                <w:pPr>
                                  <w:spacing w:after="0" w:line="0" w:lineRule="atLeast"/>
                                  <w:rPr>
                                    <w:rFonts w:ascii="Dubai" w:hAnsi="Dubai" w:cs="Dubai"/>
                                    <w:color w:val="743C08" w:themeColor="accent3"/>
                                    <w:sz w:val="44"/>
                                    <w:szCs w:val="44"/>
                                  </w:rPr>
                                </w:pPr>
                                <w:r w:rsidRPr="00FB5FBF">
                                  <w:rPr>
                                    <w:rFonts w:ascii="Dubai" w:hAnsi="Dubai" w:cs="Dubai" w:hint="cs"/>
                                    <w:color w:val="743C08" w:themeColor="accent3"/>
                                    <w:sz w:val="44"/>
                                    <w:szCs w:val="44"/>
                                    <w:rtl/>
                                  </w:rPr>
                                  <w:t>ال</w:t>
                                </w:r>
                                <w:r w:rsidR="004878C5">
                                  <w:rPr>
                                    <w:rFonts w:ascii="Dubai" w:hAnsi="Dubai" w:cs="Dubai" w:hint="cs"/>
                                    <w:color w:val="743C08" w:themeColor="accent3"/>
                                    <w:sz w:val="44"/>
                                    <w:szCs w:val="44"/>
                                    <w:rtl/>
                                  </w:rPr>
                                  <w:t>ش</w:t>
                                </w:r>
                                <w:r w:rsidR="000E31A7">
                                  <w:rPr>
                                    <w:rFonts w:ascii="Dubai" w:hAnsi="Dubai" w:cs="Dubai" w:hint="cs"/>
                                    <w:color w:val="743C08" w:themeColor="accent3"/>
                                    <w:sz w:val="44"/>
                                    <w:szCs w:val="44"/>
                                    <w:rtl/>
                                  </w:rPr>
                                  <w:t>دة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42496198" name="Grup 6"/>
                        <wpg:cNvGrpSpPr/>
                        <wpg:grpSpPr>
                          <a:xfrm>
                            <a:off x="59871" y="4626428"/>
                            <a:ext cx="4276725" cy="2037716"/>
                            <a:chOff x="0" y="-35949"/>
                            <a:chExt cx="4277360" cy="2197956"/>
                          </a:xfrm>
                        </wpg:grpSpPr>
                        <wps:wsp>
                          <wps:cNvPr id="637287370" name="Kotak Teks 18"/>
                          <wps:cNvSpPr txBox="1"/>
                          <wps:spPr>
                            <a:xfrm>
                              <a:off x="2195681" y="-35949"/>
                              <a:ext cx="2060575" cy="88053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7BDBC9" w14:textId="3EEF60EB" w:rsidR="00DF57BB" w:rsidRPr="002E17E0" w:rsidRDefault="00DF7AF4" w:rsidP="003A6BE2">
                                <w:pPr>
                                  <w:spacing w:after="0" w:line="240" w:lineRule="auto"/>
                                  <w:jc w:val="right"/>
                                  <w:rPr>
                                    <w:color w:val="C68D08" w:themeColor="accent1" w:themeShade="BF"/>
                                    <w:sz w:val="40"/>
                                    <w:szCs w:val="40"/>
                                  </w:rPr>
                                </w:pPr>
                                <w:r>
                                  <w:rPr>
                                    <w:color w:val="C68D08" w:themeColor="accent1" w:themeShade="BF"/>
                                    <w:sz w:val="40"/>
                                    <w:szCs w:val="40"/>
                                  </w:rPr>
                                  <w:t>AR ROKHOWAH</w:t>
                                </w:r>
                              </w:p>
                              <w:p w14:paraId="7AAB6A2F" w14:textId="63976FB3" w:rsidR="00DF57BB" w:rsidRPr="00D75112" w:rsidRDefault="00DF57BB" w:rsidP="003A6BE2">
                                <w:pPr>
                                  <w:spacing w:before="120" w:after="100" w:afterAutospacing="1" w:line="120" w:lineRule="auto"/>
                                  <w:jc w:val="right"/>
                                  <w:rPr>
                                    <w:rFonts w:ascii="Dubai" w:hAnsi="Dubai" w:cs="Dubai"/>
                                    <w:color w:val="743C08" w:themeColor="accent3"/>
                                    <w:sz w:val="48"/>
                                    <w:szCs w:val="48"/>
                                  </w:rPr>
                                </w:pPr>
                                <w:r>
                                  <w:rPr>
                                    <w:rFonts w:ascii="Dubai" w:hAnsi="Dubai" w:cs="Dubai" w:hint="cs"/>
                                    <w:color w:val="743C08" w:themeColor="accent3"/>
                                    <w:sz w:val="48"/>
                                    <w:szCs w:val="48"/>
                                    <w:rtl/>
                                  </w:rPr>
                                  <w:t>ال</w:t>
                                </w:r>
                                <w:r w:rsidR="004318BE">
                                  <w:rPr>
                                    <w:rFonts w:ascii="Dubai" w:hAnsi="Dubai" w:cs="Dubai" w:hint="cs"/>
                                    <w:color w:val="743C08" w:themeColor="accent3"/>
                                    <w:sz w:val="48"/>
                                    <w:szCs w:val="48"/>
                                    <w:rtl/>
                                  </w:rPr>
                                  <w:t>رخاوة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5317485" name="Kotak Teks 18"/>
                          <wps:cNvSpPr txBox="1"/>
                          <wps:spPr>
                            <a:xfrm>
                              <a:off x="0" y="778934"/>
                              <a:ext cx="4277360" cy="138307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07D80E" w14:textId="6F257622" w:rsidR="00DF57BB" w:rsidRPr="00ED1F5F" w:rsidRDefault="00DF57BB" w:rsidP="00725EC5">
                                <w:pPr>
                                  <w:rPr>
                                    <w:color w:val="404040" w:themeColor="text1" w:themeTint="BF"/>
                                    <w:sz w:val="21"/>
                                    <w:szCs w:val="21"/>
                                  </w:rPr>
                                </w:pPr>
                                <w:r>
                                  <w:rPr>
                                    <w:rFonts w:ascii="Cascadia Mono SemiLight" w:eastAsia="MS Mincho" w:hAnsi="Cascadia Mono SemiLight" w:cs="Cascadia Mono SemiLight"/>
                                    <w:color w:val="595959" w:themeColor="text1" w:themeTint="A6"/>
                                    <w:sz w:val="24"/>
                                    <w:szCs w:val="24"/>
                                  </w:rPr>
                                  <w:tab/>
                                </w:r>
                                <w:r w:rsidRPr="00C506FE">
                                  <w:rPr>
                                    <w:rFonts w:eastAsia="MS Mincho" w:cstheme="minorHAnsi"/>
                                    <w:color w:val="404040" w:themeColor="text1" w:themeTint="BF"/>
                                    <w:sz w:val="22"/>
                                    <w:szCs w:val="22"/>
                                  </w:rPr>
                                  <w:t xml:space="preserve">Secara bahasa </w:t>
                                </w:r>
                                <w:r w:rsidR="004E1E3D">
                                  <w:rPr>
                                    <w:rFonts w:eastAsia="MS Mincho" w:cstheme="minorHAnsi"/>
                                    <w:color w:val="404040" w:themeColor="text1" w:themeTint="BF"/>
                                    <w:sz w:val="22"/>
                                    <w:szCs w:val="22"/>
                                  </w:rPr>
                                  <w:t xml:space="preserve">Rokhowah </w:t>
                                </w:r>
                                <w:r w:rsidRPr="00C506FE">
                                  <w:rPr>
                                    <w:rFonts w:eastAsia="MS Mincho" w:cstheme="minorHAnsi"/>
                                    <w:color w:val="404040" w:themeColor="text1" w:themeTint="BF"/>
                                    <w:sz w:val="22"/>
                                    <w:szCs w:val="22"/>
                                  </w:rPr>
                                  <w:t>berarti</w:t>
                                </w:r>
                                <w:r w:rsidR="00784D4C">
                                  <w:rPr>
                                    <w:rFonts w:eastAsia="MS Mincho" w:cstheme="minorHAnsi"/>
                                    <w:color w:val="404040" w:themeColor="text1" w:themeTint="BF"/>
                                    <w:sz w:val="22"/>
                                    <w:szCs w:val="22"/>
                                  </w:rPr>
                                  <w:t xml:space="preserve"> Lembut</w:t>
                                </w:r>
                                <w:r>
                                  <w:rPr>
                                    <w:rFonts w:eastAsia="MS Mincho" w:cstheme="minorHAnsi"/>
                                    <w:color w:val="404040" w:themeColor="text1" w:themeTint="BF"/>
                                    <w:sz w:val="22"/>
                                    <w:szCs w:val="22"/>
                                  </w:rPr>
                                  <w:t>,</w:t>
                                </w:r>
                                <w:r w:rsidRPr="00C506FE">
                                  <w:rPr>
                                    <w:rFonts w:eastAsia="MS Mincho" w:cstheme="minorHAnsi"/>
                                    <w:color w:val="404040" w:themeColor="text1" w:themeTint="BF"/>
                                    <w:sz w:val="22"/>
                                    <w:szCs w:val="22"/>
                                  </w:rPr>
                                  <w:t xml:space="preserve"> Secara istilah adalah </w:t>
                                </w:r>
                                <w:r w:rsidR="00B30173">
                                  <w:rPr>
                                    <w:rFonts w:eastAsia="MS Mincho" w:cstheme="minorHAnsi"/>
                                    <w:color w:val="404040" w:themeColor="text1" w:themeTint="BF"/>
                                    <w:sz w:val="22"/>
                                    <w:szCs w:val="22"/>
                                  </w:rPr>
                                  <w:t>mengalirnya suara</w:t>
                                </w:r>
                                <w:r w:rsidRPr="00C506FE">
                                  <w:rPr>
                                    <w:rFonts w:eastAsia="MS Mincho" w:cstheme="minorHAnsi"/>
                                    <w:color w:val="404040" w:themeColor="text1" w:themeTint="BF"/>
                                    <w:sz w:val="22"/>
                                    <w:szCs w:val="22"/>
                                  </w:rPr>
                                  <w:t xml:space="preserve"> ketika menyebutkan suatu huruf kar</w:t>
                                </w:r>
                                <w:r>
                                  <w:rPr>
                                    <w:rFonts w:eastAsia="MS Mincho" w:cstheme="minorHAnsi"/>
                                    <w:color w:val="404040" w:themeColor="text1" w:themeTint="BF"/>
                                    <w:sz w:val="22"/>
                                    <w:szCs w:val="22"/>
                                  </w:rPr>
                                  <w:t>e</w:t>
                                </w:r>
                                <w:r w:rsidRPr="00C506FE">
                                  <w:rPr>
                                    <w:rFonts w:eastAsia="MS Mincho" w:cstheme="minorHAnsi"/>
                                    <w:color w:val="404040" w:themeColor="text1" w:themeTint="BF"/>
                                    <w:sz w:val="22"/>
                                    <w:szCs w:val="22"/>
                                  </w:rPr>
                                  <w:t>na</w:t>
                                </w:r>
                                <w:r w:rsidR="00490C6A">
                                  <w:rPr>
                                    <w:rFonts w:eastAsia="MS Mincho" w:cstheme="minorHAnsi"/>
                                    <w:color w:val="404040" w:themeColor="text1" w:themeTint="BF"/>
                                    <w:sz w:val="22"/>
                                    <w:szCs w:val="22"/>
                                  </w:rPr>
                                  <w:t xml:space="preserve"> lemah</w:t>
                                </w:r>
                                <w:r w:rsidRPr="00C506FE">
                                  <w:rPr>
                                    <w:rFonts w:eastAsia="MS Mincho" w:cstheme="minorHAnsi"/>
                                    <w:color w:val="404040" w:themeColor="text1" w:themeTint="BF"/>
                                    <w:sz w:val="22"/>
                                    <w:szCs w:val="22"/>
                                  </w:rPr>
                                  <w:t xml:space="preserve">nya sandaran huruf tersebut pada makhrojnya </w:t>
                                </w:r>
                                <w:r>
                                  <w:rPr>
                                    <w:rFonts w:eastAsia="MS Mincho" w:cstheme="minorHAnsi"/>
                                    <w:color w:val="404040" w:themeColor="text1" w:themeTint="BF"/>
                                    <w:sz w:val="22"/>
                                    <w:szCs w:val="22"/>
                                  </w:rPr>
                                  <w:t xml:space="preserve">huruf huruf </w:t>
                                </w:r>
                                <w:r w:rsidR="00490C6A">
                                  <w:rPr>
                                    <w:rFonts w:eastAsia="MS Mincho" w:cstheme="minorHAnsi"/>
                                    <w:color w:val="404040" w:themeColor="text1" w:themeTint="BF"/>
                                    <w:sz w:val="22"/>
                                    <w:szCs w:val="22"/>
                                  </w:rPr>
                                  <w:t>Rokhowah</w:t>
                                </w:r>
                                <w:r>
                                  <w:rPr>
                                    <w:rFonts w:eastAsia="MS Mincho" w:cstheme="minorHAnsi"/>
                                    <w:color w:val="404040" w:themeColor="text1" w:themeTint="BF"/>
                                    <w:sz w:val="22"/>
                                    <w:szCs w:val="22"/>
                                  </w:rPr>
                                  <w:t xml:space="preserve"> adalah </w:t>
                                </w:r>
                                <w:r w:rsidR="003A6BE2">
                                  <w:rPr>
                                    <w:rFonts w:eastAsia="MS Mincho" w:cstheme="minorHAnsi"/>
                                    <w:color w:val="404040" w:themeColor="text1" w:themeTint="BF"/>
                                    <w:sz w:val="22"/>
                                    <w:szCs w:val="22"/>
                                  </w:rPr>
                                  <w:t>selain huruf Asy syiddah dan Bayniyyah.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97033295" name="Grup 6"/>
                        <wpg:cNvGrpSpPr/>
                        <wpg:grpSpPr>
                          <a:xfrm>
                            <a:off x="59871" y="2569028"/>
                            <a:ext cx="4277360" cy="2128520"/>
                            <a:chOff x="0" y="-217042"/>
                            <a:chExt cx="4277360" cy="2353822"/>
                          </a:xfrm>
                        </wpg:grpSpPr>
                        <wps:wsp>
                          <wps:cNvPr id="76924820" name="Kotak Teks 18"/>
                          <wps:cNvSpPr txBox="1"/>
                          <wps:spPr>
                            <a:xfrm>
                              <a:off x="1132912" y="-217042"/>
                              <a:ext cx="2000811" cy="10163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800235" w14:textId="16D3A78C" w:rsidR="002D4EA4" w:rsidRDefault="0003156D" w:rsidP="00E43D55">
                                <w:pPr>
                                  <w:spacing w:after="0" w:line="240" w:lineRule="auto"/>
                                  <w:jc w:val="center"/>
                                  <w:rPr>
                                    <w:color w:val="C68D08" w:themeColor="accent1" w:themeShade="BF"/>
                                    <w:sz w:val="40"/>
                                    <w:szCs w:val="40"/>
                                  </w:rPr>
                                </w:pPr>
                                <w:r>
                                  <w:rPr>
                                    <w:color w:val="C68D08" w:themeColor="accent1" w:themeShade="BF"/>
                                    <w:sz w:val="40"/>
                                    <w:szCs w:val="40"/>
                                  </w:rPr>
                                  <w:t>BAYNIYYAH</w:t>
                                </w:r>
                              </w:p>
                              <w:p w14:paraId="3EE7DB4D" w14:textId="07DAC8C7" w:rsidR="004C26DC" w:rsidRPr="00033D98" w:rsidRDefault="004C26DC" w:rsidP="00E43D55">
                                <w:pPr>
                                  <w:spacing w:after="0" w:line="240" w:lineRule="auto"/>
                                  <w:jc w:val="center"/>
                                  <w:rPr>
                                    <w:rFonts w:ascii="Dubai" w:eastAsia="MS Mincho" w:hAnsi="Dubai" w:cs="Dubai"/>
                                    <w:color w:val="743C08" w:themeColor="accent3"/>
                                    <w:sz w:val="40"/>
                                    <w:szCs w:val="40"/>
                                  </w:rPr>
                                </w:pPr>
                                <w:r w:rsidRPr="00033D98">
                                  <w:rPr>
                                    <w:rFonts w:ascii="Dubai" w:eastAsia="MS Mincho" w:hAnsi="Dubai" w:cs="Dubai"/>
                                    <w:color w:val="743C08" w:themeColor="accent3"/>
                                    <w:sz w:val="40"/>
                                    <w:szCs w:val="40"/>
                                    <w:rtl/>
                                  </w:rPr>
                                  <w:t>بي</w:t>
                                </w:r>
                                <w:r w:rsidR="00033D98" w:rsidRPr="00033D98">
                                  <w:rPr>
                                    <w:rFonts w:ascii="Dubai" w:eastAsia="MS Mincho" w:hAnsi="Dubai" w:cs="Dubai"/>
                                    <w:color w:val="743C08" w:themeColor="accent3"/>
                                    <w:sz w:val="40"/>
                                    <w:szCs w:val="40"/>
                                    <w:rtl/>
                                  </w:rPr>
                                  <w:t>نية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6781956" name="Kotak Teks 18"/>
                          <wps:cNvSpPr txBox="1"/>
                          <wps:spPr>
                            <a:xfrm>
                              <a:off x="0" y="651817"/>
                              <a:ext cx="4277360" cy="148496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EDF545" w14:textId="31802118" w:rsidR="002D4EA4" w:rsidRDefault="002D4EA4" w:rsidP="00780EF8">
                                <w:pPr>
                                  <w:rPr>
                                    <w:rFonts w:eastAsia="MS Mincho" w:cstheme="minorHAnsi"/>
                                    <w:color w:val="404040" w:themeColor="text1" w:themeTint="BF"/>
                                    <w:sz w:val="22"/>
                                    <w:szCs w:val="22"/>
                                  </w:rPr>
                                </w:pPr>
                                <w:r>
                                  <w:rPr>
                                    <w:rFonts w:ascii="Cascadia Mono SemiLight" w:eastAsia="MS Mincho" w:hAnsi="Cascadia Mono SemiLight" w:cs="Cascadia Mono SemiLight"/>
                                    <w:color w:val="595959" w:themeColor="text1" w:themeTint="A6"/>
                                    <w:sz w:val="24"/>
                                    <w:szCs w:val="24"/>
                                  </w:rPr>
                                  <w:tab/>
                                </w:r>
                                <w:r w:rsidRPr="00C506FE">
                                  <w:rPr>
                                    <w:rFonts w:eastAsia="MS Mincho" w:cstheme="minorHAnsi"/>
                                    <w:color w:val="404040" w:themeColor="text1" w:themeTint="BF"/>
                                    <w:sz w:val="22"/>
                                    <w:szCs w:val="22"/>
                                  </w:rPr>
                                  <w:t xml:space="preserve">Secara bahasa berarti </w:t>
                                </w:r>
                                <w:r w:rsidR="00C53B0C">
                                  <w:rPr>
                                    <w:rFonts w:eastAsia="MS Mincho" w:cstheme="minorHAnsi"/>
                                    <w:color w:val="404040" w:themeColor="text1" w:themeTint="BF"/>
                                    <w:sz w:val="22"/>
                                    <w:szCs w:val="22"/>
                                  </w:rPr>
                                  <w:t>pertengahan</w:t>
                                </w:r>
                                <w:r>
                                  <w:rPr>
                                    <w:rFonts w:eastAsia="MS Mincho" w:cstheme="minorHAnsi"/>
                                    <w:color w:val="404040" w:themeColor="text1" w:themeTint="BF"/>
                                    <w:sz w:val="22"/>
                                    <w:szCs w:val="22"/>
                                  </w:rPr>
                                  <w:t>,</w:t>
                                </w:r>
                                <w:r w:rsidRPr="00C506FE">
                                  <w:rPr>
                                    <w:rFonts w:eastAsia="MS Mincho" w:cstheme="minorHAnsi"/>
                                    <w:color w:val="404040" w:themeColor="text1" w:themeTint="BF"/>
                                    <w:sz w:val="22"/>
                                    <w:szCs w:val="22"/>
                                  </w:rPr>
                                  <w:t xml:space="preserve"> </w:t>
                                </w:r>
                                <w:r w:rsidR="00E82D84">
                                  <w:rPr>
                                    <w:rFonts w:eastAsia="MS Mincho" w:cstheme="minorHAnsi"/>
                                    <w:color w:val="404040" w:themeColor="text1" w:themeTint="BF"/>
                                    <w:sz w:val="22"/>
                                    <w:szCs w:val="22"/>
                                  </w:rPr>
                                  <w:t xml:space="preserve">karena </w:t>
                                </w:r>
                                <w:r>
                                  <w:rPr>
                                    <w:rFonts w:eastAsia="MS Mincho" w:cstheme="minorHAnsi"/>
                                    <w:color w:val="404040" w:themeColor="text1" w:themeTint="BF"/>
                                    <w:sz w:val="22"/>
                                    <w:szCs w:val="22"/>
                                  </w:rPr>
                                  <w:t>huruf</w:t>
                                </w:r>
                                <w:r w:rsidR="00E82D84">
                                  <w:rPr>
                                    <w:rFonts w:eastAsia="MS Mincho" w:cstheme="minorHAnsi"/>
                                    <w:color w:val="404040" w:themeColor="text1" w:themeTint="BF"/>
                                    <w:sz w:val="22"/>
                                    <w:szCs w:val="22"/>
                                  </w:rPr>
                                  <w:t xml:space="preserve"> pada sifat ini tidak sempurna mengalir dan </w:t>
                                </w:r>
                                <w:r w:rsidR="00780EF8">
                                  <w:rPr>
                                    <w:rFonts w:eastAsia="MS Mincho" w:cstheme="minorHAnsi"/>
                                    <w:color w:val="404040" w:themeColor="text1" w:themeTint="BF"/>
                                    <w:sz w:val="22"/>
                                    <w:szCs w:val="22"/>
                                  </w:rPr>
                                  <w:t>tidak sempurna tertahan</w:t>
                                </w:r>
                                <w:r>
                                  <w:rPr>
                                    <w:rFonts w:eastAsia="MS Mincho" w:cstheme="minorHAnsi"/>
                                    <w:color w:val="404040" w:themeColor="text1" w:themeTint="BF"/>
                                    <w:sz w:val="22"/>
                                    <w:szCs w:val="22"/>
                                  </w:rPr>
                                  <w:t xml:space="preserve"> huruf </w:t>
                                </w:r>
                                <w:r w:rsidR="00780EF8">
                                  <w:rPr>
                                    <w:rFonts w:eastAsia="MS Mincho" w:cstheme="minorHAnsi"/>
                                    <w:color w:val="404040" w:themeColor="text1" w:themeTint="BF"/>
                                    <w:sz w:val="22"/>
                                    <w:szCs w:val="22"/>
                                  </w:rPr>
                                  <w:t>Bayniyyah</w:t>
                                </w:r>
                                <w:r>
                                  <w:rPr>
                                    <w:rFonts w:eastAsia="MS Mincho" w:cstheme="minorHAnsi"/>
                                    <w:color w:val="404040" w:themeColor="text1" w:themeTint="BF"/>
                                    <w:sz w:val="22"/>
                                    <w:szCs w:val="22"/>
                                  </w:rPr>
                                  <w:t xml:space="preserve"> adalah </w:t>
                                </w:r>
                              </w:p>
                              <w:p w14:paraId="7FA31CF0" w14:textId="017D4FA6" w:rsidR="00780EF8" w:rsidRPr="00ED1F5F" w:rsidRDefault="00780EF8" w:rsidP="00780EF8">
                                <w:pPr>
                                  <w:jc w:val="center"/>
                                  <w:rPr>
                                    <w:color w:val="404040" w:themeColor="text1" w:themeTint="BF"/>
                                    <w:sz w:val="21"/>
                                    <w:szCs w:val="21"/>
                                  </w:rPr>
                                </w:pPr>
                                <w:r w:rsidRPr="00B23C5F">
                                  <w:rPr>
                                    <w:rFonts w:ascii="Cascadia Mono SemiLight" w:hAnsi="Cascadia Mono SemiLight" w:cs="Cascadia Mono SemiLight"/>
                                    <w:color w:val="595959" w:themeColor="text1" w:themeTint="A6"/>
                                    <w:sz w:val="24"/>
                                    <w:szCs w:val="24"/>
                                    <w:rtl/>
                                  </w:rPr>
                                  <w:t>وَبَيْـنَ رِخْـوٍ وَالشَّدِيـدِ</w:t>
                                </w:r>
                                <w:r w:rsidR="00875F16">
                                  <w:rPr>
                                    <w:rFonts w:ascii="Cascadia Mono SemiLight" w:hAnsi="Cascadia Mono SemiLight" w:cs="Cascadia Mono SemiLight" w:hint="cs"/>
                                    <w:color w:val="595959" w:themeColor="text1" w:themeTint="A6"/>
                                    <w:sz w:val="24"/>
                                    <w:szCs w:val="24"/>
                                    <w:rtl/>
                                  </w:rPr>
                                  <w:t xml:space="preserve"> </w:t>
                                </w:r>
                                <w:r w:rsidR="00875F16">
                                  <w:rPr>
                                    <w:rFonts w:ascii="Cascadia Mono SemiLight" w:eastAsia="MS Mincho" w:hAnsi="Cascadia Mono SemiLight" w:cs="Cascadia Mono SemiLight" w:hint="cs"/>
                                    <w:color w:val="595959" w:themeColor="text1" w:themeTint="A6"/>
                                    <w:sz w:val="24"/>
                                    <w:szCs w:val="24"/>
                                    <w:rtl/>
                                  </w:rPr>
                                  <w:t xml:space="preserve">: </w:t>
                                </w:r>
                                <w:r w:rsidRPr="00B23C5F">
                                  <w:rPr>
                                    <w:rFonts w:ascii="Cascadia Mono SemiLight" w:hAnsi="Cascadia Mono SemiLight" w:cs="Cascadia Mono SemiLight"/>
                                    <w:color w:val="595959" w:themeColor="text1" w:themeTint="A6"/>
                                    <w:sz w:val="24"/>
                                    <w:szCs w:val="24"/>
                                    <w:rtl/>
                                  </w:rPr>
                                  <w:t>لِـنْ عُمَـرْ</w:t>
                                </w:r>
                              </w:p>
                              <w:p w14:paraId="44E761B3" w14:textId="1C7A6C13" w:rsidR="002D4EA4" w:rsidRPr="00A46953" w:rsidRDefault="00A46953" w:rsidP="002D4EA4">
                                <w:pPr>
                                  <w:rPr>
                                    <w:rFonts w:eastAsia="MS Mincho"/>
                                    <w:color w:val="404040" w:themeColor="text1" w:themeTint="BF"/>
                                    <w:sz w:val="21"/>
                                    <w:szCs w:val="21"/>
                                  </w:rPr>
                                </w:pPr>
                                <w:r>
                                  <w:rPr>
                                    <w:rFonts w:cstheme="minorHAnsi"/>
                                    <w:color w:val="404040" w:themeColor="text1" w:themeTint="BF"/>
                                    <w:sz w:val="21"/>
                                    <w:szCs w:val="21"/>
                                  </w:rPr>
                                  <w:t>Yaitu</w:t>
                                </w:r>
                                <w:r w:rsidR="00F15905">
                                  <w:rPr>
                                    <w:rFonts w:cstheme="minorHAnsi"/>
                                    <w:color w:val="404040" w:themeColor="text1" w:themeTint="BF"/>
                                    <w:sz w:val="21"/>
                                    <w:szCs w:val="21"/>
                                  </w:rPr>
                                  <w:t xml:space="preserve"> </w:t>
                                </w:r>
                                <w:r w:rsidR="009F109E">
                                  <w:rPr>
                                    <w:rFonts w:cstheme="minorHAnsi"/>
                                    <w:color w:val="404040" w:themeColor="text1" w:themeTint="BF"/>
                                    <w:sz w:val="21"/>
                                    <w:szCs w:val="21"/>
                                  </w:rPr>
                                  <w:t>L</w:t>
                                </w:r>
                                <w:r w:rsidR="00F15905">
                                  <w:rPr>
                                    <w:rFonts w:cstheme="minorHAnsi"/>
                                    <w:color w:val="404040" w:themeColor="text1" w:themeTint="BF"/>
                                    <w:sz w:val="21"/>
                                    <w:szCs w:val="21"/>
                                  </w:rPr>
                                  <w:t>am</w:t>
                                </w:r>
                                <w:r w:rsidR="009F109E">
                                  <w:rPr>
                                    <w:rFonts w:cstheme="minorHAnsi"/>
                                    <w:color w:val="404040" w:themeColor="text1" w:themeTint="BF"/>
                                    <w:sz w:val="21"/>
                                    <w:szCs w:val="21"/>
                                  </w:rPr>
                                  <w:t xml:space="preserve"> (</w:t>
                                </w:r>
                                <w:r w:rsidR="009F109E" w:rsidRPr="009F109E">
                                  <w:rPr>
                                    <w:rFonts w:ascii="Cascadia Mono SemiLight" w:hAnsi="Cascadia Mono SemiLight" w:cs="Cascadia Mono SemiLight" w:hint="cs"/>
                                    <w:color w:val="595959" w:themeColor="text1" w:themeTint="A6"/>
                                    <w:sz w:val="24"/>
                                    <w:szCs w:val="24"/>
                                    <w:rtl/>
                                  </w:rPr>
                                  <w:t>ل</w:t>
                                </w:r>
                                <w:r w:rsidR="009F109E">
                                  <w:rPr>
                                    <w:rFonts w:cstheme="minorHAnsi"/>
                                    <w:color w:val="404040" w:themeColor="text1" w:themeTint="BF"/>
                                    <w:sz w:val="21"/>
                                    <w:szCs w:val="21"/>
                                  </w:rPr>
                                  <w:t>)</w:t>
                                </w:r>
                                <w:r>
                                  <w:rPr>
                                    <w:rFonts w:cstheme="minorHAnsi"/>
                                    <w:color w:val="404040" w:themeColor="text1" w:themeTint="BF"/>
                                    <w:sz w:val="21"/>
                                    <w:szCs w:val="21"/>
                                  </w:rPr>
                                  <w:t xml:space="preserve"> </w:t>
                                </w:r>
                                <w:r w:rsidR="009F109E" w:rsidRPr="009F109E">
                                  <w:rPr>
                                    <w:rFonts w:cstheme="minorHAnsi"/>
                                    <w:color w:val="404040" w:themeColor="text1" w:themeTint="BF"/>
                                    <w:sz w:val="21"/>
                                    <w:szCs w:val="21"/>
                                  </w:rPr>
                                  <w:t>Nun</w:t>
                                </w:r>
                                <w:r w:rsidR="009F109E">
                                  <w:rPr>
                                    <w:rFonts w:cstheme="minorHAnsi"/>
                                    <w:color w:val="404040" w:themeColor="text1" w:themeTint="BF"/>
                                    <w:sz w:val="21"/>
                                    <w:szCs w:val="21"/>
                                  </w:rPr>
                                  <w:t xml:space="preserve"> (</w:t>
                                </w:r>
                                <w:r w:rsidR="009F109E" w:rsidRPr="009F109E">
                                  <w:rPr>
                                    <w:rFonts w:ascii="Cascadia Mono SemiLight" w:hAnsi="Cascadia Mono SemiLight" w:cs="Cascadia Mono SemiLight" w:hint="cs"/>
                                    <w:color w:val="595959" w:themeColor="text1" w:themeTint="A6"/>
                                    <w:sz w:val="24"/>
                                    <w:szCs w:val="24"/>
                                    <w:rtl/>
                                  </w:rPr>
                                  <w:t>ن</w:t>
                                </w:r>
                                <w:r w:rsidR="009F109E">
                                  <w:rPr>
                                    <w:rFonts w:cstheme="minorHAnsi"/>
                                    <w:color w:val="404040" w:themeColor="text1" w:themeTint="BF"/>
                                    <w:sz w:val="21"/>
                                    <w:szCs w:val="21"/>
                                  </w:rPr>
                                  <w:t>)</w:t>
                                </w:r>
                                <w:r w:rsidR="009F109E" w:rsidRPr="009F109E">
                                  <w:rPr>
                                    <w:rFonts w:cstheme="minorHAnsi"/>
                                    <w:color w:val="404040" w:themeColor="text1" w:themeTint="BF"/>
                                    <w:sz w:val="21"/>
                                    <w:szCs w:val="21"/>
                                  </w:rPr>
                                  <w:t xml:space="preserve"> Ain’</w:t>
                                </w:r>
                                <w:r w:rsidR="009F109E">
                                  <w:rPr>
                                    <w:rFonts w:cstheme="minorHAnsi"/>
                                    <w:color w:val="404040" w:themeColor="text1" w:themeTint="BF"/>
                                    <w:sz w:val="21"/>
                                    <w:szCs w:val="21"/>
                                  </w:rPr>
                                  <w:t xml:space="preserve"> (</w:t>
                                </w:r>
                                <w:r w:rsidR="009F109E" w:rsidRPr="009F109E">
                                  <w:rPr>
                                    <w:rFonts w:ascii="Cascadia Mono SemiLight" w:hAnsi="Cascadia Mono SemiLight" w:cs="Cascadia Mono SemiLight" w:hint="cs"/>
                                    <w:color w:val="595959" w:themeColor="text1" w:themeTint="A6"/>
                                    <w:sz w:val="24"/>
                                    <w:szCs w:val="24"/>
                                    <w:rtl/>
                                  </w:rPr>
                                  <w:t>ع</w:t>
                                </w:r>
                                <w:r w:rsidR="009F109E">
                                  <w:rPr>
                                    <w:rFonts w:cstheme="minorHAnsi"/>
                                    <w:color w:val="404040" w:themeColor="text1" w:themeTint="BF"/>
                                    <w:sz w:val="21"/>
                                    <w:szCs w:val="21"/>
                                  </w:rPr>
                                  <w:t>) Mim (</w:t>
                                </w:r>
                                <w:r w:rsidR="009F109E" w:rsidRPr="009F109E">
                                  <w:rPr>
                                    <w:rFonts w:ascii="Cascadia Mono SemiLight" w:hAnsi="Cascadia Mono SemiLight" w:cs="Cascadia Mono SemiLight" w:hint="cs"/>
                                    <w:color w:val="595959" w:themeColor="text1" w:themeTint="A6"/>
                                    <w:sz w:val="24"/>
                                    <w:szCs w:val="24"/>
                                    <w:rtl/>
                                  </w:rPr>
                                  <w:t>م</w:t>
                                </w:r>
                                <w:r w:rsidR="009F109E">
                                  <w:rPr>
                                    <w:rFonts w:cstheme="minorHAnsi"/>
                                    <w:color w:val="404040" w:themeColor="text1" w:themeTint="BF"/>
                                    <w:sz w:val="21"/>
                                    <w:szCs w:val="21"/>
                                  </w:rPr>
                                  <w:t>) Ra’ (</w:t>
                                </w:r>
                                <w:r w:rsidR="009F109E" w:rsidRPr="009F109E">
                                  <w:rPr>
                                    <w:rFonts w:ascii="Cascadia Mono SemiLight" w:hAnsi="Cascadia Mono SemiLight" w:cs="Cascadia Mono SemiLight" w:hint="cs"/>
                                    <w:color w:val="595959" w:themeColor="text1" w:themeTint="A6"/>
                                    <w:sz w:val="24"/>
                                    <w:szCs w:val="24"/>
                                    <w:rtl/>
                                  </w:rPr>
                                  <w:t>ر</w:t>
                                </w:r>
                                <w:r w:rsidR="009F109E">
                                  <w:rPr>
                                    <w:rFonts w:cstheme="minorHAnsi"/>
                                    <w:color w:val="404040" w:themeColor="text1" w:themeTint="BF"/>
                                    <w:sz w:val="21"/>
                                    <w:szCs w:val="2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68233099" name="Persegi Panjang 1"/>
                        <wps:cNvSpPr/>
                        <wps:spPr>
                          <a:xfrm rot="10800000">
                            <a:off x="-895350" y="-3188129"/>
                            <a:ext cx="4414520" cy="6634480"/>
                          </a:xfrm>
                          <a:prstGeom prst="rect">
                            <a:avLst/>
                          </a:prstGeom>
                          <a:solidFill>
                            <a:srgbClr val="FDEAB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32F2D" w14:textId="77777777" w:rsidR="00A94B62" w:rsidRDefault="00A94B62" w:rsidP="00A7197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60232C" id="Grup 2003162610" o:spid="_x0000_s1354" style="position:absolute;margin-left:-1in;margin-top:-21in;width:418.1pt;height:775.75pt;z-index:251654260;mso-width-relative:margin;mso-height-relative:margin" coordorigin="-8953,-31881" coordsize="53098,98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">
                <v:rect id="_x0000_s1355" style="position:absolute;top:272;width:44145;height:6634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" fillcolor="#fdeabc" stroked="f" strokeweight="1pt">
                  <v:textbox>
                    <w:txbxContent>
                      <w:p w14:paraId="0CB156C0" w14:textId="77777777" w:rsidR="00AE0A4A" w:rsidRDefault="00AE0A4A" w:rsidP="00A7197E">
                        <w:pPr>
                          <w:jc w:val="center"/>
                        </w:pPr>
                      </w:p>
                    </w:txbxContent>
                  </v:textbox>
                </v:rect>
                <v:group id="Grup 5" o:spid="_x0000_s1356" style="position:absolute;left:544;width:42773;height:28428" coordsize="42773,32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">
                  <v:shape id="Kotak Teks 18" o:spid="_x0000_s1357" type="#_x0000_t202" style="position:absolute;top:9228;width:42773;height:23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" filled="f" stroked="f">
                    <v:textbox>
                      <w:txbxContent>
                        <w:p w14:paraId="1E806D99" w14:textId="1125F88F" w:rsidR="00055339" w:rsidRDefault="00055339" w:rsidP="008F3341">
                          <w:pPr>
                            <w:rPr>
                              <w:rFonts w:eastAsia="MS Mincho" w:cstheme="minorHAnsi"/>
                              <w:color w:val="404040" w:themeColor="text1" w:themeTint="BF"/>
                              <w:sz w:val="22"/>
                              <w:szCs w:val="22"/>
                            </w:rPr>
                          </w:pPr>
                          <w:r>
                            <w:rPr>
                              <w:rFonts w:ascii="Cascadia Mono SemiLight" w:eastAsia="MS Mincho" w:hAnsi="Cascadia Mono SemiLight" w:cs="Cascadia Mono SemiLight"/>
                              <w:color w:val="595959" w:themeColor="text1" w:themeTint="A6"/>
                              <w:sz w:val="24"/>
                              <w:szCs w:val="24"/>
                            </w:rPr>
                            <w:tab/>
                          </w:r>
                          <w:r w:rsidRPr="00C506FE">
                            <w:rPr>
                              <w:rFonts w:eastAsia="MS Mincho" w:cstheme="minorHAnsi"/>
                              <w:color w:val="404040" w:themeColor="text1" w:themeTint="BF"/>
                              <w:sz w:val="22"/>
                              <w:szCs w:val="22"/>
                            </w:rPr>
                            <w:t xml:space="preserve">Secara bahasa </w:t>
                          </w:r>
                          <w:r w:rsidR="00797565">
                            <w:rPr>
                              <w:rFonts w:eastAsia="MS Mincho" w:cstheme="minorHAnsi"/>
                              <w:color w:val="404040" w:themeColor="text1" w:themeTint="BF"/>
                              <w:sz w:val="22"/>
                              <w:szCs w:val="22"/>
                            </w:rPr>
                            <w:t>Syiddah</w:t>
                          </w:r>
                          <w:r w:rsidRPr="00C506FE">
                            <w:rPr>
                              <w:rFonts w:eastAsia="MS Mincho" w:cstheme="minorHAnsi"/>
                              <w:color w:val="404040" w:themeColor="text1" w:themeTint="BF"/>
                              <w:sz w:val="22"/>
                              <w:szCs w:val="22"/>
                            </w:rPr>
                            <w:t xml:space="preserve"> berarti</w:t>
                          </w:r>
                          <w:r w:rsidR="00797565">
                            <w:rPr>
                              <w:rFonts w:eastAsia="MS Mincho" w:cstheme="minorHAnsi"/>
                              <w:color w:val="404040" w:themeColor="text1" w:themeTint="BF"/>
                              <w:sz w:val="22"/>
                              <w:szCs w:val="22"/>
                            </w:rPr>
                            <w:t xml:space="preserve"> Kuat / Keras </w:t>
                          </w:r>
                          <w:r w:rsidRPr="00C506FE">
                            <w:rPr>
                              <w:rFonts w:eastAsia="MS Mincho" w:cstheme="minorHAnsi"/>
                              <w:color w:val="404040" w:themeColor="text1" w:themeTint="BF"/>
                              <w:sz w:val="22"/>
                              <w:szCs w:val="22"/>
                            </w:rPr>
                            <w:t xml:space="preserve">Secara istilah adalah </w:t>
                          </w:r>
                          <w:r w:rsidR="00797565">
                            <w:rPr>
                              <w:rFonts w:eastAsia="MS Mincho" w:cstheme="minorHAnsi"/>
                              <w:color w:val="404040" w:themeColor="text1" w:themeTint="BF"/>
                              <w:sz w:val="22"/>
                              <w:szCs w:val="22"/>
                            </w:rPr>
                            <w:t>tertah</w:t>
                          </w:r>
                          <w:r w:rsidR="00505528">
                            <w:rPr>
                              <w:rFonts w:eastAsia="MS Mincho" w:cstheme="minorHAnsi"/>
                              <w:color w:val="404040" w:themeColor="text1" w:themeTint="BF"/>
                              <w:sz w:val="22"/>
                              <w:szCs w:val="22"/>
                            </w:rPr>
                            <w:t>annya suara</w:t>
                          </w:r>
                          <w:r w:rsidRPr="00C506FE">
                            <w:rPr>
                              <w:rFonts w:eastAsia="MS Mincho" w:cstheme="minorHAnsi"/>
                              <w:color w:val="404040" w:themeColor="text1" w:themeTint="BF"/>
                              <w:sz w:val="22"/>
                              <w:szCs w:val="22"/>
                            </w:rPr>
                            <w:t xml:space="preserve"> ketika menyebutkan suatu huruf kar</w:t>
                          </w:r>
                          <w:r w:rsidR="00505528">
                            <w:rPr>
                              <w:rFonts w:eastAsia="MS Mincho" w:cstheme="minorHAnsi"/>
                              <w:color w:val="404040" w:themeColor="text1" w:themeTint="BF"/>
                              <w:sz w:val="22"/>
                              <w:szCs w:val="22"/>
                            </w:rPr>
                            <w:t>e</w:t>
                          </w:r>
                          <w:r w:rsidRPr="00C506FE">
                            <w:rPr>
                              <w:rFonts w:eastAsia="MS Mincho" w:cstheme="minorHAnsi"/>
                              <w:color w:val="404040" w:themeColor="text1" w:themeTint="BF"/>
                              <w:sz w:val="22"/>
                              <w:szCs w:val="22"/>
                            </w:rPr>
                            <w:t xml:space="preserve">na </w:t>
                          </w:r>
                          <w:r w:rsidR="00747318">
                            <w:rPr>
                              <w:rFonts w:eastAsia="MS Mincho" w:cstheme="minorHAnsi"/>
                              <w:color w:val="404040" w:themeColor="text1" w:themeTint="BF"/>
                              <w:sz w:val="22"/>
                              <w:szCs w:val="22"/>
                            </w:rPr>
                            <w:t>sempurnanya</w:t>
                          </w:r>
                          <w:r w:rsidRPr="00C506FE">
                            <w:rPr>
                              <w:rFonts w:eastAsia="MS Mincho" w:cstheme="minorHAnsi"/>
                              <w:color w:val="404040" w:themeColor="text1" w:themeTint="BF"/>
                              <w:sz w:val="22"/>
                              <w:szCs w:val="22"/>
                            </w:rPr>
                            <w:t xml:space="preserve"> sandaran</w:t>
                          </w:r>
                          <w:r w:rsidR="002541A2">
                            <w:rPr>
                              <w:rFonts w:eastAsia="MS Mincho" w:cstheme="minorHAnsi"/>
                              <w:color w:val="404040" w:themeColor="text1" w:themeTint="BF"/>
                              <w:sz w:val="22"/>
                              <w:szCs w:val="22"/>
                            </w:rPr>
                            <w:t xml:space="preserve"> antara</w:t>
                          </w:r>
                          <w:r w:rsidRPr="00C506FE">
                            <w:rPr>
                              <w:rFonts w:eastAsia="MS Mincho" w:cstheme="minorHAnsi"/>
                              <w:color w:val="404040" w:themeColor="text1" w:themeTint="BF"/>
                              <w:sz w:val="22"/>
                              <w:szCs w:val="22"/>
                            </w:rPr>
                            <w:t xml:space="preserve"> huruf </w:t>
                          </w:r>
                          <w:r w:rsidR="002541A2">
                            <w:rPr>
                              <w:rFonts w:eastAsia="MS Mincho" w:cstheme="minorHAnsi"/>
                              <w:color w:val="404040" w:themeColor="text1" w:themeTint="BF"/>
                              <w:sz w:val="22"/>
                              <w:szCs w:val="22"/>
                            </w:rPr>
                            <w:t xml:space="preserve">dan </w:t>
                          </w:r>
                          <w:r w:rsidRPr="00C506FE">
                            <w:rPr>
                              <w:rFonts w:eastAsia="MS Mincho" w:cstheme="minorHAnsi"/>
                              <w:color w:val="404040" w:themeColor="text1" w:themeTint="BF"/>
                              <w:sz w:val="22"/>
                              <w:szCs w:val="22"/>
                            </w:rPr>
                            <w:t>makhro</w:t>
                          </w:r>
                          <w:r w:rsidR="002541A2">
                            <w:rPr>
                              <w:rFonts w:eastAsia="MS Mincho" w:cstheme="minorHAnsi"/>
                              <w:color w:val="404040" w:themeColor="text1" w:themeTint="BF"/>
                              <w:sz w:val="22"/>
                              <w:szCs w:val="22"/>
                            </w:rPr>
                            <w:t>j</w:t>
                          </w:r>
                          <w:r w:rsidR="008F3341">
                            <w:rPr>
                              <w:rFonts w:eastAsia="MS Mincho" w:cstheme="minorHAnsi"/>
                              <w:color w:val="404040" w:themeColor="text1" w:themeTint="BF"/>
                              <w:sz w:val="22"/>
                              <w:szCs w:val="22"/>
                            </w:rPr>
                            <w:t>,</w:t>
                          </w:r>
                          <w:r w:rsidRPr="00C506FE">
                            <w:rPr>
                              <w:rFonts w:eastAsia="MS Mincho" w:cstheme="minorHAnsi"/>
                              <w:color w:val="404040" w:themeColor="text1" w:themeTint="BF"/>
                              <w:sz w:val="22"/>
                              <w:szCs w:val="22"/>
                            </w:rPr>
                            <w:t xml:space="preserve"> </w:t>
                          </w:r>
                          <w:r>
                            <w:rPr>
                              <w:rFonts w:eastAsia="MS Mincho" w:cstheme="minorHAnsi"/>
                              <w:color w:val="404040" w:themeColor="text1" w:themeTint="BF"/>
                              <w:sz w:val="22"/>
                              <w:szCs w:val="22"/>
                            </w:rPr>
                            <w:t>huruf huruf A</w:t>
                          </w:r>
                          <w:r w:rsidR="002541A2">
                            <w:rPr>
                              <w:rFonts w:eastAsia="MS Mincho" w:cstheme="minorHAnsi"/>
                              <w:color w:val="404040" w:themeColor="text1" w:themeTint="BF"/>
                              <w:sz w:val="22"/>
                              <w:szCs w:val="22"/>
                            </w:rPr>
                            <w:t xml:space="preserve">sy Syiddah </w:t>
                          </w:r>
                          <w:r>
                            <w:rPr>
                              <w:rFonts w:eastAsia="MS Mincho" w:cstheme="minorHAnsi"/>
                              <w:color w:val="404040" w:themeColor="text1" w:themeTint="BF"/>
                              <w:sz w:val="22"/>
                              <w:szCs w:val="22"/>
                            </w:rPr>
                            <w:t>terkumpul dalam kalimat</w:t>
                          </w:r>
                          <w:r w:rsidR="008F3341">
                            <w:rPr>
                              <w:rFonts w:eastAsia="MS Mincho" w:cstheme="minorHAnsi"/>
                              <w:color w:val="404040" w:themeColor="text1" w:themeTint="BF"/>
                              <w:sz w:val="22"/>
                              <w:szCs w:val="22"/>
                            </w:rPr>
                            <w:t xml:space="preserve"> </w:t>
                          </w:r>
                        </w:p>
                        <w:p w14:paraId="7904EAF2" w14:textId="2C7E8444" w:rsidR="008F3341" w:rsidRDefault="00F277DC" w:rsidP="004A2427">
                          <w:pPr>
                            <w:jc w:val="center"/>
                            <w:rPr>
                              <w:rFonts w:ascii="Cascadia Mono SemiLight" w:hAnsi="Cascadia Mono SemiLight" w:cs="Cascadia Mono SemiLight"/>
                              <w:color w:val="404040" w:themeColor="text1" w:themeTint="BF"/>
                              <w:sz w:val="24"/>
                              <w:szCs w:val="24"/>
                              <w:rtl/>
                            </w:rPr>
                          </w:pPr>
                          <w:r w:rsidRPr="00F277DC">
                            <w:rPr>
                              <w:rFonts w:ascii="Cascadia Mono SemiLight" w:hAnsi="Cascadia Mono SemiLight" w:cs="Cascadia Mono SemiLight"/>
                              <w:color w:val="404040" w:themeColor="text1" w:themeTint="BF"/>
                              <w:sz w:val="24"/>
                              <w:szCs w:val="24"/>
                              <w:rtl/>
                            </w:rPr>
                            <w:t>شَدِيْدُهَـا لَفْـظُ</w:t>
                          </w:r>
                          <w:r w:rsidRPr="00F277DC">
                            <w:rPr>
                              <w:rFonts w:ascii="Cascadia Mono SemiLight" w:hAnsi="Cascadia Mono SemiLight" w:cs="Cascadia Mono SemiLight" w:hint="cs"/>
                              <w:color w:val="404040" w:themeColor="text1" w:themeTint="BF"/>
                              <w:sz w:val="24"/>
                              <w:szCs w:val="24"/>
                              <w:rtl/>
                            </w:rPr>
                            <w:t xml:space="preserve"> </w:t>
                          </w:r>
                          <w:r w:rsidRPr="004A2427">
                            <w:rPr>
                              <w:rFonts w:ascii="Cascadia Mono SemiLight" w:hAnsi="Cascadia Mono SemiLight" w:cs="Cascadia Mono SemiLight"/>
                              <w:color w:val="404040" w:themeColor="text1" w:themeTint="BF"/>
                              <w:sz w:val="24"/>
                              <w:szCs w:val="24"/>
                              <w:rtl/>
                            </w:rPr>
                            <w:t>أَجِــدْ قَــطٍ بَـكَـتْ</w:t>
                          </w:r>
                        </w:p>
                        <w:p w14:paraId="1DA7A779" w14:textId="0DA63183" w:rsidR="00F277DC" w:rsidRPr="00D1696B" w:rsidRDefault="00B24F40" w:rsidP="00F277DC">
                          <w:pPr>
                            <w:rPr>
                              <w:rFonts w:eastAsia="MS Mincho" w:cstheme="minorHAnsi"/>
                              <w:color w:val="404040" w:themeColor="text1" w:themeTint="BF"/>
                              <w:sz w:val="22"/>
                              <w:szCs w:val="22"/>
                            </w:rPr>
                          </w:pPr>
                          <w:r w:rsidRPr="00B24F40">
                            <w:rPr>
                              <w:rFonts w:eastAsia="MS Mincho" w:cstheme="minorHAnsi"/>
                              <w:color w:val="404040" w:themeColor="text1" w:themeTint="BF"/>
                              <w:sz w:val="22"/>
                              <w:szCs w:val="22"/>
                            </w:rPr>
                            <w:t>hamzah (</w:t>
                          </w:r>
                          <w:r w:rsidRPr="00B24F40">
                            <w:rPr>
                              <w:rFonts w:ascii="Cascadia Mono SemiLight" w:hAnsi="Cascadia Mono SemiLight" w:cs="Cascadia Mono SemiLight" w:hint="cs"/>
                              <w:color w:val="404040" w:themeColor="text1" w:themeTint="BF"/>
                              <w:sz w:val="24"/>
                              <w:szCs w:val="24"/>
                              <w:rtl/>
                            </w:rPr>
                            <w:t>ء</w:t>
                          </w:r>
                          <w:r w:rsidRPr="00B24F40">
                            <w:rPr>
                              <w:rFonts w:eastAsia="MS Mincho" w:cstheme="minorHAnsi"/>
                              <w:color w:val="404040" w:themeColor="text1" w:themeTint="BF"/>
                              <w:sz w:val="22"/>
                              <w:szCs w:val="22"/>
                            </w:rPr>
                            <w:t>), jīm (</w:t>
                          </w:r>
                          <w:r w:rsidRPr="00B24F40">
                            <w:rPr>
                              <w:rFonts w:ascii="Cascadia Mono SemiLight" w:hAnsi="Cascadia Mono SemiLight" w:cs="Cascadia Mono SemiLight" w:hint="cs"/>
                              <w:color w:val="404040" w:themeColor="text1" w:themeTint="BF"/>
                              <w:sz w:val="24"/>
                              <w:szCs w:val="24"/>
                              <w:rtl/>
                            </w:rPr>
                            <w:t>ج</w:t>
                          </w:r>
                          <w:r w:rsidRPr="00B24F40">
                            <w:rPr>
                              <w:rFonts w:eastAsia="MS Mincho" w:cstheme="minorHAnsi"/>
                              <w:color w:val="404040" w:themeColor="text1" w:themeTint="BF"/>
                              <w:sz w:val="22"/>
                              <w:szCs w:val="22"/>
                            </w:rPr>
                            <w:t>), dāl (</w:t>
                          </w:r>
                          <w:r w:rsidRPr="00B24F40">
                            <w:rPr>
                              <w:rFonts w:ascii="Cascadia Mono SemiLight" w:hAnsi="Cascadia Mono SemiLight" w:cs="Cascadia Mono SemiLight" w:hint="cs"/>
                              <w:color w:val="404040" w:themeColor="text1" w:themeTint="BF"/>
                              <w:sz w:val="24"/>
                              <w:szCs w:val="24"/>
                              <w:rtl/>
                            </w:rPr>
                            <w:t>د</w:t>
                          </w:r>
                          <w:r w:rsidRPr="00B24F40">
                            <w:rPr>
                              <w:rFonts w:eastAsia="MS Mincho" w:cstheme="minorHAnsi"/>
                              <w:color w:val="404040" w:themeColor="text1" w:themeTint="BF"/>
                              <w:sz w:val="22"/>
                              <w:szCs w:val="22"/>
                            </w:rPr>
                            <w:t>), qāf (</w:t>
                          </w:r>
                          <w:r w:rsidRPr="00B24F40">
                            <w:rPr>
                              <w:rFonts w:ascii="Cascadia Mono SemiLight" w:hAnsi="Cascadia Mono SemiLight" w:cs="Cascadia Mono SemiLight" w:hint="cs"/>
                              <w:color w:val="404040" w:themeColor="text1" w:themeTint="BF"/>
                              <w:sz w:val="24"/>
                              <w:szCs w:val="24"/>
                              <w:rtl/>
                            </w:rPr>
                            <w:t>ق</w:t>
                          </w:r>
                          <w:r w:rsidRPr="00B24F40">
                            <w:rPr>
                              <w:rFonts w:eastAsia="MS Mincho" w:cstheme="minorHAnsi"/>
                              <w:color w:val="404040" w:themeColor="text1" w:themeTint="BF"/>
                              <w:sz w:val="22"/>
                              <w:szCs w:val="22"/>
                            </w:rPr>
                            <w:t xml:space="preserve">), </w:t>
                          </w:r>
                          <w:r w:rsidRPr="00B24F40">
                            <w:rPr>
                              <w:rFonts w:ascii="Cambria" w:eastAsia="MS Mincho" w:hAnsi="Cambria" w:cs="Cambria"/>
                              <w:color w:val="404040" w:themeColor="text1" w:themeTint="BF"/>
                              <w:sz w:val="22"/>
                              <w:szCs w:val="22"/>
                            </w:rPr>
                            <w:t>ṭ</w:t>
                          </w:r>
                          <w:r w:rsidRPr="00B24F40">
                            <w:rPr>
                              <w:rFonts w:eastAsia="MS Mincho" w:cstheme="minorHAnsi"/>
                              <w:color w:val="404040" w:themeColor="text1" w:themeTint="BF"/>
                              <w:sz w:val="22"/>
                              <w:szCs w:val="22"/>
                            </w:rPr>
                            <w:t>ha (</w:t>
                          </w:r>
                          <w:r w:rsidRPr="00B24F40">
                            <w:rPr>
                              <w:rFonts w:ascii="Cascadia Mono SemiLight" w:hAnsi="Cascadia Mono SemiLight" w:cs="Cascadia Mono SemiLight" w:hint="cs"/>
                              <w:color w:val="404040" w:themeColor="text1" w:themeTint="BF"/>
                              <w:sz w:val="24"/>
                              <w:szCs w:val="24"/>
                              <w:rtl/>
                            </w:rPr>
                            <w:t>ط</w:t>
                          </w:r>
                          <w:r w:rsidRPr="00B24F40">
                            <w:rPr>
                              <w:rFonts w:eastAsia="MS Mincho" w:cstheme="minorHAnsi"/>
                              <w:color w:val="404040" w:themeColor="text1" w:themeTint="BF"/>
                              <w:sz w:val="22"/>
                              <w:szCs w:val="22"/>
                            </w:rPr>
                            <w:t>), ba (</w:t>
                          </w:r>
                          <w:r w:rsidRPr="00B24F40">
                            <w:rPr>
                              <w:rFonts w:ascii="Cascadia Mono SemiLight" w:hAnsi="Cascadia Mono SemiLight" w:cs="Cascadia Mono SemiLight" w:hint="cs"/>
                              <w:color w:val="404040" w:themeColor="text1" w:themeTint="BF"/>
                              <w:sz w:val="24"/>
                              <w:szCs w:val="24"/>
                              <w:rtl/>
                            </w:rPr>
                            <w:t>ب</w:t>
                          </w:r>
                          <w:r w:rsidRPr="00B24F40">
                            <w:rPr>
                              <w:rFonts w:eastAsia="MS Mincho" w:cstheme="minorHAnsi"/>
                              <w:color w:val="404040" w:themeColor="text1" w:themeTint="BF"/>
                              <w:sz w:val="22"/>
                              <w:szCs w:val="22"/>
                            </w:rPr>
                            <w:t>), kāf (</w:t>
                          </w:r>
                          <w:r w:rsidRPr="00B24F40">
                            <w:rPr>
                              <w:rFonts w:ascii="Cascadia Mono SemiLight" w:hAnsi="Cascadia Mono SemiLight" w:cs="Cascadia Mono SemiLight" w:hint="cs"/>
                              <w:color w:val="404040" w:themeColor="text1" w:themeTint="BF"/>
                              <w:sz w:val="24"/>
                              <w:szCs w:val="24"/>
                              <w:rtl/>
                            </w:rPr>
                            <w:t>ك</w:t>
                          </w:r>
                          <w:r w:rsidRPr="00B24F40">
                            <w:rPr>
                              <w:rFonts w:eastAsia="MS Mincho" w:cstheme="minorHAnsi"/>
                              <w:color w:val="404040" w:themeColor="text1" w:themeTint="BF"/>
                              <w:sz w:val="22"/>
                              <w:szCs w:val="22"/>
                            </w:rPr>
                            <w:t>), dan ta (</w:t>
                          </w:r>
                          <w:r w:rsidRPr="00B24F40">
                            <w:rPr>
                              <w:rFonts w:ascii="Cascadia Mono SemiLight" w:hAnsi="Cascadia Mono SemiLight" w:cs="Cascadia Mono SemiLight" w:hint="cs"/>
                              <w:color w:val="404040" w:themeColor="text1" w:themeTint="BF"/>
                              <w:sz w:val="24"/>
                              <w:szCs w:val="24"/>
                              <w:rtl/>
                            </w:rPr>
                            <w:t>ت</w:t>
                          </w:r>
                          <w:r w:rsidRPr="00B24F40">
                            <w:rPr>
                              <w:rFonts w:eastAsia="MS Mincho" w:cstheme="minorHAnsi"/>
                              <w:color w:val="404040" w:themeColor="text1" w:themeTint="BF"/>
                              <w:sz w:val="22"/>
                              <w:szCs w:val="22"/>
                            </w:rPr>
                            <w:t>)</w:t>
                          </w:r>
                        </w:p>
                      </w:txbxContent>
                    </v:textbox>
                  </v:shape>
                  <v:shape id="Kotak Teks 18" o:spid="_x0000_s1358" type="#_x0000_t202" style="position:absolute;left:931;width:18309;height:9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" filled="f" stroked="f">
                    <v:textbox>
                      <w:txbxContent>
                        <w:p w14:paraId="573DC2BB" w14:textId="33FC7894" w:rsidR="00055339" w:rsidRPr="002E17E0" w:rsidRDefault="00055339" w:rsidP="00880056">
                          <w:pPr>
                            <w:spacing w:after="0" w:line="0" w:lineRule="atLeast"/>
                            <w:rPr>
                              <w:color w:val="C68D08" w:themeColor="accent1" w:themeShade="BF"/>
                              <w:sz w:val="40"/>
                              <w:szCs w:val="40"/>
                            </w:rPr>
                          </w:pPr>
                          <w:r w:rsidRPr="002E17E0">
                            <w:rPr>
                              <w:color w:val="C68D08" w:themeColor="accent1" w:themeShade="BF"/>
                              <w:sz w:val="40"/>
                              <w:szCs w:val="40"/>
                            </w:rPr>
                            <w:t>A</w:t>
                          </w:r>
                          <w:r w:rsidR="004878C5">
                            <w:rPr>
                              <w:color w:val="C68D08" w:themeColor="accent1" w:themeShade="BF"/>
                              <w:sz w:val="40"/>
                              <w:szCs w:val="40"/>
                            </w:rPr>
                            <w:t>SY SYIDDAH</w:t>
                          </w:r>
                        </w:p>
                        <w:p w14:paraId="77647352" w14:textId="6D16E9CE" w:rsidR="00055339" w:rsidRPr="00FB5FBF" w:rsidRDefault="00055339" w:rsidP="00880056">
                          <w:pPr>
                            <w:spacing w:after="0" w:line="0" w:lineRule="atLeast"/>
                            <w:rPr>
                              <w:rFonts w:ascii="Dubai" w:hAnsi="Dubai" w:cs="Dubai"/>
                              <w:color w:val="743C08" w:themeColor="accent3"/>
                              <w:sz w:val="44"/>
                              <w:szCs w:val="44"/>
                            </w:rPr>
                          </w:pPr>
                          <w:r w:rsidRPr="00FB5FBF">
                            <w:rPr>
                              <w:rFonts w:ascii="Dubai" w:hAnsi="Dubai" w:cs="Dubai" w:hint="cs"/>
                              <w:color w:val="743C08" w:themeColor="accent3"/>
                              <w:sz w:val="44"/>
                              <w:szCs w:val="44"/>
                              <w:rtl/>
                            </w:rPr>
                            <w:t>ال</w:t>
                          </w:r>
                          <w:r w:rsidR="004878C5">
                            <w:rPr>
                              <w:rFonts w:ascii="Dubai" w:hAnsi="Dubai" w:cs="Dubai" w:hint="cs"/>
                              <w:color w:val="743C08" w:themeColor="accent3"/>
                              <w:sz w:val="44"/>
                              <w:szCs w:val="44"/>
                              <w:rtl/>
                            </w:rPr>
                            <w:t>ش</w:t>
                          </w:r>
                          <w:r w:rsidR="000E31A7">
                            <w:rPr>
                              <w:rFonts w:ascii="Dubai" w:hAnsi="Dubai" w:cs="Dubai" w:hint="cs"/>
                              <w:color w:val="743C08" w:themeColor="accent3"/>
                              <w:sz w:val="44"/>
                              <w:szCs w:val="44"/>
                              <w:rtl/>
                            </w:rPr>
                            <w:t>دة</w:t>
                          </w:r>
                        </w:p>
                      </w:txbxContent>
                    </v:textbox>
                  </v:shape>
                </v:group>
                <v:group id="Grup 6" o:spid="_x0000_s1359" style="position:absolute;left:598;top:46264;width:42767;height:20377" coordorigin=",-359" coordsize="42773,21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">
                  <v:shape id="Kotak Teks 18" o:spid="_x0000_s1360" type="#_x0000_t202" style="position:absolute;left:21956;top:-359;width:20606;height:8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" filled="f" stroked="f">
                    <v:textbox>
                      <w:txbxContent>
                        <w:p w14:paraId="107BDBC9" w14:textId="3EEF60EB" w:rsidR="00DF57BB" w:rsidRPr="002E17E0" w:rsidRDefault="00DF7AF4" w:rsidP="003A6BE2">
                          <w:pPr>
                            <w:spacing w:after="0" w:line="240" w:lineRule="auto"/>
                            <w:jc w:val="right"/>
                            <w:rPr>
                              <w:color w:val="C68D08" w:themeColor="accent1" w:themeShade="BF"/>
                              <w:sz w:val="40"/>
                              <w:szCs w:val="40"/>
                            </w:rPr>
                          </w:pPr>
                          <w:r>
                            <w:rPr>
                              <w:color w:val="C68D08" w:themeColor="accent1" w:themeShade="BF"/>
                              <w:sz w:val="40"/>
                              <w:szCs w:val="40"/>
                            </w:rPr>
                            <w:t>AR ROKHOWAH</w:t>
                          </w:r>
                        </w:p>
                        <w:p w14:paraId="7AAB6A2F" w14:textId="63976FB3" w:rsidR="00DF57BB" w:rsidRPr="00D75112" w:rsidRDefault="00DF57BB" w:rsidP="003A6BE2">
                          <w:pPr>
                            <w:spacing w:before="120" w:after="100" w:afterAutospacing="1" w:line="120" w:lineRule="auto"/>
                            <w:jc w:val="right"/>
                            <w:rPr>
                              <w:rFonts w:ascii="Dubai" w:hAnsi="Dubai" w:cs="Dubai"/>
                              <w:color w:val="743C08" w:themeColor="accent3"/>
                              <w:sz w:val="48"/>
                              <w:szCs w:val="48"/>
                            </w:rPr>
                          </w:pPr>
                          <w:r>
                            <w:rPr>
                              <w:rFonts w:ascii="Dubai" w:hAnsi="Dubai" w:cs="Dubai" w:hint="cs"/>
                              <w:color w:val="743C08" w:themeColor="accent3"/>
                              <w:sz w:val="48"/>
                              <w:szCs w:val="48"/>
                              <w:rtl/>
                            </w:rPr>
                            <w:t>ال</w:t>
                          </w:r>
                          <w:r w:rsidR="004318BE">
                            <w:rPr>
                              <w:rFonts w:ascii="Dubai" w:hAnsi="Dubai" w:cs="Dubai" w:hint="cs"/>
                              <w:color w:val="743C08" w:themeColor="accent3"/>
                              <w:sz w:val="48"/>
                              <w:szCs w:val="48"/>
                              <w:rtl/>
                            </w:rPr>
                            <w:t>رخاوة</w:t>
                          </w:r>
                        </w:p>
                      </w:txbxContent>
                    </v:textbox>
                  </v:shape>
                  <v:shape id="Kotak Teks 18" o:spid="_x0000_s1361" type="#_x0000_t202" style="position:absolute;top:7789;width:42773;height:13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" filled="f" stroked="f">
                    <v:textbox>
                      <w:txbxContent>
                        <w:p w14:paraId="5E07D80E" w14:textId="6F257622" w:rsidR="00DF57BB" w:rsidRPr="00ED1F5F" w:rsidRDefault="00DF57BB" w:rsidP="00725EC5">
                          <w:pPr>
                            <w:rPr>
                              <w:color w:val="404040" w:themeColor="text1" w:themeTint="BF"/>
                              <w:sz w:val="21"/>
                              <w:szCs w:val="21"/>
                            </w:rPr>
                          </w:pPr>
                          <w:r>
                            <w:rPr>
                              <w:rFonts w:ascii="Cascadia Mono SemiLight" w:eastAsia="MS Mincho" w:hAnsi="Cascadia Mono SemiLight" w:cs="Cascadia Mono SemiLight"/>
                              <w:color w:val="595959" w:themeColor="text1" w:themeTint="A6"/>
                              <w:sz w:val="24"/>
                              <w:szCs w:val="24"/>
                            </w:rPr>
                            <w:tab/>
                          </w:r>
                          <w:r w:rsidRPr="00C506FE">
                            <w:rPr>
                              <w:rFonts w:eastAsia="MS Mincho" w:cstheme="minorHAnsi"/>
                              <w:color w:val="404040" w:themeColor="text1" w:themeTint="BF"/>
                              <w:sz w:val="22"/>
                              <w:szCs w:val="22"/>
                            </w:rPr>
                            <w:t xml:space="preserve">Secara bahasa </w:t>
                          </w:r>
                          <w:r w:rsidR="004E1E3D">
                            <w:rPr>
                              <w:rFonts w:eastAsia="MS Mincho" w:cstheme="minorHAnsi"/>
                              <w:color w:val="404040" w:themeColor="text1" w:themeTint="BF"/>
                              <w:sz w:val="22"/>
                              <w:szCs w:val="22"/>
                            </w:rPr>
                            <w:t xml:space="preserve">Rokhowah </w:t>
                          </w:r>
                          <w:r w:rsidRPr="00C506FE">
                            <w:rPr>
                              <w:rFonts w:eastAsia="MS Mincho" w:cstheme="minorHAnsi"/>
                              <w:color w:val="404040" w:themeColor="text1" w:themeTint="BF"/>
                              <w:sz w:val="22"/>
                              <w:szCs w:val="22"/>
                            </w:rPr>
                            <w:t>berarti</w:t>
                          </w:r>
                          <w:r w:rsidR="00784D4C">
                            <w:rPr>
                              <w:rFonts w:eastAsia="MS Mincho" w:cstheme="minorHAnsi"/>
                              <w:color w:val="404040" w:themeColor="text1" w:themeTint="BF"/>
                              <w:sz w:val="22"/>
                              <w:szCs w:val="22"/>
                            </w:rPr>
                            <w:t xml:space="preserve"> Lembut</w:t>
                          </w:r>
                          <w:r>
                            <w:rPr>
                              <w:rFonts w:eastAsia="MS Mincho" w:cstheme="minorHAnsi"/>
                              <w:color w:val="404040" w:themeColor="text1" w:themeTint="BF"/>
                              <w:sz w:val="22"/>
                              <w:szCs w:val="22"/>
                            </w:rPr>
                            <w:t>,</w:t>
                          </w:r>
                          <w:r w:rsidRPr="00C506FE">
                            <w:rPr>
                              <w:rFonts w:eastAsia="MS Mincho" w:cstheme="minorHAnsi"/>
                              <w:color w:val="404040" w:themeColor="text1" w:themeTint="BF"/>
                              <w:sz w:val="22"/>
                              <w:szCs w:val="22"/>
                            </w:rPr>
                            <w:t xml:space="preserve"> Secara istilah adalah </w:t>
                          </w:r>
                          <w:r w:rsidR="00B30173">
                            <w:rPr>
                              <w:rFonts w:eastAsia="MS Mincho" w:cstheme="minorHAnsi"/>
                              <w:color w:val="404040" w:themeColor="text1" w:themeTint="BF"/>
                              <w:sz w:val="22"/>
                              <w:szCs w:val="22"/>
                            </w:rPr>
                            <w:t>mengalirnya suara</w:t>
                          </w:r>
                          <w:r w:rsidRPr="00C506FE">
                            <w:rPr>
                              <w:rFonts w:eastAsia="MS Mincho" w:cstheme="minorHAnsi"/>
                              <w:color w:val="404040" w:themeColor="text1" w:themeTint="BF"/>
                              <w:sz w:val="22"/>
                              <w:szCs w:val="22"/>
                            </w:rPr>
                            <w:t xml:space="preserve"> ketika menyebutkan suatu huruf kar</w:t>
                          </w:r>
                          <w:r>
                            <w:rPr>
                              <w:rFonts w:eastAsia="MS Mincho" w:cstheme="minorHAnsi"/>
                              <w:color w:val="404040" w:themeColor="text1" w:themeTint="BF"/>
                              <w:sz w:val="22"/>
                              <w:szCs w:val="22"/>
                            </w:rPr>
                            <w:t>e</w:t>
                          </w:r>
                          <w:r w:rsidRPr="00C506FE">
                            <w:rPr>
                              <w:rFonts w:eastAsia="MS Mincho" w:cstheme="minorHAnsi"/>
                              <w:color w:val="404040" w:themeColor="text1" w:themeTint="BF"/>
                              <w:sz w:val="22"/>
                              <w:szCs w:val="22"/>
                            </w:rPr>
                            <w:t>na</w:t>
                          </w:r>
                          <w:r w:rsidR="00490C6A">
                            <w:rPr>
                              <w:rFonts w:eastAsia="MS Mincho" w:cstheme="minorHAnsi"/>
                              <w:color w:val="404040" w:themeColor="text1" w:themeTint="BF"/>
                              <w:sz w:val="22"/>
                              <w:szCs w:val="22"/>
                            </w:rPr>
                            <w:t xml:space="preserve"> lemah</w:t>
                          </w:r>
                          <w:r w:rsidRPr="00C506FE">
                            <w:rPr>
                              <w:rFonts w:eastAsia="MS Mincho" w:cstheme="minorHAnsi"/>
                              <w:color w:val="404040" w:themeColor="text1" w:themeTint="BF"/>
                              <w:sz w:val="22"/>
                              <w:szCs w:val="22"/>
                            </w:rPr>
                            <w:t xml:space="preserve">nya sandaran huruf tersebut pada makhrojnya </w:t>
                          </w:r>
                          <w:r>
                            <w:rPr>
                              <w:rFonts w:eastAsia="MS Mincho" w:cstheme="minorHAnsi"/>
                              <w:color w:val="404040" w:themeColor="text1" w:themeTint="BF"/>
                              <w:sz w:val="22"/>
                              <w:szCs w:val="22"/>
                            </w:rPr>
                            <w:t xml:space="preserve">huruf huruf </w:t>
                          </w:r>
                          <w:r w:rsidR="00490C6A">
                            <w:rPr>
                              <w:rFonts w:eastAsia="MS Mincho" w:cstheme="minorHAnsi"/>
                              <w:color w:val="404040" w:themeColor="text1" w:themeTint="BF"/>
                              <w:sz w:val="22"/>
                              <w:szCs w:val="22"/>
                            </w:rPr>
                            <w:t>Rokhowah</w:t>
                          </w:r>
                          <w:r>
                            <w:rPr>
                              <w:rFonts w:eastAsia="MS Mincho" w:cstheme="minorHAnsi"/>
                              <w:color w:val="404040" w:themeColor="text1" w:themeTint="BF"/>
                              <w:sz w:val="22"/>
                              <w:szCs w:val="22"/>
                            </w:rPr>
                            <w:t xml:space="preserve"> adalah </w:t>
                          </w:r>
                          <w:r w:rsidR="003A6BE2">
                            <w:rPr>
                              <w:rFonts w:eastAsia="MS Mincho" w:cstheme="minorHAnsi"/>
                              <w:color w:val="404040" w:themeColor="text1" w:themeTint="BF"/>
                              <w:sz w:val="22"/>
                              <w:szCs w:val="22"/>
                            </w:rPr>
                            <w:t>selain huruf Asy syiddah dan Bayniyyah.</w:t>
                          </w:r>
                        </w:p>
                      </w:txbxContent>
                    </v:textbox>
                  </v:shape>
                </v:group>
                <v:group id="Grup 6" o:spid="_x0000_s1362" style="position:absolute;left:598;top:25690;width:42774;height:21285" coordorigin=",-2170" coordsize="42773,23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">
                  <v:shape id="Kotak Teks 18" o:spid="_x0000_s1363" type="#_x0000_t202" style="position:absolute;left:11329;top:-2170;width:20008;height:10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" filled="f" stroked="f">
                    <v:textbox>
                      <w:txbxContent>
                        <w:p w14:paraId="02800235" w14:textId="16D3A78C" w:rsidR="002D4EA4" w:rsidRDefault="0003156D" w:rsidP="00E43D55">
                          <w:pPr>
                            <w:spacing w:after="0" w:line="240" w:lineRule="auto"/>
                            <w:jc w:val="center"/>
                            <w:rPr>
                              <w:color w:val="C68D08" w:themeColor="accent1" w:themeShade="BF"/>
                              <w:sz w:val="40"/>
                              <w:szCs w:val="40"/>
                            </w:rPr>
                          </w:pPr>
                          <w:r>
                            <w:rPr>
                              <w:color w:val="C68D08" w:themeColor="accent1" w:themeShade="BF"/>
                              <w:sz w:val="40"/>
                              <w:szCs w:val="40"/>
                            </w:rPr>
                            <w:t>BAYNIYYAH</w:t>
                          </w:r>
                        </w:p>
                        <w:p w14:paraId="3EE7DB4D" w14:textId="07DAC8C7" w:rsidR="004C26DC" w:rsidRPr="00033D98" w:rsidRDefault="004C26DC" w:rsidP="00E43D55">
                          <w:pPr>
                            <w:spacing w:after="0" w:line="240" w:lineRule="auto"/>
                            <w:jc w:val="center"/>
                            <w:rPr>
                              <w:rFonts w:ascii="Dubai" w:eastAsia="MS Mincho" w:hAnsi="Dubai" w:cs="Dubai"/>
                              <w:color w:val="743C08" w:themeColor="accent3"/>
                              <w:sz w:val="40"/>
                              <w:szCs w:val="40"/>
                            </w:rPr>
                          </w:pPr>
                          <w:r w:rsidRPr="00033D98">
                            <w:rPr>
                              <w:rFonts w:ascii="Dubai" w:eastAsia="MS Mincho" w:hAnsi="Dubai" w:cs="Dubai"/>
                              <w:color w:val="743C08" w:themeColor="accent3"/>
                              <w:sz w:val="40"/>
                              <w:szCs w:val="40"/>
                              <w:rtl/>
                            </w:rPr>
                            <w:t>بي</w:t>
                          </w:r>
                          <w:r w:rsidR="00033D98" w:rsidRPr="00033D98">
                            <w:rPr>
                              <w:rFonts w:ascii="Dubai" w:eastAsia="MS Mincho" w:hAnsi="Dubai" w:cs="Dubai"/>
                              <w:color w:val="743C08" w:themeColor="accent3"/>
                              <w:sz w:val="40"/>
                              <w:szCs w:val="40"/>
                              <w:rtl/>
                            </w:rPr>
                            <w:t>نية</w:t>
                          </w:r>
                        </w:p>
                      </w:txbxContent>
                    </v:textbox>
                  </v:shape>
                  <v:shape id="Kotak Teks 18" o:spid="_x0000_s1364" type="#_x0000_t202" style="position:absolute;top:6518;width:42773;height:14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" filled="f" stroked="f">
                    <v:textbox>
                      <w:txbxContent>
                        <w:p w14:paraId="75EDF545" w14:textId="31802118" w:rsidR="002D4EA4" w:rsidRDefault="002D4EA4" w:rsidP="00780EF8">
                          <w:pPr>
                            <w:rPr>
                              <w:rFonts w:eastAsia="MS Mincho" w:cstheme="minorHAnsi"/>
                              <w:color w:val="404040" w:themeColor="text1" w:themeTint="BF"/>
                              <w:sz w:val="22"/>
                              <w:szCs w:val="22"/>
                            </w:rPr>
                          </w:pPr>
                          <w:r>
                            <w:rPr>
                              <w:rFonts w:ascii="Cascadia Mono SemiLight" w:eastAsia="MS Mincho" w:hAnsi="Cascadia Mono SemiLight" w:cs="Cascadia Mono SemiLight"/>
                              <w:color w:val="595959" w:themeColor="text1" w:themeTint="A6"/>
                              <w:sz w:val="24"/>
                              <w:szCs w:val="24"/>
                            </w:rPr>
                            <w:tab/>
                          </w:r>
                          <w:r w:rsidRPr="00C506FE">
                            <w:rPr>
                              <w:rFonts w:eastAsia="MS Mincho" w:cstheme="minorHAnsi"/>
                              <w:color w:val="404040" w:themeColor="text1" w:themeTint="BF"/>
                              <w:sz w:val="22"/>
                              <w:szCs w:val="22"/>
                            </w:rPr>
                            <w:t xml:space="preserve">Secara bahasa berarti </w:t>
                          </w:r>
                          <w:r w:rsidR="00C53B0C">
                            <w:rPr>
                              <w:rFonts w:eastAsia="MS Mincho" w:cstheme="minorHAnsi"/>
                              <w:color w:val="404040" w:themeColor="text1" w:themeTint="BF"/>
                              <w:sz w:val="22"/>
                              <w:szCs w:val="22"/>
                            </w:rPr>
                            <w:t>pertengahan</w:t>
                          </w:r>
                          <w:r>
                            <w:rPr>
                              <w:rFonts w:eastAsia="MS Mincho" w:cstheme="minorHAnsi"/>
                              <w:color w:val="404040" w:themeColor="text1" w:themeTint="BF"/>
                              <w:sz w:val="22"/>
                              <w:szCs w:val="22"/>
                            </w:rPr>
                            <w:t>,</w:t>
                          </w:r>
                          <w:r w:rsidRPr="00C506FE">
                            <w:rPr>
                              <w:rFonts w:eastAsia="MS Mincho" w:cstheme="minorHAnsi"/>
                              <w:color w:val="404040" w:themeColor="text1" w:themeTint="BF"/>
                              <w:sz w:val="22"/>
                              <w:szCs w:val="22"/>
                            </w:rPr>
                            <w:t xml:space="preserve"> </w:t>
                          </w:r>
                          <w:r w:rsidR="00E82D84">
                            <w:rPr>
                              <w:rFonts w:eastAsia="MS Mincho" w:cstheme="minorHAnsi"/>
                              <w:color w:val="404040" w:themeColor="text1" w:themeTint="BF"/>
                              <w:sz w:val="22"/>
                              <w:szCs w:val="22"/>
                            </w:rPr>
                            <w:t xml:space="preserve">karena </w:t>
                          </w:r>
                          <w:r>
                            <w:rPr>
                              <w:rFonts w:eastAsia="MS Mincho" w:cstheme="minorHAnsi"/>
                              <w:color w:val="404040" w:themeColor="text1" w:themeTint="BF"/>
                              <w:sz w:val="22"/>
                              <w:szCs w:val="22"/>
                            </w:rPr>
                            <w:t>huruf</w:t>
                          </w:r>
                          <w:r w:rsidR="00E82D84">
                            <w:rPr>
                              <w:rFonts w:eastAsia="MS Mincho" w:cstheme="minorHAnsi"/>
                              <w:color w:val="404040" w:themeColor="text1" w:themeTint="BF"/>
                              <w:sz w:val="22"/>
                              <w:szCs w:val="22"/>
                            </w:rPr>
                            <w:t xml:space="preserve"> pada sifat ini tidak sempurna mengalir dan </w:t>
                          </w:r>
                          <w:r w:rsidR="00780EF8">
                            <w:rPr>
                              <w:rFonts w:eastAsia="MS Mincho" w:cstheme="minorHAnsi"/>
                              <w:color w:val="404040" w:themeColor="text1" w:themeTint="BF"/>
                              <w:sz w:val="22"/>
                              <w:szCs w:val="22"/>
                            </w:rPr>
                            <w:t>tidak sempurna tertahan</w:t>
                          </w:r>
                          <w:r>
                            <w:rPr>
                              <w:rFonts w:eastAsia="MS Mincho" w:cstheme="minorHAnsi"/>
                              <w:color w:val="404040" w:themeColor="text1" w:themeTint="BF"/>
                              <w:sz w:val="22"/>
                              <w:szCs w:val="22"/>
                            </w:rPr>
                            <w:t xml:space="preserve"> huruf </w:t>
                          </w:r>
                          <w:r w:rsidR="00780EF8">
                            <w:rPr>
                              <w:rFonts w:eastAsia="MS Mincho" w:cstheme="minorHAnsi"/>
                              <w:color w:val="404040" w:themeColor="text1" w:themeTint="BF"/>
                              <w:sz w:val="22"/>
                              <w:szCs w:val="22"/>
                            </w:rPr>
                            <w:t>Bayniyyah</w:t>
                          </w:r>
                          <w:r>
                            <w:rPr>
                              <w:rFonts w:eastAsia="MS Mincho" w:cstheme="minorHAnsi"/>
                              <w:color w:val="404040" w:themeColor="text1" w:themeTint="BF"/>
                              <w:sz w:val="22"/>
                              <w:szCs w:val="22"/>
                            </w:rPr>
                            <w:t xml:space="preserve"> adalah </w:t>
                          </w:r>
                        </w:p>
                        <w:p w14:paraId="7FA31CF0" w14:textId="017D4FA6" w:rsidR="00780EF8" w:rsidRPr="00ED1F5F" w:rsidRDefault="00780EF8" w:rsidP="00780EF8">
                          <w:pPr>
                            <w:jc w:val="center"/>
                            <w:rPr>
                              <w:color w:val="404040" w:themeColor="text1" w:themeTint="BF"/>
                              <w:sz w:val="21"/>
                              <w:szCs w:val="21"/>
                            </w:rPr>
                          </w:pPr>
                          <w:r w:rsidRPr="00B23C5F">
                            <w:rPr>
                              <w:rFonts w:ascii="Cascadia Mono SemiLight" w:hAnsi="Cascadia Mono SemiLight" w:cs="Cascadia Mono SemiLight"/>
                              <w:color w:val="595959" w:themeColor="text1" w:themeTint="A6"/>
                              <w:sz w:val="24"/>
                              <w:szCs w:val="24"/>
                              <w:rtl/>
                            </w:rPr>
                            <w:t>وَبَيْـنَ رِخْـوٍ وَالشَّدِيـدِ</w:t>
                          </w:r>
                          <w:r w:rsidR="00875F16">
                            <w:rPr>
                              <w:rFonts w:ascii="Cascadia Mono SemiLight" w:hAnsi="Cascadia Mono SemiLight" w:cs="Cascadia Mono SemiLight" w:hint="cs"/>
                              <w:color w:val="595959" w:themeColor="text1" w:themeTint="A6"/>
                              <w:sz w:val="24"/>
                              <w:szCs w:val="24"/>
                              <w:rtl/>
                            </w:rPr>
                            <w:t xml:space="preserve"> </w:t>
                          </w:r>
                          <w:r w:rsidR="00875F16">
                            <w:rPr>
                              <w:rFonts w:ascii="Cascadia Mono SemiLight" w:eastAsia="MS Mincho" w:hAnsi="Cascadia Mono SemiLight" w:cs="Cascadia Mono SemiLight" w:hint="cs"/>
                              <w:color w:val="595959" w:themeColor="text1" w:themeTint="A6"/>
                              <w:sz w:val="24"/>
                              <w:szCs w:val="24"/>
                              <w:rtl/>
                            </w:rPr>
                            <w:t xml:space="preserve">: </w:t>
                          </w:r>
                          <w:r w:rsidRPr="00B23C5F">
                            <w:rPr>
                              <w:rFonts w:ascii="Cascadia Mono SemiLight" w:hAnsi="Cascadia Mono SemiLight" w:cs="Cascadia Mono SemiLight"/>
                              <w:color w:val="595959" w:themeColor="text1" w:themeTint="A6"/>
                              <w:sz w:val="24"/>
                              <w:szCs w:val="24"/>
                              <w:rtl/>
                            </w:rPr>
                            <w:t>لِـنْ عُمَـرْ</w:t>
                          </w:r>
                        </w:p>
                        <w:p w14:paraId="44E761B3" w14:textId="1C7A6C13" w:rsidR="002D4EA4" w:rsidRPr="00A46953" w:rsidRDefault="00A46953" w:rsidP="002D4EA4">
                          <w:pPr>
                            <w:rPr>
                              <w:rFonts w:eastAsia="MS Mincho"/>
                              <w:color w:val="404040" w:themeColor="text1" w:themeTint="BF"/>
                              <w:sz w:val="21"/>
                              <w:szCs w:val="21"/>
                            </w:rPr>
                          </w:pPr>
                          <w:r>
                            <w:rPr>
                              <w:rFonts w:cstheme="minorHAnsi"/>
                              <w:color w:val="404040" w:themeColor="text1" w:themeTint="BF"/>
                              <w:sz w:val="21"/>
                              <w:szCs w:val="21"/>
                            </w:rPr>
                            <w:t>Yaitu</w:t>
                          </w:r>
                          <w:r w:rsidR="00F15905">
                            <w:rPr>
                              <w:rFonts w:cstheme="minorHAnsi"/>
                              <w:color w:val="404040" w:themeColor="text1" w:themeTint="BF"/>
                              <w:sz w:val="21"/>
                              <w:szCs w:val="21"/>
                            </w:rPr>
                            <w:t xml:space="preserve"> </w:t>
                          </w:r>
                          <w:r w:rsidR="009F109E">
                            <w:rPr>
                              <w:rFonts w:cstheme="minorHAnsi"/>
                              <w:color w:val="404040" w:themeColor="text1" w:themeTint="BF"/>
                              <w:sz w:val="21"/>
                              <w:szCs w:val="21"/>
                            </w:rPr>
                            <w:t>L</w:t>
                          </w:r>
                          <w:r w:rsidR="00F15905">
                            <w:rPr>
                              <w:rFonts w:cstheme="minorHAnsi"/>
                              <w:color w:val="404040" w:themeColor="text1" w:themeTint="BF"/>
                              <w:sz w:val="21"/>
                              <w:szCs w:val="21"/>
                            </w:rPr>
                            <w:t>am</w:t>
                          </w:r>
                          <w:r w:rsidR="009F109E">
                            <w:rPr>
                              <w:rFonts w:cstheme="minorHAnsi"/>
                              <w:color w:val="404040" w:themeColor="text1" w:themeTint="BF"/>
                              <w:sz w:val="21"/>
                              <w:szCs w:val="21"/>
                            </w:rPr>
                            <w:t xml:space="preserve"> (</w:t>
                          </w:r>
                          <w:r w:rsidR="009F109E" w:rsidRPr="009F109E">
                            <w:rPr>
                              <w:rFonts w:ascii="Cascadia Mono SemiLight" w:hAnsi="Cascadia Mono SemiLight" w:cs="Cascadia Mono SemiLight" w:hint="cs"/>
                              <w:color w:val="595959" w:themeColor="text1" w:themeTint="A6"/>
                              <w:sz w:val="24"/>
                              <w:szCs w:val="24"/>
                              <w:rtl/>
                            </w:rPr>
                            <w:t>ل</w:t>
                          </w:r>
                          <w:r w:rsidR="009F109E">
                            <w:rPr>
                              <w:rFonts w:cstheme="minorHAnsi"/>
                              <w:color w:val="404040" w:themeColor="text1" w:themeTint="BF"/>
                              <w:sz w:val="21"/>
                              <w:szCs w:val="21"/>
                            </w:rPr>
                            <w:t>)</w:t>
                          </w:r>
                          <w:r>
                            <w:rPr>
                              <w:rFonts w:cstheme="minorHAnsi"/>
                              <w:color w:val="404040" w:themeColor="text1" w:themeTint="BF"/>
                              <w:sz w:val="21"/>
                              <w:szCs w:val="21"/>
                            </w:rPr>
                            <w:t xml:space="preserve"> </w:t>
                          </w:r>
                          <w:r w:rsidR="009F109E" w:rsidRPr="009F109E">
                            <w:rPr>
                              <w:rFonts w:cstheme="minorHAnsi"/>
                              <w:color w:val="404040" w:themeColor="text1" w:themeTint="BF"/>
                              <w:sz w:val="21"/>
                              <w:szCs w:val="21"/>
                            </w:rPr>
                            <w:t>Nun</w:t>
                          </w:r>
                          <w:r w:rsidR="009F109E">
                            <w:rPr>
                              <w:rFonts w:cstheme="minorHAnsi"/>
                              <w:color w:val="404040" w:themeColor="text1" w:themeTint="BF"/>
                              <w:sz w:val="21"/>
                              <w:szCs w:val="21"/>
                            </w:rPr>
                            <w:t xml:space="preserve"> (</w:t>
                          </w:r>
                          <w:r w:rsidR="009F109E" w:rsidRPr="009F109E">
                            <w:rPr>
                              <w:rFonts w:ascii="Cascadia Mono SemiLight" w:hAnsi="Cascadia Mono SemiLight" w:cs="Cascadia Mono SemiLight" w:hint="cs"/>
                              <w:color w:val="595959" w:themeColor="text1" w:themeTint="A6"/>
                              <w:sz w:val="24"/>
                              <w:szCs w:val="24"/>
                              <w:rtl/>
                            </w:rPr>
                            <w:t>ن</w:t>
                          </w:r>
                          <w:r w:rsidR="009F109E">
                            <w:rPr>
                              <w:rFonts w:cstheme="minorHAnsi"/>
                              <w:color w:val="404040" w:themeColor="text1" w:themeTint="BF"/>
                              <w:sz w:val="21"/>
                              <w:szCs w:val="21"/>
                            </w:rPr>
                            <w:t>)</w:t>
                          </w:r>
                          <w:r w:rsidR="009F109E" w:rsidRPr="009F109E">
                            <w:rPr>
                              <w:rFonts w:cstheme="minorHAnsi"/>
                              <w:color w:val="404040" w:themeColor="text1" w:themeTint="BF"/>
                              <w:sz w:val="21"/>
                              <w:szCs w:val="21"/>
                            </w:rPr>
                            <w:t xml:space="preserve"> Ain’</w:t>
                          </w:r>
                          <w:r w:rsidR="009F109E">
                            <w:rPr>
                              <w:rFonts w:cstheme="minorHAnsi"/>
                              <w:color w:val="404040" w:themeColor="text1" w:themeTint="BF"/>
                              <w:sz w:val="21"/>
                              <w:szCs w:val="21"/>
                            </w:rPr>
                            <w:t xml:space="preserve"> (</w:t>
                          </w:r>
                          <w:r w:rsidR="009F109E" w:rsidRPr="009F109E">
                            <w:rPr>
                              <w:rFonts w:ascii="Cascadia Mono SemiLight" w:hAnsi="Cascadia Mono SemiLight" w:cs="Cascadia Mono SemiLight" w:hint="cs"/>
                              <w:color w:val="595959" w:themeColor="text1" w:themeTint="A6"/>
                              <w:sz w:val="24"/>
                              <w:szCs w:val="24"/>
                              <w:rtl/>
                            </w:rPr>
                            <w:t>ع</w:t>
                          </w:r>
                          <w:r w:rsidR="009F109E">
                            <w:rPr>
                              <w:rFonts w:cstheme="minorHAnsi"/>
                              <w:color w:val="404040" w:themeColor="text1" w:themeTint="BF"/>
                              <w:sz w:val="21"/>
                              <w:szCs w:val="21"/>
                            </w:rPr>
                            <w:t>) Mim (</w:t>
                          </w:r>
                          <w:r w:rsidR="009F109E" w:rsidRPr="009F109E">
                            <w:rPr>
                              <w:rFonts w:ascii="Cascadia Mono SemiLight" w:hAnsi="Cascadia Mono SemiLight" w:cs="Cascadia Mono SemiLight" w:hint="cs"/>
                              <w:color w:val="595959" w:themeColor="text1" w:themeTint="A6"/>
                              <w:sz w:val="24"/>
                              <w:szCs w:val="24"/>
                              <w:rtl/>
                            </w:rPr>
                            <w:t>م</w:t>
                          </w:r>
                          <w:r w:rsidR="009F109E">
                            <w:rPr>
                              <w:rFonts w:cstheme="minorHAnsi"/>
                              <w:color w:val="404040" w:themeColor="text1" w:themeTint="BF"/>
                              <w:sz w:val="21"/>
                              <w:szCs w:val="21"/>
                            </w:rPr>
                            <w:t>) Ra’ (</w:t>
                          </w:r>
                          <w:r w:rsidR="009F109E" w:rsidRPr="009F109E">
                            <w:rPr>
                              <w:rFonts w:ascii="Cascadia Mono SemiLight" w:hAnsi="Cascadia Mono SemiLight" w:cs="Cascadia Mono SemiLight" w:hint="cs"/>
                              <w:color w:val="595959" w:themeColor="text1" w:themeTint="A6"/>
                              <w:sz w:val="24"/>
                              <w:szCs w:val="24"/>
                              <w:rtl/>
                            </w:rPr>
                            <w:t>ر</w:t>
                          </w:r>
                          <w:r w:rsidR="009F109E">
                            <w:rPr>
                              <w:rFonts w:cstheme="minorHAnsi"/>
                              <w:color w:val="404040" w:themeColor="text1" w:themeTint="BF"/>
                              <w:sz w:val="21"/>
                              <w:szCs w:val="21"/>
                            </w:rPr>
                            <w:t>)</w:t>
                          </w:r>
                        </w:p>
                      </w:txbxContent>
                    </v:textbox>
                  </v:shape>
                </v:group>
                <v:rect id="_x0000_s1365" style="position:absolute;left:-8953;top:-31881;width:44144;height:6634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" fillcolor="#fdeabc" stroked="f" strokeweight="1pt">
                  <v:textbox>
                    <w:txbxContent>
                      <w:p w14:paraId="2AF32F2D" w14:textId="77777777" w:rsidR="00A94B62" w:rsidRDefault="00A94B62" w:rsidP="00A7197E">
                        <w:pPr>
                          <w:jc w:val="center"/>
                        </w:pPr>
                      </w:p>
                    </w:txbxContent>
                  </v:textbox>
                </v:rect>
              </v:group>
            </w:pict>
          </mc:Fallback>
        </mc:AlternateContent>
      </w:r>
      <w:r w:rsidR="00B626BF">
        <mc:AlternateContent>
          <mc:Choice Requires="wps">
            <w:drawing>
              <wp:anchor distT="0" distB="0" distL="114300" distR="114300" simplePos="0" relativeHeight="251654273" behindDoc="0" locked="0" layoutInCell="1" allowOverlap="1" wp14:anchorId="4370E039" wp14:editId="157421F7">
                <wp:simplePos x="0" y="0"/>
                <wp:positionH relativeFrom="margin">
                  <wp:posOffset>483507</wp:posOffset>
                </wp:positionH>
                <wp:positionV relativeFrom="paragraph">
                  <wp:posOffset>-32657</wp:posOffset>
                </wp:positionV>
                <wp:extent cx="1491343" cy="367553"/>
                <wp:effectExtent l="0" t="0" r="0" b="0"/>
                <wp:wrapNone/>
                <wp:docPr id="1887027509" name="Kotak Teks 1887027509"/>
                <wp:cNvGraphicFramePr/>
                <a:graphic xmlns:a="http://schemas.openxmlformats.org/drawingml/2006/main">
                  <a:graphicData uri="http://schemas.microsoft.com/office/word/2010/wordprocessingShape">
                    <wps:wsp>
                      <wps:cNvSpPr txBox="1"/>
                      <wps:spPr>
                        <a:xfrm>
                          <a:off x="0" y="0"/>
                          <a:ext cx="1491343" cy="3675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5FACDB" w14:textId="0689D1CC" w:rsidR="00D065BA" w:rsidRPr="00CD5277" w:rsidRDefault="00D065BA" w:rsidP="00EB6F95">
                            <w:pPr>
                              <w:rPr>
                                <w:rFonts w:eastAsia="MS Mincho" w:cstheme="minorHAnsi"/>
                                <w:color w:val="404040" w:themeColor="text1" w:themeTint="BF"/>
                                <w:sz w:val="22"/>
                                <w:szCs w:val="22"/>
                              </w:rPr>
                            </w:pPr>
                            <w:r>
                              <w:rPr>
                                <w:color w:val="404040" w:themeColor="text1" w:themeTint="BF"/>
                                <w:sz w:val="22"/>
                                <w:szCs w:val="22"/>
                              </w:rPr>
                              <w:t>Al Isti’la’ X Al Istifal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0E039" id="Kotak Teks 1887027509" o:spid="_x0000_s1366" type="#_x0000_t202" style="position:absolute;margin-left:38.05pt;margin-top:-2.55pt;width:117.45pt;height:28.95pt;z-index:2516542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" filled="f" stroked="f">
                <v:textbox>
                  <w:txbxContent>
                    <w:p w14:paraId="555FACDB" w14:textId="0689D1CC" w:rsidR="00D065BA" w:rsidRPr="00CD5277" w:rsidRDefault="00D065BA" w:rsidP="00EB6F95">
                      <w:pPr>
                        <w:rPr>
                          <w:rFonts w:eastAsia="MS Mincho" w:cstheme="minorHAnsi"/>
                          <w:color w:val="404040" w:themeColor="text1" w:themeTint="BF"/>
                          <w:sz w:val="22"/>
                          <w:szCs w:val="22"/>
                        </w:rPr>
                      </w:pPr>
                      <w:r>
                        <w:rPr>
                          <w:color w:val="404040" w:themeColor="text1" w:themeTint="BF"/>
                          <w:sz w:val="22"/>
                          <w:szCs w:val="22"/>
                        </w:rPr>
                        <w:t>Al Isti’la’ X Al Istifal</w:t>
                      </w:r>
                    </w:p>
                  </w:txbxContent>
                </v:textbox>
                <w10:wrap anchorx="margin"/>
              </v:shape>
            </w:pict>
          </mc:Fallback>
        </mc:AlternateContent>
      </w:r>
      <w:r w:rsidR="00B626BF">
        <w:rPr>
          <w:rFonts w:asciiTheme="majorHAnsi" w:eastAsiaTheme="majorEastAsia" w:hAnsiTheme="majorHAnsi" w:cstheme="majorBidi"/>
          <w:color w:val="C68D08" w:themeColor="accent1" w:themeShade="BF"/>
          <w:sz w:val="48"/>
          <w:szCs w:val="48"/>
        </w:rPr>
        <mc:AlternateContent>
          <mc:Choice Requires="wpg">
            <w:drawing>
              <wp:anchor distT="0" distB="0" distL="114300" distR="114300" simplePos="0" relativeHeight="251654272" behindDoc="0" locked="0" layoutInCell="1" allowOverlap="1" wp14:anchorId="16AC5D17" wp14:editId="5BBA4EF6">
                <wp:simplePos x="0" y="0"/>
                <wp:positionH relativeFrom="margin">
                  <wp:posOffset>0</wp:posOffset>
                </wp:positionH>
                <wp:positionV relativeFrom="paragraph">
                  <wp:posOffset>-146957</wp:posOffset>
                </wp:positionV>
                <wp:extent cx="4414520" cy="1457325"/>
                <wp:effectExtent l="0" t="0" r="5080" b="9525"/>
                <wp:wrapNone/>
                <wp:docPr id="2044128034" name="Grup 2044128034"/>
                <wp:cNvGraphicFramePr/>
                <a:graphic xmlns:a="http://schemas.openxmlformats.org/drawingml/2006/main">
                  <a:graphicData uri="http://schemas.microsoft.com/office/word/2010/wordprocessingGroup">
                    <wpg:wgp>
                      <wpg:cNvGrpSpPr/>
                      <wpg:grpSpPr>
                        <a:xfrm>
                          <a:off x="0" y="0"/>
                          <a:ext cx="4414520" cy="1457325"/>
                          <a:chOff x="0" y="23720"/>
                          <a:chExt cx="4414520" cy="1458687"/>
                        </a:xfrm>
                      </wpg:grpSpPr>
                      <wps:wsp>
                        <wps:cNvPr id="522318518" name="Persegi Panjang 2"/>
                        <wps:cNvSpPr/>
                        <wps:spPr>
                          <a:xfrm>
                            <a:off x="0" y="166687"/>
                            <a:ext cx="4414520" cy="1315720"/>
                          </a:xfrm>
                          <a:prstGeom prst="rect">
                            <a:avLst/>
                          </a:prstGeom>
                          <a:solidFill>
                            <a:schemeClr val="accent1">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5921949" name="Gambar 3"/>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62833" y="23720"/>
                            <a:ext cx="466090" cy="466090"/>
                          </a:xfrm>
                          <a:prstGeom prst="rect">
                            <a:avLst/>
                          </a:prstGeom>
                        </pic:spPr>
                      </pic:pic>
                      <wps:wsp>
                        <wps:cNvPr id="998117025" name="Kotak Teks 18"/>
                        <wps:cNvSpPr txBox="1"/>
                        <wps:spPr>
                          <a:xfrm>
                            <a:off x="4763" y="428625"/>
                            <a:ext cx="4409590" cy="9474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EE5538" w14:textId="44E825E7" w:rsidR="00D065BA" w:rsidRPr="00CD5277" w:rsidRDefault="00D065BA" w:rsidP="003232B1">
                              <w:pPr>
                                <w:rPr>
                                  <w:rFonts w:eastAsia="MS Mincho" w:cstheme="minorHAnsi"/>
                                  <w:color w:val="404040" w:themeColor="text1" w:themeTint="BF"/>
                                  <w:sz w:val="22"/>
                                  <w:szCs w:val="22"/>
                                </w:rPr>
                              </w:pPr>
                              <w:r>
                                <w:rPr>
                                  <w:rFonts w:ascii="Cascadia Mono SemiLight" w:eastAsia="MS Mincho" w:hAnsi="Cascadia Mono SemiLight" w:cs="Cascadia Mono SemiLight"/>
                                  <w:color w:val="595959" w:themeColor="text1" w:themeTint="A6"/>
                                  <w:sz w:val="24"/>
                                  <w:szCs w:val="24"/>
                                </w:rPr>
                                <w:tab/>
                              </w:r>
                              <w:r>
                                <w:rPr>
                                  <w:rFonts w:eastAsia="MS Mincho" w:cstheme="minorHAnsi"/>
                                  <w:color w:val="404040" w:themeColor="text1" w:themeTint="BF"/>
                                  <w:sz w:val="22"/>
                                  <w:szCs w:val="22"/>
                                </w:rPr>
                                <w:t>Pasangan sifat ke</w:t>
                              </w:r>
                              <w:r w:rsidR="00E55CDF">
                                <w:rPr>
                                  <w:rFonts w:eastAsia="MS Mincho" w:cstheme="minorHAnsi"/>
                                  <w:color w:val="404040" w:themeColor="text1" w:themeTint="BF"/>
                                  <w:sz w:val="22"/>
                                  <w:szCs w:val="22"/>
                                </w:rPr>
                                <w:t>tiga</w:t>
                              </w:r>
                              <w:r>
                                <w:rPr>
                                  <w:rFonts w:eastAsia="MS Mincho" w:cstheme="minorHAnsi"/>
                                  <w:color w:val="404040" w:themeColor="text1" w:themeTint="BF"/>
                                  <w:sz w:val="22"/>
                                  <w:szCs w:val="22"/>
                                </w:rPr>
                                <w:t xml:space="preserve"> ini membahas tentang </w:t>
                              </w:r>
                              <w:r w:rsidR="00F9007C">
                                <w:rPr>
                                  <w:rFonts w:eastAsia="MS Mincho" w:cstheme="minorHAnsi"/>
                                  <w:color w:val="404040" w:themeColor="text1" w:themeTint="BF"/>
                                  <w:sz w:val="22"/>
                                  <w:szCs w:val="22"/>
                                </w:rPr>
                                <w:t xml:space="preserve">kondisi pangkal lidah </w:t>
                              </w:r>
                              <w:r>
                                <w:rPr>
                                  <w:rFonts w:eastAsia="MS Mincho" w:cstheme="minorHAnsi"/>
                                  <w:color w:val="404040" w:themeColor="text1" w:themeTint="BF"/>
                                  <w:sz w:val="22"/>
                                  <w:szCs w:val="22"/>
                                </w:rPr>
                                <w:t xml:space="preserve">ketika mengucapkan huruf, jadi kata kunci pasangan ini </w:t>
                              </w:r>
                              <w:r w:rsidRPr="00CD5277">
                                <w:rPr>
                                  <w:rFonts w:eastAsia="MS Mincho" w:cstheme="minorHAnsi"/>
                                  <w:color w:val="404040" w:themeColor="text1" w:themeTint="BF"/>
                                  <w:sz w:val="22"/>
                                  <w:szCs w:val="22"/>
                                </w:rPr>
                                <w:t>adalah</w:t>
                              </w:r>
                              <w:r>
                                <w:rPr>
                                  <w:rFonts w:eastAsia="MS Mincho" w:cstheme="minorHAnsi"/>
                                  <w:color w:val="404040" w:themeColor="text1" w:themeTint="BF"/>
                                  <w:sz w:val="22"/>
                                  <w:szCs w:val="22"/>
                                </w:rPr>
                                <w:t xml:space="preserve"> </w:t>
                              </w:r>
                              <w:r w:rsidR="00E55CDF">
                                <w:rPr>
                                  <w:rFonts w:eastAsia="MS Mincho" w:cstheme="minorHAnsi"/>
                                  <w:color w:val="404040" w:themeColor="text1" w:themeTint="BF"/>
                                  <w:sz w:val="22"/>
                                  <w:szCs w:val="22"/>
                                </w:rPr>
                                <w:t>Kondisi p</w:t>
                              </w:r>
                              <w:r w:rsidR="00E46B9B">
                                <w:rPr>
                                  <w:rFonts w:eastAsia="MS Mincho" w:cstheme="minorHAnsi"/>
                                  <w:color w:val="404040" w:themeColor="text1" w:themeTint="BF"/>
                                  <w:sz w:val="22"/>
                                  <w:szCs w:val="22"/>
                                </w:rPr>
                                <w:t>angkal lidah</w:t>
                              </w:r>
                              <w:r w:rsidRPr="00CD5277">
                                <w:rPr>
                                  <w:rFonts w:eastAsia="MS Mincho" w:cstheme="minorHAnsi"/>
                                  <w:color w:val="404040" w:themeColor="text1" w:themeTint="BF"/>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6AC5D17" id="Grup 2044128034" o:spid="_x0000_s1367" style="position:absolute;margin-left:0;margin-top:-11.55pt;width:347.6pt;height:114.75pt;z-index:251654272;mso-position-horizontal-relative:margin;mso-height-relative:margin" coordorigin=",237" coordsize="44145,14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">
                <v:rect id="Persegi Panjang 2" o:spid="_x0000_s1368" style="position:absolute;top:1666;width:44145;height:131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" fillcolor="#f9d277 [1940]" stroked="f" strokeweight="1pt"/>
                <v:shape id="Gambar 3" o:spid="_x0000_s1369" type="#_x0000_t75" style="position:absolute;left:628;top:237;width:4661;height:4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">
                  <v:imagedata r:id="rId51" o:title=""/>
                </v:shape>
                <v:shape id="Kotak Teks 18" o:spid="_x0000_s1370" type="#_x0000_t202" style="position:absolute;left:47;top:4286;width:44096;height:9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" filled="f" stroked="f">
                  <v:textbox>
                    <w:txbxContent>
                      <w:p w14:paraId="75EE5538" w14:textId="44E825E7" w:rsidR="00D065BA" w:rsidRPr="00CD5277" w:rsidRDefault="00D065BA" w:rsidP="003232B1">
                        <w:pPr>
                          <w:rPr>
                            <w:rFonts w:eastAsia="MS Mincho" w:cstheme="minorHAnsi"/>
                            <w:color w:val="404040" w:themeColor="text1" w:themeTint="BF"/>
                            <w:sz w:val="22"/>
                            <w:szCs w:val="22"/>
                          </w:rPr>
                        </w:pPr>
                        <w:r>
                          <w:rPr>
                            <w:rFonts w:ascii="Cascadia Mono SemiLight" w:eastAsia="MS Mincho" w:hAnsi="Cascadia Mono SemiLight" w:cs="Cascadia Mono SemiLight"/>
                            <w:color w:val="595959" w:themeColor="text1" w:themeTint="A6"/>
                            <w:sz w:val="24"/>
                            <w:szCs w:val="24"/>
                          </w:rPr>
                          <w:tab/>
                        </w:r>
                        <w:r>
                          <w:rPr>
                            <w:rFonts w:eastAsia="MS Mincho" w:cstheme="minorHAnsi"/>
                            <w:color w:val="404040" w:themeColor="text1" w:themeTint="BF"/>
                            <w:sz w:val="22"/>
                            <w:szCs w:val="22"/>
                          </w:rPr>
                          <w:t>Pasangan sifat ke</w:t>
                        </w:r>
                        <w:r w:rsidR="00E55CDF">
                          <w:rPr>
                            <w:rFonts w:eastAsia="MS Mincho" w:cstheme="minorHAnsi"/>
                            <w:color w:val="404040" w:themeColor="text1" w:themeTint="BF"/>
                            <w:sz w:val="22"/>
                            <w:szCs w:val="22"/>
                          </w:rPr>
                          <w:t>tiga</w:t>
                        </w:r>
                        <w:r>
                          <w:rPr>
                            <w:rFonts w:eastAsia="MS Mincho" w:cstheme="minorHAnsi"/>
                            <w:color w:val="404040" w:themeColor="text1" w:themeTint="BF"/>
                            <w:sz w:val="22"/>
                            <w:szCs w:val="22"/>
                          </w:rPr>
                          <w:t xml:space="preserve"> ini membahas tentang </w:t>
                        </w:r>
                        <w:r w:rsidR="00F9007C">
                          <w:rPr>
                            <w:rFonts w:eastAsia="MS Mincho" w:cstheme="minorHAnsi"/>
                            <w:color w:val="404040" w:themeColor="text1" w:themeTint="BF"/>
                            <w:sz w:val="22"/>
                            <w:szCs w:val="22"/>
                          </w:rPr>
                          <w:t xml:space="preserve">kondisi pangkal lidah </w:t>
                        </w:r>
                        <w:r>
                          <w:rPr>
                            <w:rFonts w:eastAsia="MS Mincho" w:cstheme="minorHAnsi"/>
                            <w:color w:val="404040" w:themeColor="text1" w:themeTint="BF"/>
                            <w:sz w:val="22"/>
                            <w:szCs w:val="22"/>
                          </w:rPr>
                          <w:t xml:space="preserve">ketika mengucapkan huruf, jadi kata kunci pasangan ini </w:t>
                        </w:r>
                        <w:r w:rsidRPr="00CD5277">
                          <w:rPr>
                            <w:rFonts w:eastAsia="MS Mincho" w:cstheme="minorHAnsi"/>
                            <w:color w:val="404040" w:themeColor="text1" w:themeTint="BF"/>
                            <w:sz w:val="22"/>
                            <w:szCs w:val="22"/>
                          </w:rPr>
                          <w:t>adalah</w:t>
                        </w:r>
                        <w:r>
                          <w:rPr>
                            <w:rFonts w:eastAsia="MS Mincho" w:cstheme="minorHAnsi"/>
                            <w:color w:val="404040" w:themeColor="text1" w:themeTint="BF"/>
                            <w:sz w:val="22"/>
                            <w:szCs w:val="22"/>
                          </w:rPr>
                          <w:t xml:space="preserve"> </w:t>
                        </w:r>
                        <w:r w:rsidR="00E55CDF">
                          <w:rPr>
                            <w:rFonts w:eastAsia="MS Mincho" w:cstheme="minorHAnsi"/>
                            <w:color w:val="404040" w:themeColor="text1" w:themeTint="BF"/>
                            <w:sz w:val="22"/>
                            <w:szCs w:val="22"/>
                          </w:rPr>
                          <w:t>Kondisi p</w:t>
                        </w:r>
                        <w:r w:rsidR="00E46B9B">
                          <w:rPr>
                            <w:rFonts w:eastAsia="MS Mincho" w:cstheme="minorHAnsi"/>
                            <w:color w:val="404040" w:themeColor="text1" w:themeTint="BF"/>
                            <w:sz w:val="22"/>
                            <w:szCs w:val="22"/>
                          </w:rPr>
                          <w:t>angkal lidah</w:t>
                        </w:r>
                        <w:r w:rsidRPr="00CD5277">
                          <w:rPr>
                            <w:rFonts w:eastAsia="MS Mincho" w:cstheme="minorHAnsi"/>
                            <w:color w:val="404040" w:themeColor="text1" w:themeTint="BF"/>
                            <w:sz w:val="22"/>
                            <w:szCs w:val="22"/>
                          </w:rPr>
                          <w:t>.</w:t>
                        </w:r>
                      </w:p>
                    </w:txbxContent>
                  </v:textbox>
                </v:shape>
                <w10:wrap anchorx="margin"/>
              </v:group>
            </w:pict>
          </mc:Fallback>
        </mc:AlternateContent>
      </w:r>
      <w:r w:rsidR="00346EEF">
        <w:rPr>
          <w:rFonts w:asciiTheme="majorHAnsi" w:eastAsiaTheme="majorEastAsia" w:hAnsiTheme="majorHAnsi" w:cstheme="majorBidi"/>
          <w:color w:val="C68D08" w:themeColor="accent1" w:themeShade="BF"/>
          <w:sz w:val="36"/>
          <w:szCs w:val="36"/>
          <w:lang w:val="id-ID"/>
        </w:rPr>
        <mc:AlternateContent>
          <mc:Choice Requires="wpg">
            <w:drawing>
              <wp:anchor distT="0" distB="0" distL="114300" distR="114300" simplePos="0" relativeHeight="251654270" behindDoc="0" locked="0" layoutInCell="1" allowOverlap="1" wp14:anchorId="53FF74E5" wp14:editId="6D95CAFC">
                <wp:simplePos x="0" y="0"/>
                <wp:positionH relativeFrom="margin">
                  <wp:align>center</wp:align>
                </wp:positionH>
                <wp:positionV relativeFrom="paragraph">
                  <wp:posOffset>1334045</wp:posOffset>
                </wp:positionV>
                <wp:extent cx="4277360" cy="2590800"/>
                <wp:effectExtent l="0" t="0" r="0" b="0"/>
                <wp:wrapNone/>
                <wp:docPr id="464058907" name="Grup 464058907"/>
                <wp:cNvGraphicFramePr/>
                <a:graphic xmlns:a="http://schemas.openxmlformats.org/drawingml/2006/main">
                  <a:graphicData uri="http://schemas.microsoft.com/office/word/2010/wordprocessingGroup">
                    <wpg:wgp>
                      <wpg:cNvGrpSpPr/>
                      <wpg:grpSpPr>
                        <a:xfrm>
                          <a:off x="0" y="0"/>
                          <a:ext cx="4277360" cy="2590800"/>
                          <a:chOff x="0" y="-1"/>
                          <a:chExt cx="4277360" cy="2938209"/>
                        </a:xfrm>
                      </wpg:grpSpPr>
                      <wps:wsp>
                        <wps:cNvPr id="1700595456" name="Kotak Teks 18"/>
                        <wps:cNvSpPr txBox="1"/>
                        <wps:spPr>
                          <a:xfrm>
                            <a:off x="0" y="922866"/>
                            <a:ext cx="4277360" cy="201534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38D375" w14:textId="70116F47" w:rsidR="004A32BF" w:rsidRDefault="004A32BF" w:rsidP="008F3341">
                              <w:pPr>
                                <w:rPr>
                                  <w:rFonts w:eastAsia="MS Mincho" w:cstheme="minorHAnsi"/>
                                  <w:color w:val="404040" w:themeColor="text1" w:themeTint="BF"/>
                                  <w:sz w:val="22"/>
                                  <w:szCs w:val="22"/>
                                </w:rPr>
                              </w:pPr>
                              <w:r>
                                <w:rPr>
                                  <w:rFonts w:ascii="Cascadia Mono SemiLight" w:eastAsia="MS Mincho" w:hAnsi="Cascadia Mono SemiLight" w:cs="Cascadia Mono SemiLight"/>
                                  <w:color w:val="595959" w:themeColor="text1" w:themeTint="A6"/>
                                  <w:sz w:val="24"/>
                                  <w:szCs w:val="24"/>
                                </w:rPr>
                                <w:tab/>
                              </w:r>
                              <w:r w:rsidRPr="00C506FE">
                                <w:rPr>
                                  <w:rFonts w:eastAsia="MS Mincho" w:cstheme="minorHAnsi"/>
                                  <w:color w:val="404040" w:themeColor="text1" w:themeTint="BF"/>
                                  <w:sz w:val="22"/>
                                  <w:szCs w:val="22"/>
                                </w:rPr>
                                <w:t xml:space="preserve">Secara bahasa </w:t>
                              </w:r>
                              <w:r w:rsidR="00084C9C">
                                <w:rPr>
                                  <w:rFonts w:eastAsia="MS Mincho" w:cs="Times New Roman"/>
                                  <w:color w:val="404040" w:themeColor="text1" w:themeTint="BF"/>
                                  <w:sz w:val="22"/>
                                  <w:szCs w:val="22"/>
                                </w:rPr>
                                <w:t>Ithbaq</w:t>
                              </w:r>
                              <w:r w:rsidRPr="00C506FE">
                                <w:rPr>
                                  <w:rFonts w:eastAsia="MS Mincho" w:cstheme="minorHAnsi"/>
                                  <w:color w:val="404040" w:themeColor="text1" w:themeTint="BF"/>
                                  <w:sz w:val="22"/>
                                  <w:szCs w:val="22"/>
                                </w:rPr>
                                <w:t xml:space="preserve"> berarti</w:t>
                              </w:r>
                              <w:r w:rsidR="0058297C">
                                <w:rPr>
                                  <w:rFonts w:eastAsia="MS Mincho" w:cstheme="minorHAnsi"/>
                                  <w:color w:val="404040" w:themeColor="text1" w:themeTint="BF"/>
                                  <w:sz w:val="22"/>
                                  <w:szCs w:val="22"/>
                                </w:rPr>
                                <w:t xml:space="preserve"> Menutup</w:t>
                              </w:r>
                              <w:r>
                                <w:rPr>
                                  <w:rFonts w:eastAsia="MS Mincho" w:cstheme="minorHAnsi"/>
                                  <w:color w:val="404040" w:themeColor="text1" w:themeTint="BF"/>
                                  <w:sz w:val="22"/>
                                  <w:szCs w:val="22"/>
                                </w:rPr>
                                <w:t xml:space="preserve"> </w:t>
                              </w:r>
                              <w:r w:rsidR="0058297C">
                                <w:rPr>
                                  <w:rFonts w:eastAsia="MS Mincho" w:cstheme="minorHAnsi"/>
                                  <w:color w:val="404040" w:themeColor="text1" w:themeTint="BF"/>
                                  <w:sz w:val="22"/>
                                  <w:szCs w:val="22"/>
                                </w:rPr>
                                <w:t xml:space="preserve">maksudnya </w:t>
                              </w:r>
                              <w:r w:rsidRPr="00C506FE">
                                <w:rPr>
                                  <w:rFonts w:eastAsia="MS Mincho" w:cstheme="minorHAnsi"/>
                                  <w:color w:val="404040" w:themeColor="text1" w:themeTint="BF"/>
                                  <w:sz w:val="22"/>
                                  <w:szCs w:val="22"/>
                                </w:rPr>
                                <w:t xml:space="preserve">adalah </w:t>
                              </w:r>
                              <w:r w:rsidR="00215C99">
                                <w:rPr>
                                  <w:rFonts w:eastAsia="MS Mincho" w:cstheme="minorHAnsi"/>
                                  <w:color w:val="404040" w:themeColor="text1" w:themeTint="BF"/>
                                  <w:sz w:val="22"/>
                                  <w:szCs w:val="22"/>
                                </w:rPr>
                                <w:t>menempelnya sebagian besar pangkal lidah ke langit langit atas</w:t>
                              </w:r>
                              <w:r>
                                <w:rPr>
                                  <w:rFonts w:eastAsia="MS Mincho" w:cstheme="minorHAnsi"/>
                                  <w:color w:val="404040" w:themeColor="text1" w:themeTint="BF"/>
                                  <w:sz w:val="22"/>
                                  <w:szCs w:val="22"/>
                                </w:rPr>
                                <w:t>,</w:t>
                              </w:r>
                              <w:r w:rsidRPr="00C506FE">
                                <w:rPr>
                                  <w:rFonts w:eastAsia="MS Mincho" w:cstheme="minorHAnsi"/>
                                  <w:color w:val="404040" w:themeColor="text1" w:themeTint="BF"/>
                                  <w:sz w:val="22"/>
                                  <w:szCs w:val="22"/>
                                </w:rPr>
                                <w:t xml:space="preserve"> </w:t>
                              </w:r>
                              <w:r>
                                <w:rPr>
                                  <w:rFonts w:eastAsia="MS Mincho" w:cstheme="minorHAnsi"/>
                                  <w:color w:val="404040" w:themeColor="text1" w:themeTint="BF"/>
                                  <w:sz w:val="22"/>
                                  <w:szCs w:val="22"/>
                                </w:rPr>
                                <w:t xml:space="preserve">huruf huruf </w:t>
                              </w:r>
                              <w:r w:rsidR="00695507">
                                <w:rPr>
                                  <w:rFonts w:eastAsia="MS Mincho" w:cstheme="minorHAnsi"/>
                                  <w:color w:val="404040" w:themeColor="text1" w:themeTint="BF"/>
                                  <w:sz w:val="22"/>
                                  <w:szCs w:val="22"/>
                                </w:rPr>
                                <w:t>Al Ithbaq</w:t>
                              </w:r>
                              <w:r>
                                <w:rPr>
                                  <w:rFonts w:eastAsia="MS Mincho" w:cstheme="minorHAnsi"/>
                                  <w:color w:val="404040" w:themeColor="text1" w:themeTint="BF"/>
                                  <w:sz w:val="22"/>
                                  <w:szCs w:val="22"/>
                                </w:rPr>
                                <w:t xml:space="preserve"> terkumpul dalam kalimat </w:t>
                              </w:r>
                            </w:p>
                            <w:p w14:paraId="34810AA9" w14:textId="695BA6BB" w:rsidR="004A32BF" w:rsidRPr="006A5133" w:rsidRDefault="00A62FB0" w:rsidP="006A5133">
                              <w:pPr>
                                <w:jc w:val="center"/>
                                <w:rPr>
                                  <w:rFonts w:cstheme="minorHAnsi"/>
                                  <w:color w:val="595959" w:themeColor="text1" w:themeTint="A6"/>
                                  <w:sz w:val="22"/>
                                  <w:szCs w:val="22"/>
                                </w:rPr>
                              </w:pPr>
                              <w:r w:rsidRPr="00B23C5F">
                                <w:rPr>
                                  <w:rFonts w:ascii="Cascadia Mono SemiLight" w:hAnsi="Cascadia Mono SemiLight" w:cs="Cascadia Mono SemiLight"/>
                                  <w:color w:val="595959" w:themeColor="text1" w:themeTint="A6"/>
                                  <w:sz w:val="24"/>
                                  <w:szCs w:val="24"/>
                                  <w:rtl/>
                                </w:rPr>
                                <w:t>وَصَـادُ ضَـادٌ طَـاءُ ظَـاءٌ مُطْبَـقَـهْ</w:t>
                              </w:r>
                            </w:p>
                            <w:p w14:paraId="4B24629D" w14:textId="483ED93D" w:rsidR="00A62FB0" w:rsidRPr="006A5133" w:rsidRDefault="00A62FB0" w:rsidP="006A5133">
                              <w:pPr>
                                <w:rPr>
                                  <w:rFonts w:eastAsia="MS Mincho" w:cstheme="minorHAnsi"/>
                                  <w:color w:val="404040" w:themeColor="text1" w:themeTint="BF"/>
                                  <w:sz w:val="21"/>
                                  <w:szCs w:val="21"/>
                                </w:rPr>
                              </w:pPr>
                              <w:r w:rsidRPr="006A5133">
                                <w:rPr>
                                  <w:rFonts w:cstheme="minorHAnsi"/>
                                  <w:color w:val="595959" w:themeColor="text1" w:themeTint="A6"/>
                                  <w:sz w:val="22"/>
                                  <w:szCs w:val="22"/>
                                </w:rPr>
                                <w:t>Yaitu Shad</w:t>
                              </w:r>
                              <w:r w:rsidR="006A5133" w:rsidRPr="006A5133">
                                <w:rPr>
                                  <w:rFonts w:cstheme="minorHAnsi"/>
                                  <w:color w:val="595959" w:themeColor="text1" w:themeTint="A6"/>
                                  <w:sz w:val="22"/>
                                  <w:szCs w:val="22"/>
                                </w:rPr>
                                <w:t>(</w:t>
                              </w:r>
                              <w:r w:rsidR="006A5133" w:rsidRPr="006A5133">
                                <w:rPr>
                                  <w:rFonts w:ascii="Dubai" w:hAnsi="Dubai" w:cs="Dubai"/>
                                  <w:color w:val="595959" w:themeColor="text1" w:themeTint="A6"/>
                                  <w:sz w:val="24"/>
                                  <w:szCs w:val="24"/>
                                  <w:rtl/>
                                </w:rPr>
                                <w:t>ص</w:t>
                              </w:r>
                              <w:r w:rsidR="006A5133" w:rsidRPr="006A5133">
                                <w:rPr>
                                  <w:rFonts w:cstheme="minorHAnsi"/>
                                  <w:color w:val="595959" w:themeColor="text1" w:themeTint="A6"/>
                                  <w:sz w:val="22"/>
                                  <w:szCs w:val="22"/>
                                </w:rPr>
                                <w:t>)</w:t>
                              </w:r>
                              <w:r w:rsidRPr="006A5133">
                                <w:rPr>
                                  <w:rFonts w:cstheme="minorHAnsi"/>
                                  <w:color w:val="595959" w:themeColor="text1" w:themeTint="A6"/>
                                  <w:sz w:val="22"/>
                                  <w:szCs w:val="22"/>
                                </w:rPr>
                                <w:t xml:space="preserve"> Dhad</w:t>
                              </w:r>
                              <w:r w:rsidR="006A5133" w:rsidRPr="006A5133">
                                <w:rPr>
                                  <w:rFonts w:cstheme="minorHAnsi"/>
                                  <w:color w:val="595959" w:themeColor="text1" w:themeTint="A6"/>
                                  <w:sz w:val="22"/>
                                  <w:szCs w:val="22"/>
                                </w:rPr>
                                <w:t>(</w:t>
                              </w:r>
                              <w:r w:rsidR="006A5133" w:rsidRPr="006A5133">
                                <w:rPr>
                                  <w:rFonts w:ascii="Dubai" w:hAnsi="Dubai" w:cs="Dubai"/>
                                  <w:color w:val="595959" w:themeColor="text1" w:themeTint="A6"/>
                                  <w:sz w:val="24"/>
                                  <w:szCs w:val="24"/>
                                  <w:rtl/>
                                </w:rPr>
                                <w:t>ض</w:t>
                              </w:r>
                              <w:r w:rsidR="006A5133" w:rsidRPr="006A5133">
                                <w:rPr>
                                  <w:rFonts w:cstheme="minorHAnsi"/>
                                  <w:color w:val="595959" w:themeColor="text1" w:themeTint="A6"/>
                                  <w:sz w:val="22"/>
                                  <w:szCs w:val="22"/>
                                </w:rPr>
                                <w:t>)</w:t>
                              </w:r>
                              <w:r w:rsidRPr="006A5133">
                                <w:rPr>
                                  <w:rFonts w:cstheme="minorHAnsi"/>
                                  <w:color w:val="595959" w:themeColor="text1" w:themeTint="A6"/>
                                  <w:sz w:val="22"/>
                                  <w:szCs w:val="22"/>
                                </w:rPr>
                                <w:t xml:space="preserve"> Tho</w:t>
                              </w:r>
                              <w:r w:rsidR="006A5133" w:rsidRPr="006A5133">
                                <w:rPr>
                                  <w:rFonts w:cstheme="minorHAnsi"/>
                                  <w:color w:val="595959" w:themeColor="text1" w:themeTint="A6"/>
                                  <w:sz w:val="22"/>
                                  <w:szCs w:val="22"/>
                                </w:rPr>
                                <w:t>(</w:t>
                              </w:r>
                              <w:r w:rsidR="006A5133" w:rsidRPr="006A5133">
                                <w:rPr>
                                  <w:rFonts w:ascii="Dubai" w:hAnsi="Dubai" w:cs="Dubai"/>
                                  <w:color w:val="595959" w:themeColor="text1" w:themeTint="A6"/>
                                  <w:sz w:val="24"/>
                                  <w:szCs w:val="24"/>
                                  <w:rtl/>
                                </w:rPr>
                                <w:t>ط</w:t>
                              </w:r>
                              <w:r w:rsidR="006A5133" w:rsidRPr="006A5133">
                                <w:rPr>
                                  <w:rFonts w:cstheme="minorHAnsi"/>
                                  <w:color w:val="595959" w:themeColor="text1" w:themeTint="A6"/>
                                  <w:sz w:val="22"/>
                                  <w:szCs w:val="22"/>
                                </w:rPr>
                                <w:t>)</w:t>
                              </w:r>
                              <w:r w:rsidRPr="006A5133">
                                <w:rPr>
                                  <w:rFonts w:cstheme="minorHAnsi"/>
                                  <w:color w:val="595959" w:themeColor="text1" w:themeTint="A6"/>
                                  <w:sz w:val="22"/>
                                  <w:szCs w:val="22"/>
                                </w:rPr>
                                <w:t xml:space="preserve"> Dzo</w:t>
                              </w:r>
                              <w:r w:rsidR="006A5133" w:rsidRPr="006A5133">
                                <w:rPr>
                                  <w:rFonts w:cstheme="minorHAnsi"/>
                                  <w:color w:val="595959" w:themeColor="text1" w:themeTint="A6"/>
                                  <w:sz w:val="22"/>
                                  <w:szCs w:val="22"/>
                                </w:rPr>
                                <w:t>(</w:t>
                              </w:r>
                              <w:r w:rsidR="006A5133" w:rsidRPr="006A5133">
                                <w:rPr>
                                  <w:rFonts w:ascii="Dubai" w:hAnsi="Dubai" w:cs="Dubai"/>
                                  <w:color w:val="595959" w:themeColor="text1" w:themeTint="A6"/>
                                  <w:sz w:val="24"/>
                                  <w:szCs w:val="24"/>
                                  <w:rtl/>
                                </w:rPr>
                                <w:t>ظ</w:t>
                              </w:r>
                              <w:r w:rsidR="006A5133" w:rsidRPr="006A5133">
                                <w:rPr>
                                  <w:rFonts w:cstheme="minorHAnsi"/>
                                  <w:color w:val="595959" w:themeColor="text1" w:themeTint="A6"/>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9069640" name="Kotak Teks 18"/>
                        <wps:cNvSpPr txBox="1"/>
                        <wps:spPr>
                          <a:xfrm>
                            <a:off x="93134" y="-1"/>
                            <a:ext cx="1830916" cy="103084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66C0170" w14:textId="4C3E73FC" w:rsidR="004A32BF" w:rsidRPr="002E17E0" w:rsidRDefault="00EF7E04" w:rsidP="00880056">
                              <w:pPr>
                                <w:spacing w:after="0" w:line="0" w:lineRule="atLeast"/>
                                <w:rPr>
                                  <w:color w:val="C68D08" w:themeColor="accent1" w:themeShade="BF"/>
                                  <w:sz w:val="40"/>
                                  <w:szCs w:val="40"/>
                                </w:rPr>
                              </w:pPr>
                              <w:r>
                                <w:rPr>
                                  <w:color w:val="C68D08" w:themeColor="accent1" w:themeShade="BF"/>
                                  <w:sz w:val="40"/>
                                  <w:szCs w:val="40"/>
                                </w:rPr>
                                <w:t>AL ITHBAQ</w:t>
                              </w:r>
                            </w:p>
                            <w:p w14:paraId="487FDE1C" w14:textId="6DCB4AF8" w:rsidR="004A32BF" w:rsidRPr="00FB5FBF" w:rsidRDefault="004A32BF" w:rsidP="00880056">
                              <w:pPr>
                                <w:spacing w:after="0" w:line="0" w:lineRule="atLeast"/>
                                <w:rPr>
                                  <w:rFonts w:ascii="Dubai" w:hAnsi="Dubai" w:cs="Dubai"/>
                                  <w:color w:val="743C08" w:themeColor="accent3"/>
                                  <w:sz w:val="44"/>
                                  <w:szCs w:val="44"/>
                                </w:rPr>
                              </w:pPr>
                              <w:r w:rsidRPr="00FB5FBF">
                                <w:rPr>
                                  <w:rFonts w:ascii="Dubai" w:hAnsi="Dubai" w:cs="Dubai" w:hint="cs"/>
                                  <w:color w:val="743C08" w:themeColor="accent3"/>
                                  <w:sz w:val="44"/>
                                  <w:szCs w:val="44"/>
                                  <w:rtl/>
                                </w:rPr>
                                <w:t>ال</w:t>
                              </w:r>
                              <w:r w:rsidR="00084C9C">
                                <w:rPr>
                                  <w:rFonts w:ascii="Dubai" w:hAnsi="Dubai" w:cs="Dubai" w:hint="cs"/>
                                  <w:color w:val="743C08" w:themeColor="accent3"/>
                                  <w:sz w:val="44"/>
                                  <w:szCs w:val="44"/>
                                  <w:rtl/>
                                </w:rPr>
                                <w:t>اطباق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3FF74E5" id="Grup 464058907" o:spid="_x0000_s1371" style="position:absolute;margin-left:0;margin-top:105.05pt;width:336.8pt;height:204pt;z-index:251654270;mso-position-horizontal:center;mso-position-horizontal-relative:margin;mso-height-relative:margin" coordorigin="" coordsize="42773,29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">
                <v:shape id="Kotak Teks 18" o:spid="_x0000_s1372" type="#_x0000_t202" style="position:absolute;top:9228;width:42773;height:20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" filled="f" stroked="f">
                  <v:textbox>
                    <w:txbxContent>
                      <w:p w14:paraId="4C38D375" w14:textId="70116F47" w:rsidR="004A32BF" w:rsidRDefault="004A32BF" w:rsidP="008F3341">
                        <w:pPr>
                          <w:rPr>
                            <w:rFonts w:eastAsia="MS Mincho" w:cstheme="minorHAnsi"/>
                            <w:color w:val="404040" w:themeColor="text1" w:themeTint="BF"/>
                            <w:sz w:val="22"/>
                            <w:szCs w:val="22"/>
                          </w:rPr>
                        </w:pPr>
                        <w:r>
                          <w:rPr>
                            <w:rFonts w:ascii="Cascadia Mono SemiLight" w:eastAsia="MS Mincho" w:hAnsi="Cascadia Mono SemiLight" w:cs="Cascadia Mono SemiLight"/>
                            <w:color w:val="595959" w:themeColor="text1" w:themeTint="A6"/>
                            <w:sz w:val="24"/>
                            <w:szCs w:val="24"/>
                          </w:rPr>
                          <w:tab/>
                        </w:r>
                        <w:r w:rsidRPr="00C506FE">
                          <w:rPr>
                            <w:rFonts w:eastAsia="MS Mincho" w:cstheme="minorHAnsi"/>
                            <w:color w:val="404040" w:themeColor="text1" w:themeTint="BF"/>
                            <w:sz w:val="22"/>
                            <w:szCs w:val="22"/>
                          </w:rPr>
                          <w:t xml:space="preserve">Secara bahasa </w:t>
                        </w:r>
                        <w:r w:rsidR="00084C9C">
                          <w:rPr>
                            <w:rFonts w:eastAsia="MS Mincho" w:cs="Times New Roman"/>
                            <w:color w:val="404040" w:themeColor="text1" w:themeTint="BF"/>
                            <w:sz w:val="22"/>
                            <w:szCs w:val="22"/>
                          </w:rPr>
                          <w:t>Ithbaq</w:t>
                        </w:r>
                        <w:r w:rsidRPr="00C506FE">
                          <w:rPr>
                            <w:rFonts w:eastAsia="MS Mincho" w:cstheme="minorHAnsi"/>
                            <w:color w:val="404040" w:themeColor="text1" w:themeTint="BF"/>
                            <w:sz w:val="22"/>
                            <w:szCs w:val="22"/>
                          </w:rPr>
                          <w:t xml:space="preserve"> berarti</w:t>
                        </w:r>
                        <w:r w:rsidR="0058297C">
                          <w:rPr>
                            <w:rFonts w:eastAsia="MS Mincho" w:cstheme="minorHAnsi"/>
                            <w:color w:val="404040" w:themeColor="text1" w:themeTint="BF"/>
                            <w:sz w:val="22"/>
                            <w:szCs w:val="22"/>
                          </w:rPr>
                          <w:t xml:space="preserve"> Menutup</w:t>
                        </w:r>
                        <w:r>
                          <w:rPr>
                            <w:rFonts w:eastAsia="MS Mincho" w:cstheme="minorHAnsi"/>
                            <w:color w:val="404040" w:themeColor="text1" w:themeTint="BF"/>
                            <w:sz w:val="22"/>
                            <w:szCs w:val="22"/>
                          </w:rPr>
                          <w:t xml:space="preserve"> </w:t>
                        </w:r>
                        <w:r w:rsidR="0058297C">
                          <w:rPr>
                            <w:rFonts w:eastAsia="MS Mincho" w:cstheme="minorHAnsi"/>
                            <w:color w:val="404040" w:themeColor="text1" w:themeTint="BF"/>
                            <w:sz w:val="22"/>
                            <w:szCs w:val="22"/>
                          </w:rPr>
                          <w:t xml:space="preserve">maksudnya </w:t>
                        </w:r>
                        <w:r w:rsidRPr="00C506FE">
                          <w:rPr>
                            <w:rFonts w:eastAsia="MS Mincho" w:cstheme="minorHAnsi"/>
                            <w:color w:val="404040" w:themeColor="text1" w:themeTint="BF"/>
                            <w:sz w:val="22"/>
                            <w:szCs w:val="22"/>
                          </w:rPr>
                          <w:t xml:space="preserve">adalah </w:t>
                        </w:r>
                        <w:r w:rsidR="00215C99">
                          <w:rPr>
                            <w:rFonts w:eastAsia="MS Mincho" w:cstheme="minorHAnsi"/>
                            <w:color w:val="404040" w:themeColor="text1" w:themeTint="BF"/>
                            <w:sz w:val="22"/>
                            <w:szCs w:val="22"/>
                          </w:rPr>
                          <w:t>menempelnya sebagian besar pangkal lidah ke langit langit atas</w:t>
                        </w:r>
                        <w:r>
                          <w:rPr>
                            <w:rFonts w:eastAsia="MS Mincho" w:cstheme="minorHAnsi"/>
                            <w:color w:val="404040" w:themeColor="text1" w:themeTint="BF"/>
                            <w:sz w:val="22"/>
                            <w:szCs w:val="22"/>
                          </w:rPr>
                          <w:t>,</w:t>
                        </w:r>
                        <w:r w:rsidRPr="00C506FE">
                          <w:rPr>
                            <w:rFonts w:eastAsia="MS Mincho" w:cstheme="minorHAnsi"/>
                            <w:color w:val="404040" w:themeColor="text1" w:themeTint="BF"/>
                            <w:sz w:val="22"/>
                            <w:szCs w:val="22"/>
                          </w:rPr>
                          <w:t xml:space="preserve"> </w:t>
                        </w:r>
                        <w:r>
                          <w:rPr>
                            <w:rFonts w:eastAsia="MS Mincho" w:cstheme="minorHAnsi"/>
                            <w:color w:val="404040" w:themeColor="text1" w:themeTint="BF"/>
                            <w:sz w:val="22"/>
                            <w:szCs w:val="22"/>
                          </w:rPr>
                          <w:t xml:space="preserve">huruf huruf </w:t>
                        </w:r>
                        <w:r w:rsidR="00695507">
                          <w:rPr>
                            <w:rFonts w:eastAsia="MS Mincho" w:cstheme="minorHAnsi"/>
                            <w:color w:val="404040" w:themeColor="text1" w:themeTint="BF"/>
                            <w:sz w:val="22"/>
                            <w:szCs w:val="22"/>
                          </w:rPr>
                          <w:t>Al Ithbaq</w:t>
                        </w:r>
                        <w:r>
                          <w:rPr>
                            <w:rFonts w:eastAsia="MS Mincho" w:cstheme="minorHAnsi"/>
                            <w:color w:val="404040" w:themeColor="text1" w:themeTint="BF"/>
                            <w:sz w:val="22"/>
                            <w:szCs w:val="22"/>
                          </w:rPr>
                          <w:t xml:space="preserve"> terkumpul dalam kalimat </w:t>
                        </w:r>
                      </w:p>
                      <w:p w14:paraId="34810AA9" w14:textId="695BA6BB" w:rsidR="004A32BF" w:rsidRPr="006A5133" w:rsidRDefault="00A62FB0" w:rsidP="006A5133">
                        <w:pPr>
                          <w:jc w:val="center"/>
                          <w:rPr>
                            <w:rFonts w:cstheme="minorHAnsi"/>
                            <w:color w:val="595959" w:themeColor="text1" w:themeTint="A6"/>
                            <w:sz w:val="22"/>
                            <w:szCs w:val="22"/>
                          </w:rPr>
                        </w:pPr>
                        <w:r w:rsidRPr="00B23C5F">
                          <w:rPr>
                            <w:rFonts w:ascii="Cascadia Mono SemiLight" w:hAnsi="Cascadia Mono SemiLight" w:cs="Cascadia Mono SemiLight"/>
                            <w:color w:val="595959" w:themeColor="text1" w:themeTint="A6"/>
                            <w:sz w:val="24"/>
                            <w:szCs w:val="24"/>
                            <w:rtl/>
                          </w:rPr>
                          <w:t>وَصَـادُ ضَـادٌ طَـاءُ ظَـاءٌ مُطْبَـقَـهْ</w:t>
                        </w:r>
                      </w:p>
                      <w:p w14:paraId="4B24629D" w14:textId="483ED93D" w:rsidR="00A62FB0" w:rsidRPr="006A5133" w:rsidRDefault="00A62FB0" w:rsidP="006A5133">
                        <w:pPr>
                          <w:rPr>
                            <w:rFonts w:eastAsia="MS Mincho" w:cstheme="minorHAnsi"/>
                            <w:color w:val="404040" w:themeColor="text1" w:themeTint="BF"/>
                            <w:sz w:val="21"/>
                            <w:szCs w:val="21"/>
                          </w:rPr>
                        </w:pPr>
                        <w:r w:rsidRPr="006A5133">
                          <w:rPr>
                            <w:rFonts w:cstheme="minorHAnsi"/>
                            <w:color w:val="595959" w:themeColor="text1" w:themeTint="A6"/>
                            <w:sz w:val="22"/>
                            <w:szCs w:val="22"/>
                          </w:rPr>
                          <w:t>Yaitu Shad</w:t>
                        </w:r>
                        <w:r w:rsidR="006A5133" w:rsidRPr="006A5133">
                          <w:rPr>
                            <w:rFonts w:cstheme="minorHAnsi"/>
                            <w:color w:val="595959" w:themeColor="text1" w:themeTint="A6"/>
                            <w:sz w:val="22"/>
                            <w:szCs w:val="22"/>
                          </w:rPr>
                          <w:t>(</w:t>
                        </w:r>
                        <w:r w:rsidR="006A5133" w:rsidRPr="006A5133">
                          <w:rPr>
                            <w:rFonts w:ascii="Dubai" w:hAnsi="Dubai" w:cs="Dubai"/>
                            <w:color w:val="595959" w:themeColor="text1" w:themeTint="A6"/>
                            <w:sz w:val="24"/>
                            <w:szCs w:val="24"/>
                            <w:rtl/>
                          </w:rPr>
                          <w:t>ص</w:t>
                        </w:r>
                        <w:r w:rsidR="006A5133" w:rsidRPr="006A5133">
                          <w:rPr>
                            <w:rFonts w:cstheme="minorHAnsi"/>
                            <w:color w:val="595959" w:themeColor="text1" w:themeTint="A6"/>
                            <w:sz w:val="22"/>
                            <w:szCs w:val="22"/>
                          </w:rPr>
                          <w:t>)</w:t>
                        </w:r>
                        <w:r w:rsidRPr="006A5133">
                          <w:rPr>
                            <w:rFonts w:cstheme="minorHAnsi"/>
                            <w:color w:val="595959" w:themeColor="text1" w:themeTint="A6"/>
                            <w:sz w:val="22"/>
                            <w:szCs w:val="22"/>
                          </w:rPr>
                          <w:t xml:space="preserve"> Dhad</w:t>
                        </w:r>
                        <w:r w:rsidR="006A5133" w:rsidRPr="006A5133">
                          <w:rPr>
                            <w:rFonts w:cstheme="minorHAnsi"/>
                            <w:color w:val="595959" w:themeColor="text1" w:themeTint="A6"/>
                            <w:sz w:val="22"/>
                            <w:szCs w:val="22"/>
                          </w:rPr>
                          <w:t>(</w:t>
                        </w:r>
                        <w:r w:rsidR="006A5133" w:rsidRPr="006A5133">
                          <w:rPr>
                            <w:rFonts w:ascii="Dubai" w:hAnsi="Dubai" w:cs="Dubai"/>
                            <w:color w:val="595959" w:themeColor="text1" w:themeTint="A6"/>
                            <w:sz w:val="24"/>
                            <w:szCs w:val="24"/>
                            <w:rtl/>
                          </w:rPr>
                          <w:t>ض</w:t>
                        </w:r>
                        <w:r w:rsidR="006A5133" w:rsidRPr="006A5133">
                          <w:rPr>
                            <w:rFonts w:cstheme="minorHAnsi"/>
                            <w:color w:val="595959" w:themeColor="text1" w:themeTint="A6"/>
                            <w:sz w:val="22"/>
                            <w:szCs w:val="22"/>
                          </w:rPr>
                          <w:t>)</w:t>
                        </w:r>
                        <w:r w:rsidRPr="006A5133">
                          <w:rPr>
                            <w:rFonts w:cstheme="minorHAnsi"/>
                            <w:color w:val="595959" w:themeColor="text1" w:themeTint="A6"/>
                            <w:sz w:val="22"/>
                            <w:szCs w:val="22"/>
                          </w:rPr>
                          <w:t xml:space="preserve"> Tho</w:t>
                        </w:r>
                        <w:r w:rsidR="006A5133" w:rsidRPr="006A5133">
                          <w:rPr>
                            <w:rFonts w:cstheme="minorHAnsi"/>
                            <w:color w:val="595959" w:themeColor="text1" w:themeTint="A6"/>
                            <w:sz w:val="22"/>
                            <w:szCs w:val="22"/>
                          </w:rPr>
                          <w:t>(</w:t>
                        </w:r>
                        <w:r w:rsidR="006A5133" w:rsidRPr="006A5133">
                          <w:rPr>
                            <w:rFonts w:ascii="Dubai" w:hAnsi="Dubai" w:cs="Dubai"/>
                            <w:color w:val="595959" w:themeColor="text1" w:themeTint="A6"/>
                            <w:sz w:val="24"/>
                            <w:szCs w:val="24"/>
                            <w:rtl/>
                          </w:rPr>
                          <w:t>ط</w:t>
                        </w:r>
                        <w:r w:rsidR="006A5133" w:rsidRPr="006A5133">
                          <w:rPr>
                            <w:rFonts w:cstheme="minorHAnsi"/>
                            <w:color w:val="595959" w:themeColor="text1" w:themeTint="A6"/>
                            <w:sz w:val="22"/>
                            <w:szCs w:val="22"/>
                          </w:rPr>
                          <w:t>)</w:t>
                        </w:r>
                        <w:r w:rsidRPr="006A5133">
                          <w:rPr>
                            <w:rFonts w:cstheme="minorHAnsi"/>
                            <w:color w:val="595959" w:themeColor="text1" w:themeTint="A6"/>
                            <w:sz w:val="22"/>
                            <w:szCs w:val="22"/>
                          </w:rPr>
                          <w:t xml:space="preserve"> Dzo</w:t>
                        </w:r>
                        <w:r w:rsidR="006A5133" w:rsidRPr="006A5133">
                          <w:rPr>
                            <w:rFonts w:cstheme="minorHAnsi"/>
                            <w:color w:val="595959" w:themeColor="text1" w:themeTint="A6"/>
                            <w:sz w:val="22"/>
                            <w:szCs w:val="22"/>
                          </w:rPr>
                          <w:t>(</w:t>
                        </w:r>
                        <w:r w:rsidR="006A5133" w:rsidRPr="006A5133">
                          <w:rPr>
                            <w:rFonts w:ascii="Dubai" w:hAnsi="Dubai" w:cs="Dubai"/>
                            <w:color w:val="595959" w:themeColor="text1" w:themeTint="A6"/>
                            <w:sz w:val="24"/>
                            <w:szCs w:val="24"/>
                            <w:rtl/>
                          </w:rPr>
                          <w:t>ظ</w:t>
                        </w:r>
                        <w:r w:rsidR="006A5133" w:rsidRPr="006A5133">
                          <w:rPr>
                            <w:rFonts w:cstheme="minorHAnsi"/>
                            <w:color w:val="595959" w:themeColor="text1" w:themeTint="A6"/>
                            <w:sz w:val="22"/>
                            <w:szCs w:val="22"/>
                          </w:rPr>
                          <w:t>)</w:t>
                        </w:r>
                      </w:p>
                    </w:txbxContent>
                  </v:textbox>
                </v:shape>
                <v:shape id="Kotak Teks 18" o:spid="_x0000_s1373" type="#_x0000_t202" style="position:absolute;left:931;width:18309;height:10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" filled="f" stroked="f">
                  <v:textbox>
                    <w:txbxContent>
                      <w:p w14:paraId="166C0170" w14:textId="4C3E73FC" w:rsidR="004A32BF" w:rsidRPr="002E17E0" w:rsidRDefault="00EF7E04" w:rsidP="00880056">
                        <w:pPr>
                          <w:spacing w:after="0" w:line="0" w:lineRule="atLeast"/>
                          <w:rPr>
                            <w:color w:val="C68D08" w:themeColor="accent1" w:themeShade="BF"/>
                            <w:sz w:val="40"/>
                            <w:szCs w:val="40"/>
                          </w:rPr>
                        </w:pPr>
                        <w:r>
                          <w:rPr>
                            <w:color w:val="C68D08" w:themeColor="accent1" w:themeShade="BF"/>
                            <w:sz w:val="40"/>
                            <w:szCs w:val="40"/>
                          </w:rPr>
                          <w:t>AL ITHBAQ</w:t>
                        </w:r>
                      </w:p>
                      <w:p w14:paraId="487FDE1C" w14:textId="6DCB4AF8" w:rsidR="004A32BF" w:rsidRPr="00FB5FBF" w:rsidRDefault="004A32BF" w:rsidP="00880056">
                        <w:pPr>
                          <w:spacing w:after="0" w:line="0" w:lineRule="atLeast"/>
                          <w:rPr>
                            <w:rFonts w:ascii="Dubai" w:hAnsi="Dubai" w:cs="Dubai"/>
                            <w:color w:val="743C08" w:themeColor="accent3"/>
                            <w:sz w:val="44"/>
                            <w:szCs w:val="44"/>
                          </w:rPr>
                        </w:pPr>
                        <w:r w:rsidRPr="00FB5FBF">
                          <w:rPr>
                            <w:rFonts w:ascii="Dubai" w:hAnsi="Dubai" w:cs="Dubai" w:hint="cs"/>
                            <w:color w:val="743C08" w:themeColor="accent3"/>
                            <w:sz w:val="44"/>
                            <w:szCs w:val="44"/>
                            <w:rtl/>
                          </w:rPr>
                          <w:t>ال</w:t>
                        </w:r>
                        <w:r w:rsidR="00084C9C">
                          <w:rPr>
                            <w:rFonts w:ascii="Dubai" w:hAnsi="Dubai" w:cs="Dubai" w:hint="cs"/>
                            <w:color w:val="743C08" w:themeColor="accent3"/>
                            <w:sz w:val="44"/>
                            <w:szCs w:val="44"/>
                            <w:rtl/>
                          </w:rPr>
                          <w:t>اطباق</w:t>
                        </w:r>
                      </w:p>
                    </w:txbxContent>
                  </v:textbox>
                </v:shape>
                <w10:wrap anchorx="margin"/>
              </v:group>
            </w:pict>
          </mc:Fallback>
        </mc:AlternateContent>
      </w:r>
      <w:r w:rsidR="00EF7E04">
        <w:rPr>
          <w:rFonts w:asciiTheme="majorHAnsi" w:eastAsiaTheme="majorEastAsia" w:hAnsiTheme="majorHAnsi" w:cstheme="majorBidi"/>
          <w:color w:val="C68D08" w:themeColor="accent1" w:themeShade="BF"/>
          <w:sz w:val="36"/>
          <w:szCs w:val="36"/>
          <w:lang w:val="id-ID"/>
        </w:rPr>
        <mc:AlternateContent>
          <mc:Choice Requires="wps">
            <w:drawing>
              <wp:anchor distT="0" distB="0" distL="114300" distR="114300" simplePos="0" relativeHeight="251654269" behindDoc="0" locked="0" layoutInCell="1" allowOverlap="1" wp14:anchorId="7B6434FD" wp14:editId="71232D82">
                <wp:simplePos x="0" y="0"/>
                <wp:positionH relativeFrom="column">
                  <wp:posOffset>0</wp:posOffset>
                </wp:positionH>
                <wp:positionV relativeFrom="paragraph">
                  <wp:posOffset>0</wp:posOffset>
                </wp:positionV>
                <wp:extent cx="4414520" cy="6634479"/>
                <wp:effectExtent l="0" t="0" r="5080" b="0"/>
                <wp:wrapNone/>
                <wp:docPr id="31977911" name="Persegi Panjang 31977911"/>
                <wp:cNvGraphicFramePr/>
                <a:graphic xmlns:a="http://schemas.openxmlformats.org/drawingml/2006/main">
                  <a:graphicData uri="http://schemas.microsoft.com/office/word/2010/wordprocessingShape">
                    <wps:wsp>
                      <wps:cNvSpPr/>
                      <wps:spPr>
                        <a:xfrm rot="10800000">
                          <a:off x="0" y="0"/>
                          <a:ext cx="4414520" cy="6634479"/>
                        </a:xfrm>
                        <a:prstGeom prst="rect">
                          <a:avLst/>
                        </a:prstGeom>
                        <a:solidFill>
                          <a:srgbClr val="FDEAB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7AE8E2" w14:textId="77777777" w:rsidR="004A32BF" w:rsidRDefault="004A32BF" w:rsidP="00A7197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6434FD" id="Persegi Panjang 31977911" o:spid="_x0000_s1374" style="position:absolute;margin-left:0;margin-top:0;width:347.6pt;height:522.4pt;rotation:180;z-index:25165426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" fillcolor="#fdeabc" stroked="f" strokeweight="1pt">
                <v:textbox>
                  <w:txbxContent>
                    <w:p w14:paraId="377AE8E2" w14:textId="77777777" w:rsidR="004A32BF" w:rsidRDefault="004A32BF" w:rsidP="00A7197E">
                      <w:pPr>
                        <w:jc w:val="center"/>
                      </w:pPr>
                    </w:p>
                  </w:txbxContent>
                </v:textbox>
              </v:rect>
            </w:pict>
          </mc:Fallback>
        </mc:AlternateContent>
      </w:r>
      <w:r w:rsidR="003B3AC4">
        <w:rPr>
          <w:rFonts w:asciiTheme="majorHAnsi" w:eastAsiaTheme="majorEastAsia" w:hAnsiTheme="majorHAnsi" w:cstheme="majorBidi"/>
          <w:color w:val="C68D08" w:themeColor="accent1" w:themeShade="BF"/>
          <w:sz w:val="36"/>
          <w:szCs w:val="36"/>
          <w:lang w:val="id-ID"/>
        </w:rPr>
        <w:br w:type="page"/>
      </w:r>
    </w:p>
    <w:p w14:paraId="077C2B25" w14:textId="7189F7BC" w:rsidR="003B3AC4" w:rsidRDefault="005A10AC">
      <w:pPr>
        <w:rPr>
          <w:rFonts w:asciiTheme="majorHAnsi" w:eastAsiaTheme="majorEastAsia" w:hAnsiTheme="majorHAnsi" w:cstheme="majorBidi"/>
          <w:color w:val="C68D08" w:themeColor="accent1" w:themeShade="BF"/>
          <w:sz w:val="36"/>
          <w:szCs w:val="36"/>
          <w:lang w:val="id-ID"/>
        </w:rPr>
      </w:pPr>
      <w:r>
        <w:lastRenderedPageBreak/>
        <mc:AlternateContent>
          <mc:Choice Requires="wps">
            <w:drawing>
              <wp:anchor distT="0" distB="0" distL="114300" distR="114300" simplePos="0" relativeHeight="251668646" behindDoc="0" locked="0" layoutInCell="1" allowOverlap="1" wp14:anchorId="21A9A67C" wp14:editId="3B71516D">
                <wp:simplePos x="0" y="0"/>
                <wp:positionH relativeFrom="page">
                  <wp:align>left</wp:align>
                </wp:positionH>
                <wp:positionV relativeFrom="paragraph">
                  <wp:posOffset>6612255</wp:posOffset>
                </wp:positionV>
                <wp:extent cx="527050" cy="452754"/>
                <wp:effectExtent l="0" t="0" r="0" b="5080"/>
                <wp:wrapNone/>
                <wp:docPr id="830207970" name="Kotak Teks 830207970"/>
                <wp:cNvGraphicFramePr/>
                <a:graphic xmlns:a="http://schemas.openxmlformats.org/drawingml/2006/main">
                  <a:graphicData uri="http://schemas.microsoft.com/office/word/2010/wordprocessingShape">
                    <wps:wsp>
                      <wps:cNvSpPr txBox="1"/>
                      <wps:spPr>
                        <a:xfrm>
                          <a:off x="0" y="0"/>
                          <a:ext cx="527050" cy="45275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121FBF" w14:textId="12F79C64" w:rsidR="005A10AC" w:rsidRPr="003E70A7" w:rsidRDefault="005A10AC" w:rsidP="003C1BC1">
                            <w:pPr>
                              <w:rPr>
                                <w:rFonts w:ascii="13/5Atom Sans" w:hAnsi="13/5Atom Sans"/>
                                <w:sz w:val="40"/>
                                <w:szCs w:val="40"/>
                              </w:rPr>
                            </w:pPr>
                            <w:r w:rsidRPr="004F7B4C">
                              <w:rPr>
                                <w:rFonts w:ascii="13/5Atom Sans" w:hAnsi="13/5Atom Sans"/>
                                <w:color w:val="595959" w:themeColor="text1" w:themeTint="A6"/>
                                <w:sz w:val="96"/>
                                <w:szCs w:val="96"/>
                              </w:rPr>
                              <w:t>15</w:t>
                            </w:r>
                            <w:r w:rsidRPr="003E70A7">
                              <w:rPr>
                                <w:rFonts w:ascii="13/5Atom Sans" w:hAnsi="13/5Atom Sans"/>
                                <w:sz w:val="120"/>
                                <w:szCs w:val="1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9A67C" id="Kotak Teks 830207970" o:spid="_x0000_s1375" type="#_x0000_t202" style="position:absolute;margin-left:0;margin-top:520.65pt;width:41.5pt;height:35.65pt;z-index:25166864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" filled="f" stroked="f">
                <v:textbox>
                  <w:txbxContent>
                    <w:p w14:paraId="7B121FBF" w14:textId="12F79C64" w:rsidR="005A10AC" w:rsidRPr="003E70A7" w:rsidRDefault="005A10AC" w:rsidP="003C1BC1">
                      <w:pPr>
                        <w:rPr>
                          <w:rFonts w:ascii="13/5Atom Sans" w:hAnsi="13/5Atom Sans"/>
                          <w:sz w:val="40"/>
                          <w:szCs w:val="40"/>
                        </w:rPr>
                      </w:pPr>
                      <w:r w:rsidRPr="004F7B4C">
                        <w:rPr>
                          <w:rFonts w:ascii="13/5Atom Sans" w:hAnsi="13/5Atom Sans"/>
                          <w:color w:val="595959" w:themeColor="text1" w:themeTint="A6"/>
                          <w:sz w:val="96"/>
                          <w:szCs w:val="96"/>
                        </w:rPr>
                        <w:t>15</w:t>
                      </w:r>
                      <w:r w:rsidRPr="003E70A7">
                        <w:rPr>
                          <w:rFonts w:ascii="13/5Atom Sans" w:hAnsi="13/5Atom Sans"/>
                          <w:sz w:val="120"/>
                          <w:szCs w:val="120"/>
                        </w:rPr>
                        <w:t xml:space="preserve"> </w:t>
                      </w:r>
                    </w:p>
                  </w:txbxContent>
                </v:textbox>
                <w10:wrap anchorx="page"/>
              </v:shape>
            </w:pict>
          </mc:Fallback>
        </mc:AlternateContent>
      </w:r>
      <w:r w:rsidR="00A74CA2">
        <mc:AlternateContent>
          <mc:Choice Requires="wpg">
            <w:drawing>
              <wp:anchor distT="0" distB="0" distL="114300" distR="114300" simplePos="0" relativeHeight="251654278" behindDoc="0" locked="0" layoutInCell="1" allowOverlap="1" wp14:anchorId="228EDAC8" wp14:editId="392B8028">
                <wp:simplePos x="0" y="0"/>
                <wp:positionH relativeFrom="column">
                  <wp:posOffset>-4233</wp:posOffset>
                </wp:positionH>
                <wp:positionV relativeFrom="paragraph">
                  <wp:posOffset>-127000</wp:posOffset>
                </wp:positionV>
                <wp:extent cx="4414520" cy="1457325"/>
                <wp:effectExtent l="0" t="0" r="5080" b="9525"/>
                <wp:wrapNone/>
                <wp:docPr id="1733006610" name="Grup 1733006610"/>
                <wp:cNvGraphicFramePr/>
                <a:graphic xmlns:a="http://schemas.openxmlformats.org/drawingml/2006/main">
                  <a:graphicData uri="http://schemas.microsoft.com/office/word/2010/wordprocessingGroup">
                    <wpg:wgp>
                      <wpg:cNvGrpSpPr/>
                      <wpg:grpSpPr>
                        <a:xfrm>
                          <a:off x="0" y="0"/>
                          <a:ext cx="4414520" cy="1457325"/>
                          <a:chOff x="0" y="0"/>
                          <a:chExt cx="4414520" cy="1457325"/>
                        </a:xfrm>
                      </wpg:grpSpPr>
                      <wpg:grpSp>
                        <wpg:cNvPr id="1706820392" name="Grup 7"/>
                        <wpg:cNvGrpSpPr/>
                        <wpg:grpSpPr>
                          <a:xfrm>
                            <a:off x="0" y="0"/>
                            <a:ext cx="4414520" cy="1457325"/>
                            <a:chOff x="0" y="23720"/>
                            <a:chExt cx="4414520" cy="1458687"/>
                          </a:xfrm>
                        </wpg:grpSpPr>
                        <wps:wsp>
                          <wps:cNvPr id="767395141" name="Persegi Panjang 2"/>
                          <wps:cNvSpPr/>
                          <wps:spPr>
                            <a:xfrm>
                              <a:off x="0" y="166687"/>
                              <a:ext cx="4414520" cy="1315720"/>
                            </a:xfrm>
                            <a:prstGeom prst="rect">
                              <a:avLst/>
                            </a:prstGeom>
                            <a:solidFill>
                              <a:schemeClr val="accent1">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08841546" name="Gambar 3"/>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62833" y="23720"/>
                              <a:ext cx="466090" cy="466090"/>
                            </a:xfrm>
                            <a:prstGeom prst="rect">
                              <a:avLst/>
                            </a:prstGeom>
                          </pic:spPr>
                        </pic:pic>
                        <wps:wsp>
                          <wps:cNvPr id="1283108933" name="Kotak Teks 18"/>
                          <wps:cNvSpPr txBox="1"/>
                          <wps:spPr>
                            <a:xfrm>
                              <a:off x="4763" y="428625"/>
                              <a:ext cx="4409590" cy="9474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3E5EBC" w14:textId="29A46754" w:rsidR="00377823" w:rsidRPr="00CD5277" w:rsidRDefault="00377823" w:rsidP="003232B1">
                                <w:pPr>
                                  <w:rPr>
                                    <w:rFonts w:eastAsia="MS Mincho" w:cstheme="minorHAnsi"/>
                                    <w:color w:val="404040" w:themeColor="text1" w:themeTint="BF"/>
                                    <w:sz w:val="22"/>
                                    <w:szCs w:val="22"/>
                                  </w:rPr>
                                </w:pPr>
                                <w:r>
                                  <w:rPr>
                                    <w:rFonts w:ascii="Cascadia Mono SemiLight" w:eastAsia="MS Mincho" w:hAnsi="Cascadia Mono SemiLight" w:cs="Cascadia Mono SemiLight"/>
                                    <w:color w:val="595959" w:themeColor="text1" w:themeTint="A6"/>
                                    <w:sz w:val="24"/>
                                    <w:szCs w:val="24"/>
                                  </w:rPr>
                                  <w:tab/>
                                </w:r>
                                <w:r>
                                  <w:rPr>
                                    <w:rFonts w:eastAsia="MS Mincho" w:cstheme="minorHAnsi"/>
                                    <w:color w:val="404040" w:themeColor="text1" w:themeTint="BF"/>
                                    <w:sz w:val="22"/>
                                    <w:szCs w:val="22"/>
                                  </w:rPr>
                                  <w:t>Pasangan sifat ke</w:t>
                                </w:r>
                                <w:r w:rsidR="008E02C4">
                                  <w:rPr>
                                    <w:rFonts w:eastAsia="MS Mincho" w:cstheme="minorHAnsi"/>
                                    <w:color w:val="404040" w:themeColor="text1" w:themeTint="BF"/>
                                    <w:sz w:val="22"/>
                                    <w:szCs w:val="22"/>
                                  </w:rPr>
                                  <w:t>empat</w:t>
                                </w:r>
                                <w:r>
                                  <w:rPr>
                                    <w:rFonts w:eastAsia="MS Mincho" w:cstheme="minorHAnsi"/>
                                    <w:color w:val="404040" w:themeColor="text1" w:themeTint="BF"/>
                                    <w:sz w:val="22"/>
                                    <w:szCs w:val="22"/>
                                  </w:rPr>
                                  <w:t xml:space="preserve"> ini membahas tentang kondisi </w:t>
                                </w:r>
                                <w:r w:rsidR="006B3C9B">
                                  <w:rPr>
                                    <w:rFonts w:eastAsia="MS Mincho" w:cstheme="minorHAnsi"/>
                                    <w:color w:val="404040" w:themeColor="text1" w:themeTint="BF"/>
                                    <w:sz w:val="22"/>
                                    <w:szCs w:val="22"/>
                                  </w:rPr>
                                  <w:t>rongga mulut</w:t>
                                </w:r>
                                <w:r>
                                  <w:rPr>
                                    <w:rFonts w:eastAsia="MS Mincho" w:cstheme="minorHAnsi"/>
                                    <w:color w:val="404040" w:themeColor="text1" w:themeTint="BF"/>
                                    <w:sz w:val="22"/>
                                    <w:szCs w:val="22"/>
                                  </w:rPr>
                                  <w:t xml:space="preserve"> ketika mengucapkan huruf, jadi kata kunci pasangan ini </w:t>
                                </w:r>
                                <w:r w:rsidRPr="00CD5277">
                                  <w:rPr>
                                    <w:rFonts w:eastAsia="MS Mincho" w:cstheme="minorHAnsi"/>
                                    <w:color w:val="404040" w:themeColor="text1" w:themeTint="BF"/>
                                    <w:sz w:val="22"/>
                                    <w:szCs w:val="22"/>
                                  </w:rPr>
                                  <w:t>adalah</w:t>
                                </w:r>
                                <w:r>
                                  <w:rPr>
                                    <w:rFonts w:eastAsia="MS Mincho" w:cstheme="minorHAnsi"/>
                                    <w:color w:val="404040" w:themeColor="text1" w:themeTint="BF"/>
                                    <w:sz w:val="22"/>
                                    <w:szCs w:val="22"/>
                                  </w:rPr>
                                  <w:t xml:space="preserve"> Kondisi </w:t>
                                </w:r>
                                <w:r w:rsidR="006B3C9B">
                                  <w:rPr>
                                    <w:rFonts w:eastAsia="MS Mincho" w:cstheme="minorHAnsi"/>
                                    <w:color w:val="404040" w:themeColor="text1" w:themeTint="BF"/>
                                    <w:sz w:val="22"/>
                                    <w:szCs w:val="22"/>
                                  </w:rPr>
                                  <w:t>rongga mulut</w:t>
                                </w:r>
                                <w:r w:rsidRPr="00CD5277">
                                  <w:rPr>
                                    <w:rFonts w:eastAsia="MS Mincho" w:cstheme="minorHAnsi"/>
                                    <w:color w:val="404040" w:themeColor="text1" w:themeTint="BF"/>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39758441" name="Kotak Teks 18"/>
                        <wps:cNvSpPr txBox="1"/>
                        <wps:spPr>
                          <a:xfrm>
                            <a:off x="516466" y="93133"/>
                            <a:ext cx="1627414" cy="3675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693B70" w14:textId="64CCCE68" w:rsidR="00191CB0" w:rsidRPr="00CD5277" w:rsidRDefault="00191CB0" w:rsidP="00EB6F95">
                              <w:pPr>
                                <w:rPr>
                                  <w:rFonts w:eastAsia="MS Mincho" w:cstheme="minorHAnsi"/>
                                  <w:color w:val="404040" w:themeColor="text1" w:themeTint="BF"/>
                                  <w:sz w:val="22"/>
                                  <w:szCs w:val="22"/>
                                </w:rPr>
                              </w:pPr>
                              <w:r>
                                <w:rPr>
                                  <w:color w:val="404040" w:themeColor="text1" w:themeTint="BF"/>
                                  <w:sz w:val="22"/>
                                  <w:szCs w:val="22"/>
                                </w:rPr>
                                <w:t>Al Ithbaq X Al Infitah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28EDAC8" id="Grup 1733006610" o:spid="_x0000_s1376" style="position:absolute;margin-left:-.35pt;margin-top:-10pt;width:347.6pt;height:114.75pt;z-index:251654278" coordsize="44145,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">
                <v:group id="Grup 7" o:spid="_x0000_s1377" style="position:absolute;width:44145;height:14573" coordorigin=",237" coordsize="44145,14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">
                  <v:rect id="Persegi Panjang 2" o:spid="_x0000_s1378" style="position:absolute;top:1666;width:44145;height:131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" fillcolor="#f9d277 [1940]" stroked="f" strokeweight="1pt"/>
                  <v:shape id="Gambar 3" o:spid="_x0000_s1379" type="#_x0000_t75" style="position:absolute;left:628;top:237;width:4661;height:4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">
                    <v:imagedata r:id="rId51" o:title=""/>
                  </v:shape>
                  <v:shape id="Kotak Teks 18" o:spid="_x0000_s1380" type="#_x0000_t202" style="position:absolute;left:47;top:4286;width:44096;height:9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" filled="f" stroked="f">
                    <v:textbox>
                      <w:txbxContent>
                        <w:p w14:paraId="3A3E5EBC" w14:textId="29A46754" w:rsidR="00377823" w:rsidRPr="00CD5277" w:rsidRDefault="00377823" w:rsidP="003232B1">
                          <w:pPr>
                            <w:rPr>
                              <w:rFonts w:eastAsia="MS Mincho" w:cstheme="minorHAnsi"/>
                              <w:color w:val="404040" w:themeColor="text1" w:themeTint="BF"/>
                              <w:sz w:val="22"/>
                              <w:szCs w:val="22"/>
                            </w:rPr>
                          </w:pPr>
                          <w:r>
                            <w:rPr>
                              <w:rFonts w:ascii="Cascadia Mono SemiLight" w:eastAsia="MS Mincho" w:hAnsi="Cascadia Mono SemiLight" w:cs="Cascadia Mono SemiLight"/>
                              <w:color w:val="595959" w:themeColor="text1" w:themeTint="A6"/>
                              <w:sz w:val="24"/>
                              <w:szCs w:val="24"/>
                            </w:rPr>
                            <w:tab/>
                          </w:r>
                          <w:r>
                            <w:rPr>
                              <w:rFonts w:eastAsia="MS Mincho" w:cstheme="minorHAnsi"/>
                              <w:color w:val="404040" w:themeColor="text1" w:themeTint="BF"/>
                              <w:sz w:val="22"/>
                              <w:szCs w:val="22"/>
                            </w:rPr>
                            <w:t>Pasangan sifat ke</w:t>
                          </w:r>
                          <w:r w:rsidR="008E02C4">
                            <w:rPr>
                              <w:rFonts w:eastAsia="MS Mincho" w:cstheme="minorHAnsi"/>
                              <w:color w:val="404040" w:themeColor="text1" w:themeTint="BF"/>
                              <w:sz w:val="22"/>
                              <w:szCs w:val="22"/>
                            </w:rPr>
                            <w:t>empat</w:t>
                          </w:r>
                          <w:r>
                            <w:rPr>
                              <w:rFonts w:eastAsia="MS Mincho" w:cstheme="minorHAnsi"/>
                              <w:color w:val="404040" w:themeColor="text1" w:themeTint="BF"/>
                              <w:sz w:val="22"/>
                              <w:szCs w:val="22"/>
                            </w:rPr>
                            <w:t xml:space="preserve"> ini membahas tentang kondisi </w:t>
                          </w:r>
                          <w:r w:rsidR="006B3C9B">
                            <w:rPr>
                              <w:rFonts w:eastAsia="MS Mincho" w:cstheme="minorHAnsi"/>
                              <w:color w:val="404040" w:themeColor="text1" w:themeTint="BF"/>
                              <w:sz w:val="22"/>
                              <w:szCs w:val="22"/>
                            </w:rPr>
                            <w:t>rongga mulut</w:t>
                          </w:r>
                          <w:r>
                            <w:rPr>
                              <w:rFonts w:eastAsia="MS Mincho" w:cstheme="minorHAnsi"/>
                              <w:color w:val="404040" w:themeColor="text1" w:themeTint="BF"/>
                              <w:sz w:val="22"/>
                              <w:szCs w:val="22"/>
                            </w:rPr>
                            <w:t xml:space="preserve"> ketika mengucapkan huruf, jadi kata kunci pasangan ini </w:t>
                          </w:r>
                          <w:r w:rsidRPr="00CD5277">
                            <w:rPr>
                              <w:rFonts w:eastAsia="MS Mincho" w:cstheme="minorHAnsi"/>
                              <w:color w:val="404040" w:themeColor="text1" w:themeTint="BF"/>
                              <w:sz w:val="22"/>
                              <w:szCs w:val="22"/>
                            </w:rPr>
                            <w:t>adalah</w:t>
                          </w:r>
                          <w:r>
                            <w:rPr>
                              <w:rFonts w:eastAsia="MS Mincho" w:cstheme="minorHAnsi"/>
                              <w:color w:val="404040" w:themeColor="text1" w:themeTint="BF"/>
                              <w:sz w:val="22"/>
                              <w:szCs w:val="22"/>
                            </w:rPr>
                            <w:t xml:space="preserve"> Kondisi </w:t>
                          </w:r>
                          <w:r w:rsidR="006B3C9B">
                            <w:rPr>
                              <w:rFonts w:eastAsia="MS Mincho" w:cstheme="minorHAnsi"/>
                              <w:color w:val="404040" w:themeColor="text1" w:themeTint="BF"/>
                              <w:sz w:val="22"/>
                              <w:szCs w:val="22"/>
                            </w:rPr>
                            <w:t>rongga mulut</w:t>
                          </w:r>
                          <w:r w:rsidRPr="00CD5277">
                            <w:rPr>
                              <w:rFonts w:eastAsia="MS Mincho" w:cstheme="minorHAnsi"/>
                              <w:color w:val="404040" w:themeColor="text1" w:themeTint="BF"/>
                              <w:sz w:val="22"/>
                              <w:szCs w:val="22"/>
                            </w:rPr>
                            <w:t>.</w:t>
                          </w:r>
                        </w:p>
                      </w:txbxContent>
                    </v:textbox>
                  </v:shape>
                </v:group>
                <v:shape id="Kotak Teks 18" o:spid="_x0000_s1381" type="#_x0000_t202" style="position:absolute;left:5164;top:931;width:16274;height:3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" filled="f" stroked="f">
                  <v:textbox>
                    <w:txbxContent>
                      <w:p w14:paraId="42693B70" w14:textId="64CCCE68" w:rsidR="00191CB0" w:rsidRPr="00CD5277" w:rsidRDefault="00191CB0" w:rsidP="00EB6F95">
                        <w:pPr>
                          <w:rPr>
                            <w:rFonts w:eastAsia="MS Mincho" w:cstheme="minorHAnsi"/>
                            <w:color w:val="404040" w:themeColor="text1" w:themeTint="BF"/>
                            <w:sz w:val="22"/>
                            <w:szCs w:val="22"/>
                          </w:rPr>
                        </w:pPr>
                        <w:r>
                          <w:rPr>
                            <w:color w:val="404040" w:themeColor="text1" w:themeTint="BF"/>
                            <w:sz w:val="22"/>
                            <w:szCs w:val="22"/>
                          </w:rPr>
                          <w:t>Al Ithbaq X Al Infitah</w:t>
                        </w:r>
                      </w:p>
                    </w:txbxContent>
                  </v:textbox>
                </v:shape>
              </v:group>
            </w:pict>
          </mc:Fallback>
        </mc:AlternateContent>
      </w:r>
      <w:r w:rsidR="001F5908">
        <mc:AlternateContent>
          <mc:Choice Requires="wps">
            <w:drawing>
              <wp:anchor distT="0" distB="0" distL="114300" distR="114300" simplePos="0" relativeHeight="251654277" behindDoc="0" locked="0" layoutInCell="1" allowOverlap="1" wp14:anchorId="23641F35" wp14:editId="3A8C732E">
                <wp:simplePos x="0" y="0"/>
                <wp:positionH relativeFrom="page">
                  <wp:align>left</wp:align>
                </wp:positionH>
                <wp:positionV relativeFrom="paragraph">
                  <wp:posOffset>5524500</wp:posOffset>
                </wp:positionV>
                <wp:extent cx="5317581" cy="1314491"/>
                <wp:effectExtent l="0" t="0" r="0" b="0"/>
                <wp:wrapNone/>
                <wp:docPr id="2056887600" name="Persegi Panjang 2056887600"/>
                <wp:cNvGraphicFramePr/>
                <a:graphic xmlns:a="http://schemas.openxmlformats.org/drawingml/2006/main">
                  <a:graphicData uri="http://schemas.microsoft.com/office/word/2010/wordprocessingShape">
                    <wps:wsp>
                      <wps:cNvSpPr/>
                      <wps:spPr>
                        <a:xfrm>
                          <a:off x="0" y="0"/>
                          <a:ext cx="5317581" cy="1314491"/>
                        </a:xfrm>
                        <a:prstGeom prst="rect">
                          <a:avLst/>
                        </a:prstGeom>
                        <a:solidFill>
                          <a:schemeClr val="accent1">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0DF3FDC" w14:textId="0EEB1B03" w:rsidR="006B3C9B" w:rsidRPr="00AE27FA" w:rsidRDefault="00B51C2C" w:rsidP="002E318C">
                            <w:pPr>
                              <w:ind w:firstLine="720"/>
                              <w:jc w:val="center"/>
                              <w:rPr>
                                <w:color w:val="743C08" w:themeColor="accent3"/>
                                <w:sz w:val="22"/>
                                <w:szCs w:val="22"/>
                              </w:rPr>
                            </w:pPr>
                            <w:r w:rsidRPr="00AE27FA">
                              <w:rPr>
                                <w:color w:val="743C08" w:themeColor="accent3"/>
                                <w:sz w:val="22"/>
                                <w:szCs w:val="22"/>
                              </w:rPr>
                              <w:t>Sebagian besar para Ulama</w:t>
                            </w:r>
                            <w:r w:rsidR="002E318C" w:rsidRPr="00AE27FA">
                              <w:rPr>
                                <w:color w:val="743C08" w:themeColor="accent3"/>
                                <w:sz w:val="22"/>
                                <w:szCs w:val="22"/>
                              </w:rPr>
                              <w:t>’</w:t>
                            </w:r>
                            <w:r w:rsidR="008B225F" w:rsidRPr="00AE27FA">
                              <w:rPr>
                                <w:color w:val="743C08" w:themeColor="accent3"/>
                                <w:sz w:val="22"/>
                                <w:szCs w:val="22"/>
                              </w:rPr>
                              <w:t xml:space="preserve"> tidak memasukkan </w:t>
                            </w:r>
                            <w:r w:rsidR="005A0C75" w:rsidRPr="00AE27FA">
                              <w:rPr>
                                <w:color w:val="743C08" w:themeColor="accent3"/>
                                <w:sz w:val="22"/>
                                <w:szCs w:val="22"/>
                              </w:rPr>
                              <w:t>sepasang</w:t>
                            </w:r>
                            <w:r w:rsidR="008B225F" w:rsidRPr="00AE27FA">
                              <w:rPr>
                                <w:color w:val="743C08" w:themeColor="accent3"/>
                                <w:sz w:val="22"/>
                                <w:szCs w:val="22"/>
                              </w:rPr>
                              <w:t xml:space="preserve"> sifat</w:t>
                            </w:r>
                            <w:r w:rsidR="002E318C" w:rsidRPr="00AE27FA">
                              <w:rPr>
                                <w:color w:val="743C08" w:themeColor="accent3"/>
                                <w:sz w:val="22"/>
                                <w:szCs w:val="22"/>
                              </w:rPr>
                              <w:t xml:space="preserve"> </w:t>
                            </w:r>
                            <w:r w:rsidR="008B225F" w:rsidRPr="00AE27FA">
                              <w:rPr>
                                <w:color w:val="743C08" w:themeColor="accent3"/>
                                <w:sz w:val="22"/>
                                <w:szCs w:val="22"/>
                              </w:rPr>
                              <w:t xml:space="preserve">terakhir ini sebagai salah satu dari </w:t>
                            </w:r>
                            <w:r w:rsidR="00C333BD" w:rsidRPr="00AE27FA">
                              <w:rPr>
                                <w:color w:val="743C08" w:themeColor="accent3"/>
                                <w:sz w:val="22"/>
                                <w:szCs w:val="22"/>
                              </w:rPr>
                              <w:t>sifat huruf karena tidak ada hubungannya dengan hukum tajwid</w:t>
                            </w:r>
                            <w:r w:rsidR="005A0C75" w:rsidRPr="00AE27FA">
                              <w:rPr>
                                <w:color w:val="743C08" w:themeColor="accent3"/>
                                <w:sz w:val="22"/>
                                <w:szCs w:val="22"/>
                              </w:rPr>
                              <w:t>.</w:t>
                            </w:r>
                            <w:r w:rsidR="00C333BD" w:rsidRPr="00AE27FA">
                              <w:rPr>
                                <w:color w:val="743C08" w:themeColor="accent3"/>
                                <w:sz w:val="22"/>
                                <w:szCs w:val="22"/>
                              </w:rPr>
                              <w:t xml:space="preserve"> </w:t>
                            </w:r>
                            <w:r w:rsidR="005A0C75" w:rsidRPr="00AE27FA">
                              <w:rPr>
                                <w:color w:val="743C08" w:themeColor="accent3"/>
                                <w:sz w:val="22"/>
                                <w:szCs w:val="22"/>
                              </w:rPr>
                              <w:t>T</w:t>
                            </w:r>
                            <w:r w:rsidR="00C333BD" w:rsidRPr="00AE27FA">
                              <w:rPr>
                                <w:color w:val="743C08" w:themeColor="accent3"/>
                                <w:sz w:val="22"/>
                                <w:szCs w:val="22"/>
                              </w:rPr>
                              <w:t>api</w:t>
                            </w:r>
                            <w:r w:rsidR="005A0C75" w:rsidRPr="00AE27FA">
                              <w:rPr>
                                <w:color w:val="743C08" w:themeColor="accent3"/>
                                <w:sz w:val="22"/>
                                <w:szCs w:val="22"/>
                              </w:rPr>
                              <w:t>,</w:t>
                            </w:r>
                            <w:r w:rsidR="00C333BD" w:rsidRPr="00AE27FA">
                              <w:rPr>
                                <w:color w:val="743C08" w:themeColor="accent3"/>
                                <w:sz w:val="22"/>
                                <w:szCs w:val="22"/>
                              </w:rPr>
                              <w:t xml:space="preserve"> Imam Jazari memasukkannya kedalam sifat huruf karena</w:t>
                            </w:r>
                            <w:r w:rsidR="008A0264" w:rsidRPr="00AE27FA">
                              <w:rPr>
                                <w:color w:val="743C08" w:themeColor="accent3"/>
                                <w:sz w:val="22"/>
                                <w:szCs w:val="22"/>
                              </w:rPr>
                              <w:t xml:space="preserve"> agar jumlahnya sama sengan makhorijul huruf agar para penuntut ilmu mudah dalam menghafalnya</w:t>
                            </w:r>
                            <w:r w:rsidR="00B7543C" w:rsidRPr="00AE27FA">
                              <w:rPr>
                                <w:color w:val="743C08" w:themeColor="accent3"/>
                                <w:sz w:val="22"/>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641F35" id="Persegi Panjang 2056887600" o:spid="_x0000_s1382" style="position:absolute;margin-left:0;margin-top:435pt;width:418.7pt;height:103.5pt;z-index:251654277;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" fillcolor="#f9d277 [1940]" stroked="f" strokeweight="1pt">
                <v:textbox>
                  <w:txbxContent>
                    <w:p w14:paraId="20DF3FDC" w14:textId="0EEB1B03" w:rsidR="006B3C9B" w:rsidRPr="00AE27FA" w:rsidRDefault="00B51C2C" w:rsidP="002E318C">
                      <w:pPr>
                        <w:ind w:firstLine="720"/>
                        <w:jc w:val="center"/>
                        <w:rPr>
                          <w:color w:val="743C08" w:themeColor="accent3"/>
                          <w:sz w:val="22"/>
                          <w:szCs w:val="22"/>
                        </w:rPr>
                      </w:pPr>
                      <w:r w:rsidRPr="00AE27FA">
                        <w:rPr>
                          <w:color w:val="743C08" w:themeColor="accent3"/>
                          <w:sz w:val="22"/>
                          <w:szCs w:val="22"/>
                        </w:rPr>
                        <w:t>Sebagian besar para Ulama</w:t>
                      </w:r>
                      <w:r w:rsidR="002E318C" w:rsidRPr="00AE27FA">
                        <w:rPr>
                          <w:color w:val="743C08" w:themeColor="accent3"/>
                          <w:sz w:val="22"/>
                          <w:szCs w:val="22"/>
                        </w:rPr>
                        <w:t>’</w:t>
                      </w:r>
                      <w:r w:rsidR="008B225F" w:rsidRPr="00AE27FA">
                        <w:rPr>
                          <w:color w:val="743C08" w:themeColor="accent3"/>
                          <w:sz w:val="22"/>
                          <w:szCs w:val="22"/>
                        </w:rPr>
                        <w:t xml:space="preserve"> tidak memasukkan </w:t>
                      </w:r>
                      <w:r w:rsidR="005A0C75" w:rsidRPr="00AE27FA">
                        <w:rPr>
                          <w:color w:val="743C08" w:themeColor="accent3"/>
                          <w:sz w:val="22"/>
                          <w:szCs w:val="22"/>
                        </w:rPr>
                        <w:t>sepasang</w:t>
                      </w:r>
                      <w:r w:rsidR="008B225F" w:rsidRPr="00AE27FA">
                        <w:rPr>
                          <w:color w:val="743C08" w:themeColor="accent3"/>
                          <w:sz w:val="22"/>
                          <w:szCs w:val="22"/>
                        </w:rPr>
                        <w:t xml:space="preserve"> sifat</w:t>
                      </w:r>
                      <w:r w:rsidR="002E318C" w:rsidRPr="00AE27FA">
                        <w:rPr>
                          <w:color w:val="743C08" w:themeColor="accent3"/>
                          <w:sz w:val="22"/>
                          <w:szCs w:val="22"/>
                        </w:rPr>
                        <w:t xml:space="preserve"> </w:t>
                      </w:r>
                      <w:r w:rsidR="008B225F" w:rsidRPr="00AE27FA">
                        <w:rPr>
                          <w:color w:val="743C08" w:themeColor="accent3"/>
                          <w:sz w:val="22"/>
                          <w:szCs w:val="22"/>
                        </w:rPr>
                        <w:t xml:space="preserve">terakhir ini sebagai salah satu dari </w:t>
                      </w:r>
                      <w:r w:rsidR="00C333BD" w:rsidRPr="00AE27FA">
                        <w:rPr>
                          <w:color w:val="743C08" w:themeColor="accent3"/>
                          <w:sz w:val="22"/>
                          <w:szCs w:val="22"/>
                        </w:rPr>
                        <w:t>sifat huruf karena tidak ada hubungannya dengan hukum tajwid</w:t>
                      </w:r>
                      <w:r w:rsidR="005A0C75" w:rsidRPr="00AE27FA">
                        <w:rPr>
                          <w:color w:val="743C08" w:themeColor="accent3"/>
                          <w:sz w:val="22"/>
                          <w:szCs w:val="22"/>
                        </w:rPr>
                        <w:t>.</w:t>
                      </w:r>
                      <w:r w:rsidR="00C333BD" w:rsidRPr="00AE27FA">
                        <w:rPr>
                          <w:color w:val="743C08" w:themeColor="accent3"/>
                          <w:sz w:val="22"/>
                          <w:szCs w:val="22"/>
                        </w:rPr>
                        <w:t xml:space="preserve"> </w:t>
                      </w:r>
                      <w:r w:rsidR="005A0C75" w:rsidRPr="00AE27FA">
                        <w:rPr>
                          <w:color w:val="743C08" w:themeColor="accent3"/>
                          <w:sz w:val="22"/>
                          <w:szCs w:val="22"/>
                        </w:rPr>
                        <w:t>T</w:t>
                      </w:r>
                      <w:r w:rsidR="00C333BD" w:rsidRPr="00AE27FA">
                        <w:rPr>
                          <w:color w:val="743C08" w:themeColor="accent3"/>
                          <w:sz w:val="22"/>
                          <w:szCs w:val="22"/>
                        </w:rPr>
                        <w:t>api</w:t>
                      </w:r>
                      <w:r w:rsidR="005A0C75" w:rsidRPr="00AE27FA">
                        <w:rPr>
                          <w:color w:val="743C08" w:themeColor="accent3"/>
                          <w:sz w:val="22"/>
                          <w:szCs w:val="22"/>
                        </w:rPr>
                        <w:t>,</w:t>
                      </w:r>
                      <w:r w:rsidR="00C333BD" w:rsidRPr="00AE27FA">
                        <w:rPr>
                          <w:color w:val="743C08" w:themeColor="accent3"/>
                          <w:sz w:val="22"/>
                          <w:szCs w:val="22"/>
                        </w:rPr>
                        <w:t xml:space="preserve"> Imam Jazari memasukkannya kedalam sifat huruf karena</w:t>
                      </w:r>
                      <w:r w:rsidR="008A0264" w:rsidRPr="00AE27FA">
                        <w:rPr>
                          <w:color w:val="743C08" w:themeColor="accent3"/>
                          <w:sz w:val="22"/>
                          <w:szCs w:val="22"/>
                        </w:rPr>
                        <w:t xml:space="preserve"> agar jumlahnya sama sengan makhorijul huruf agar para penuntut ilmu mudah dalam menghafalnya</w:t>
                      </w:r>
                      <w:r w:rsidR="00B7543C" w:rsidRPr="00AE27FA">
                        <w:rPr>
                          <w:color w:val="743C08" w:themeColor="accent3"/>
                          <w:sz w:val="22"/>
                          <w:szCs w:val="22"/>
                        </w:rPr>
                        <w:t>.</w:t>
                      </w:r>
                    </w:p>
                  </w:txbxContent>
                </v:textbox>
                <w10:wrap anchorx="page"/>
              </v:rect>
            </w:pict>
          </mc:Fallback>
        </mc:AlternateContent>
      </w:r>
      <w:r w:rsidR="00673BD1">
        <w:rPr>
          <w:rFonts w:asciiTheme="majorHAnsi" w:eastAsiaTheme="majorEastAsia" w:hAnsiTheme="majorHAnsi" w:cstheme="majorBidi"/>
          <w:color w:val="C68D08" w:themeColor="accent1" w:themeShade="BF"/>
          <w:sz w:val="36"/>
          <w:szCs w:val="36"/>
          <w:lang w:val="id-ID"/>
        </w:rPr>
        <mc:AlternateContent>
          <mc:Choice Requires="wps">
            <w:drawing>
              <wp:anchor distT="0" distB="0" distL="114300" distR="114300" simplePos="0" relativeHeight="251654274" behindDoc="0" locked="0" layoutInCell="1" allowOverlap="1" wp14:anchorId="21C9199D" wp14:editId="2347B81B">
                <wp:simplePos x="0" y="0"/>
                <wp:positionH relativeFrom="margin">
                  <wp:align>right</wp:align>
                </wp:positionH>
                <wp:positionV relativeFrom="paragraph">
                  <wp:posOffset>5896</wp:posOffset>
                </wp:positionV>
                <wp:extent cx="4414520" cy="5519057"/>
                <wp:effectExtent l="0" t="0" r="5080" b="5715"/>
                <wp:wrapNone/>
                <wp:docPr id="1852067015" name="Persegi Panjang 1852067015"/>
                <wp:cNvGraphicFramePr/>
                <a:graphic xmlns:a="http://schemas.openxmlformats.org/drawingml/2006/main">
                  <a:graphicData uri="http://schemas.microsoft.com/office/word/2010/wordprocessingShape">
                    <wps:wsp>
                      <wps:cNvSpPr/>
                      <wps:spPr>
                        <a:xfrm rot="10800000">
                          <a:off x="0" y="0"/>
                          <a:ext cx="4414520" cy="5519057"/>
                        </a:xfrm>
                        <a:prstGeom prst="rect">
                          <a:avLst/>
                        </a:prstGeom>
                        <a:solidFill>
                          <a:srgbClr val="FDEAB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487FD4" w14:textId="77777777" w:rsidR="002D6EF2" w:rsidRDefault="002D6EF2" w:rsidP="00A7197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C9199D" id="Persegi Panjang 1852067015" o:spid="_x0000_s1383" style="position:absolute;margin-left:296.4pt;margin-top:.45pt;width:347.6pt;height:434.55pt;rotation:180;z-index:25165427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" fillcolor="#fdeabc" stroked="f" strokeweight="1pt">
                <v:textbox>
                  <w:txbxContent>
                    <w:p w14:paraId="30487FD4" w14:textId="77777777" w:rsidR="002D6EF2" w:rsidRDefault="002D6EF2" w:rsidP="00A7197E">
                      <w:pPr>
                        <w:jc w:val="center"/>
                      </w:pPr>
                    </w:p>
                  </w:txbxContent>
                </v:textbox>
                <w10:wrap anchorx="margin"/>
              </v:rect>
            </w:pict>
          </mc:Fallback>
        </mc:AlternateContent>
      </w:r>
      <w:r w:rsidR="00673BD1">
        <w:rPr>
          <w:rFonts w:asciiTheme="majorHAnsi" w:eastAsiaTheme="majorEastAsia" w:hAnsiTheme="majorHAnsi" w:cstheme="majorBidi"/>
          <w:color w:val="C68D08" w:themeColor="accent1" w:themeShade="BF"/>
          <w:sz w:val="36"/>
          <w:szCs w:val="36"/>
          <w:lang w:val="id-ID"/>
        </w:rPr>
        <mc:AlternateContent>
          <mc:Choice Requires="wpg">
            <w:drawing>
              <wp:anchor distT="0" distB="0" distL="114300" distR="114300" simplePos="0" relativeHeight="251654276" behindDoc="0" locked="0" layoutInCell="1" allowOverlap="1" wp14:anchorId="3E3D592D" wp14:editId="5C04ADCD">
                <wp:simplePos x="0" y="0"/>
                <wp:positionH relativeFrom="margin">
                  <wp:posOffset>70757</wp:posOffset>
                </wp:positionH>
                <wp:positionV relativeFrom="paragraph">
                  <wp:posOffset>3695700</wp:posOffset>
                </wp:positionV>
                <wp:extent cx="4276725" cy="1790700"/>
                <wp:effectExtent l="0" t="0" r="0" b="0"/>
                <wp:wrapNone/>
                <wp:docPr id="1984832664" name="Grup 1984832664"/>
                <wp:cNvGraphicFramePr/>
                <a:graphic xmlns:a="http://schemas.openxmlformats.org/drawingml/2006/main">
                  <a:graphicData uri="http://schemas.microsoft.com/office/word/2010/wordprocessingGroup">
                    <wpg:wgp>
                      <wpg:cNvGrpSpPr/>
                      <wpg:grpSpPr>
                        <a:xfrm>
                          <a:off x="0" y="0"/>
                          <a:ext cx="4276725" cy="1790700"/>
                          <a:chOff x="0" y="-35949"/>
                          <a:chExt cx="4277360" cy="1943891"/>
                        </a:xfrm>
                      </wpg:grpSpPr>
                      <wps:wsp>
                        <wps:cNvPr id="1310239852" name="Kotak Teks 18"/>
                        <wps:cNvSpPr txBox="1"/>
                        <wps:spPr>
                          <a:xfrm>
                            <a:off x="2195681" y="-35949"/>
                            <a:ext cx="2060575" cy="9745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7C78F6" w14:textId="5893C5FC" w:rsidR="0090034F" w:rsidRPr="002E17E0" w:rsidRDefault="005700BD" w:rsidP="003A6BE2">
                              <w:pPr>
                                <w:spacing w:after="0" w:line="240" w:lineRule="auto"/>
                                <w:jc w:val="right"/>
                                <w:rPr>
                                  <w:color w:val="C68D08" w:themeColor="accent1" w:themeShade="BF"/>
                                  <w:sz w:val="40"/>
                                  <w:szCs w:val="40"/>
                                </w:rPr>
                              </w:pPr>
                              <w:r>
                                <w:rPr>
                                  <w:color w:val="C68D08" w:themeColor="accent1" w:themeShade="BF"/>
                                  <w:sz w:val="40"/>
                                  <w:szCs w:val="40"/>
                                </w:rPr>
                                <w:t>AL ISHMAT</w:t>
                              </w:r>
                            </w:p>
                            <w:p w14:paraId="3E393A87" w14:textId="522B0E10" w:rsidR="0090034F" w:rsidRPr="00D75112" w:rsidRDefault="0090034F" w:rsidP="003A6BE2">
                              <w:pPr>
                                <w:spacing w:before="120" w:after="100" w:afterAutospacing="1" w:line="120" w:lineRule="auto"/>
                                <w:jc w:val="right"/>
                                <w:rPr>
                                  <w:rFonts w:ascii="Dubai" w:hAnsi="Dubai" w:cs="Dubai"/>
                                  <w:color w:val="743C08" w:themeColor="accent3"/>
                                  <w:sz w:val="48"/>
                                  <w:szCs w:val="48"/>
                                </w:rPr>
                              </w:pPr>
                              <w:r>
                                <w:rPr>
                                  <w:rFonts w:ascii="Dubai" w:hAnsi="Dubai" w:cs="Dubai" w:hint="cs"/>
                                  <w:color w:val="743C08" w:themeColor="accent3"/>
                                  <w:sz w:val="48"/>
                                  <w:szCs w:val="48"/>
                                  <w:rtl/>
                                </w:rPr>
                                <w:t>ا</w:t>
                              </w:r>
                              <w:r w:rsidR="005700BD">
                                <w:rPr>
                                  <w:rFonts w:ascii="Dubai" w:hAnsi="Dubai" w:cs="Dubai" w:hint="cs"/>
                                  <w:color w:val="743C08" w:themeColor="accent3"/>
                                  <w:sz w:val="48"/>
                                  <w:szCs w:val="48"/>
                                  <w:rtl/>
                                </w:rPr>
                                <w:t>لإصمات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7898928" name="Kotak Teks 18"/>
                        <wps:cNvSpPr txBox="1"/>
                        <wps:spPr>
                          <a:xfrm>
                            <a:off x="0" y="778787"/>
                            <a:ext cx="4277360" cy="11291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612CF6" w14:textId="0E1A3A99" w:rsidR="0090034F" w:rsidRPr="00ED1F5F" w:rsidRDefault="0090034F" w:rsidP="00725EC5">
                              <w:pPr>
                                <w:rPr>
                                  <w:color w:val="404040" w:themeColor="text1" w:themeTint="BF"/>
                                  <w:sz w:val="21"/>
                                  <w:szCs w:val="21"/>
                                </w:rPr>
                              </w:pPr>
                              <w:r>
                                <w:rPr>
                                  <w:rFonts w:ascii="Cascadia Mono SemiLight" w:eastAsia="MS Mincho" w:hAnsi="Cascadia Mono SemiLight" w:cs="Cascadia Mono SemiLight"/>
                                  <w:color w:val="595959" w:themeColor="text1" w:themeTint="A6"/>
                                  <w:sz w:val="24"/>
                                  <w:szCs w:val="24"/>
                                </w:rPr>
                                <w:tab/>
                              </w:r>
                              <w:r w:rsidRPr="00C506FE">
                                <w:rPr>
                                  <w:rFonts w:eastAsia="MS Mincho" w:cstheme="minorHAnsi"/>
                                  <w:color w:val="404040" w:themeColor="text1" w:themeTint="BF"/>
                                  <w:sz w:val="22"/>
                                  <w:szCs w:val="22"/>
                                </w:rPr>
                                <w:t xml:space="preserve">Secara bahasa </w:t>
                              </w:r>
                              <w:r w:rsidR="004065E8">
                                <w:rPr>
                                  <w:rFonts w:eastAsia="MS Mincho" w:cstheme="minorHAnsi"/>
                                  <w:color w:val="404040" w:themeColor="text1" w:themeTint="BF"/>
                                  <w:sz w:val="22"/>
                                  <w:szCs w:val="22"/>
                                </w:rPr>
                                <w:t>Ishmat</w:t>
                              </w:r>
                              <w:r>
                                <w:rPr>
                                  <w:rFonts w:eastAsia="MS Mincho" w:cstheme="minorHAnsi"/>
                                  <w:color w:val="404040" w:themeColor="text1" w:themeTint="BF"/>
                                  <w:sz w:val="22"/>
                                  <w:szCs w:val="22"/>
                                </w:rPr>
                                <w:t xml:space="preserve"> </w:t>
                              </w:r>
                              <w:r w:rsidRPr="00C506FE">
                                <w:rPr>
                                  <w:rFonts w:eastAsia="MS Mincho" w:cstheme="minorHAnsi"/>
                                  <w:color w:val="404040" w:themeColor="text1" w:themeTint="BF"/>
                                  <w:sz w:val="22"/>
                                  <w:szCs w:val="22"/>
                                </w:rPr>
                                <w:t>berarti</w:t>
                              </w:r>
                              <w:r>
                                <w:rPr>
                                  <w:rFonts w:eastAsia="MS Mincho" w:cstheme="minorHAnsi"/>
                                  <w:color w:val="404040" w:themeColor="text1" w:themeTint="BF"/>
                                  <w:sz w:val="22"/>
                                  <w:szCs w:val="22"/>
                                </w:rPr>
                                <w:t xml:space="preserve"> </w:t>
                              </w:r>
                              <w:r w:rsidR="004065E8">
                                <w:rPr>
                                  <w:rFonts w:eastAsia="MS Mincho" w:cstheme="minorHAnsi"/>
                                  <w:color w:val="404040" w:themeColor="text1" w:themeTint="BF"/>
                                  <w:sz w:val="22"/>
                                  <w:szCs w:val="22"/>
                                </w:rPr>
                                <w:t>diam / menahan</w:t>
                              </w:r>
                              <w:r>
                                <w:rPr>
                                  <w:rFonts w:eastAsia="MS Mincho" w:cstheme="minorHAnsi"/>
                                  <w:color w:val="404040" w:themeColor="text1" w:themeTint="BF"/>
                                  <w:sz w:val="22"/>
                                  <w:szCs w:val="22"/>
                                </w:rPr>
                                <w:t>,</w:t>
                              </w:r>
                              <w:r w:rsidRPr="00C506FE">
                                <w:rPr>
                                  <w:rFonts w:eastAsia="MS Mincho" w:cstheme="minorHAnsi"/>
                                  <w:color w:val="404040" w:themeColor="text1" w:themeTint="BF"/>
                                  <w:sz w:val="22"/>
                                  <w:szCs w:val="22"/>
                                </w:rPr>
                                <w:t xml:space="preserve"> Secara istilah </w:t>
                              </w:r>
                              <w:r w:rsidR="00EC31CD" w:rsidRPr="00EC31CD">
                                <w:rPr>
                                  <w:rFonts w:eastAsia="MS Mincho" w:cstheme="minorHAnsi"/>
                                  <w:color w:val="404040" w:themeColor="text1" w:themeTint="BF"/>
                                  <w:sz w:val="22"/>
                                  <w:szCs w:val="22"/>
                                </w:rPr>
                                <w:t>berat dan sultinya huruf ketika diucapkan karena keluarnya jauh dari ujung lidah dan ujung bibir.</w:t>
                              </w:r>
                              <w:r>
                                <w:rPr>
                                  <w:rFonts w:eastAsia="MS Mincho" w:cstheme="minorHAnsi"/>
                                  <w:color w:val="404040" w:themeColor="text1" w:themeTint="BF"/>
                                  <w:sz w:val="22"/>
                                  <w:szCs w:val="22"/>
                                </w:rPr>
                                <w:t xml:space="preserve">Huruf hurf </w:t>
                              </w:r>
                              <w:r w:rsidR="001142F7">
                                <w:rPr>
                                  <w:rFonts w:eastAsia="MS Mincho" w:cstheme="minorHAnsi"/>
                                  <w:color w:val="404040" w:themeColor="text1" w:themeTint="BF"/>
                                  <w:sz w:val="22"/>
                                  <w:szCs w:val="22"/>
                                </w:rPr>
                                <w:t>Al Ishmaq</w:t>
                              </w:r>
                              <w:r>
                                <w:rPr>
                                  <w:rFonts w:eastAsia="MS Mincho" w:cstheme="minorHAnsi"/>
                                  <w:color w:val="404040" w:themeColor="text1" w:themeTint="BF"/>
                                  <w:sz w:val="22"/>
                                  <w:szCs w:val="22"/>
                                </w:rPr>
                                <w:t xml:space="preserve"> adalah selain huruf </w:t>
                              </w:r>
                              <w:r w:rsidR="001142F7">
                                <w:rPr>
                                  <w:rFonts w:eastAsia="MS Mincho" w:cstheme="minorHAnsi"/>
                                  <w:color w:val="404040" w:themeColor="text1" w:themeTint="BF"/>
                                  <w:sz w:val="22"/>
                                  <w:szCs w:val="22"/>
                                </w:rPr>
                                <w:t>I</w:t>
                              </w:r>
                              <w:r w:rsidR="00673BD1">
                                <w:rPr>
                                  <w:rFonts w:eastAsia="MS Mincho" w:cstheme="minorHAnsi"/>
                                  <w:color w:val="404040" w:themeColor="text1" w:themeTint="BF"/>
                                  <w:sz w:val="22"/>
                                  <w:szCs w:val="22"/>
                                </w:rPr>
                                <w:t>dzlaq</w:t>
                              </w:r>
                              <w:r>
                                <w:rPr>
                                  <w:rFonts w:eastAsia="MS Mincho" w:cstheme="minorHAnsi"/>
                                  <w:color w:val="404040" w:themeColor="text1" w:themeTint="BF"/>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3D592D" id="Grup 1984832664" o:spid="_x0000_s1384" style="position:absolute;margin-left:5.55pt;margin-top:291pt;width:336.75pt;height:141pt;z-index:251654276;mso-position-horizontal-relative:margin;mso-height-relative:margin" coordorigin=",-359" coordsize="42773,194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">
                <v:shape id="Kotak Teks 18" o:spid="_x0000_s1385" type="#_x0000_t202" style="position:absolute;left:21956;top:-359;width:20606;height:9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" filled="f" stroked="f">
                  <v:textbox>
                    <w:txbxContent>
                      <w:p w14:paraId="2C7C78F6" w14:textId="5893C5FC" w:rsidR="0090034F" w:rsidRPr="002E17E0" w:rsidRDefault="005700BD" w:rsidP="003A6BE2">
                        <w:pPr>
                          <w:spacing w:after="0" w:line="240" w:lineRule="auto"/>
                          <w:jc w:val="right"/>
                          <w:rPr>
                            <w:color w:val="C68D08" w:themeColor="accent1" w:themeShade="BF"/>
                            <w:sz w:val="40"/>
                            <w:szCs w:val="40"/>
                          </w:rPr>
                        </w:pPr>
                        <w:r>
                          <w:rPr>
                            <w:color w:val="C68D08" w:themeColor="accent1" w:themeShade="BF"/>
                            <w:sz w:val="40"/>
                            <w:szCs w:val="40"/>
                          </w:rPr>
                          <w:t>AL ISHMAT</w:t>
                        </w:r>
                      </w:p>
                      <w:p w14:paraId="3E393A87" w14:textId="522B0E10" w:rsidR="0090034F" w:rsidRPr="00D75112" w:rsidRDefault="0090034F" w:rsidP="003A6BE2">
                        <w:pPr>
                          <w:spacing w:before="120" w:after="100" w:afterAutospacing="1" w:line="120" w:lineRule="auto"/>
                          <w:jc w:val="right"/>
                          <w:rPr>
                            <w:rFonts w:ascii="Dubai" w:hAnsi="Dubai" w:cs="Dubai"/>
                            <w:color w:val="743C08" w:themeColor="accent3"/>
                            <w:sz w:val="48"/>
                            <w:szCs w:val="48"/>
                          </w:rPr>
                        </w:pPr>
                        <w:r>
                          <w:rPr>
                            <w:rFonts w:ascii="Dubai" w:hAnsi="Dubai" w:cs="Dubai" w:hint="cs"/>
                            <w:color w:val="743C08" w:themeColor="accent3"/>
                            <w:sz w:val="48"/>
                            <w:szCs w:val="48"/>
                            <w:rtl/>
                          </w:rPr>
                          <w:t>ا</w:t>
                        </w:r>
                        <w:r w:rsidR="005700BD">
                          <w:rPr>
                            <w:rFonts w:ascii="Dubai" w:hAnsi="Dubai" w:cs="Dubai" w:hint="cs"/>
                            <w:color w:val="743C08" w:themeColor="accent3"/>
                            <w:sz w:val="48"/>
                            <w:szCs w:val="48"/>
                            <w:rtl/>
                          </w:rPr>
                          <w:t>لإصمات</w:t>
                        </w:r>
                      </w:p>
                    </w:txbxContent>
                  </v:textbox>
                </v:shape>
                <v:shape id="Kotak Teks 18" o:spid="_x0000_s1386" type="#_x0000_t202" style="position:absolute;top:7787;width:42773;height:11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" filled="f" stroked="f">
                  <v:textbox>
                    <w:txbxContent>
                      <w:p w14:paraId="41612CF6" w14:textId="0E1A3A99" w:rsidR="0090034F" w:rsidRPr="00ED1F5F" w:rsidRDefault="0090034F" w:rsidP="00725EC5">
                        <w:pPr>
                          <w:rPr>
                            <w:color w:val="404040" w:themeColor="text1" w:themeTint="BF"/>
                            <w:sz w:val="21"/>
                            <w:szCs w:val="21"/>
                          </w:rPr>
                        </w:pPr>
                        <w:r>
                          <w:rPr>
                            <w:rFonts w:ascii="Cascadia Mono SemiLight" w:eastAsia="MS Mincho" w:hAnsi="Cascadia Mono SemiLight" w:cs="Cascadia Mono SemiLight"/>
                            <w:color w:val="595959" w:themeColor="text1" w:themeTint="A6"/>
                            <w:sz w:val="24"/>
                            <w:szCs w:val="24"/>
                          </w:rPr>
                          <w:tab/>
                        </w:r>
                        <w:r w:rsidRPr="00C506FE">
                          <w:rPr>
                            <w:rFonts w:eastAsia="MS Mincho" w:cstheme="minorHAnsi"/>
                            <w:color w:val="404040" w:themeColor="text1" w:themeTint="BF"/>
                            <w:sz w:val="22"/>
                            <w:szCs w:val="22"/>
                          </w:rPr>
                          <w:t xml:space="preserve">Secara bahasa </w:t>
                        </w:r>
                        <w:r w:rsidR="004065E8">
                          <w:rPr>
                            <w:rFonts w:eastAsia="MS Mincho" w:cstheme="minorHAnsi"/>
                            <w:color w:val="404040" w:themeColor="text1" w:themeTint="BF"/>
                            <w:sz w:val="22"/>
                            <w:szCs w:val="22"/>
                          </w:rPr>
                          <w:t>Ishmat</w:t>
                        </w:r>
                        <w:r>
                          <w:rPr>
                            <w:rFonts w:eastAsia="MS Mincho" w:cstheme="minorHAnsi"/>
                            <w:color w:val="404040" w:themeColor="text1" w:themeTint="BF"/>
                            <w:sz w:val="22"/>
                            <w:szCs w:val="22"/>
                          </w:rPr>
                          <w:t xml:space="preserve"> </w:t>
                        </w:r>
                        <w:r w:rsidRPr="00C506FE">
                          <w:rPr>
                            <w:rFonts w:eastAsia="MS Mincho" w:cstheme="minorHAnsi"/>
                            <w:color w:val="404040" w:themeColor="text1" w:themeTint="BF"/>
                            <w:sz w:val="22"/>
                            <w:szCs w:val="22"/>
                          </w:rPr>
                          <w:t>berarti</w:t>
                        </w:r>
                        <w:r>
                          <w:rPr>
                            <w:rFonts w:eastAsia="MS Mincho" w:cstheme="minorHAnsi"/>
                            <w:color w:val="404040" w:themeColor="text1" w:themeTint="BF"/>
                            <w:sz w:val="22"/>
                            <w:szCs w:val="22"/>
                          </w:rPr>
                          <w:t xml:space="preserve"> </w:t>
                        </w:r>
                        <w:r w:rsidR="004065E8">
                          <w:rPr>
                            <w:rFonts w:eastAsia="MS Mincho" w:cstheme="minorHAnsi"/>
                            <w:color w:val="404040" w:themeColor="text1" w:themeTint="BF"/>
                            <w:sz w:val="22"/>
                            <w:szCs w:val="22"/>
                          </w:rPr>
                          <w:t>diam / menahan</w:t>
                        </w:r>
                        <w:r>
                          <w:rPr>
                            <w:rFonts w:eastAsia="MS Mincho" w:cstheme="minorHAnsi"/>
                            <w:color w:val="404040" w:themeColor="text1" w:themeTint="BF"/>
                            <w:sz w:val="22"/>
                            <w:szCs w:val="22"/>
                          </w:rPr>
                          <w:t>,</w:t>
                        </w:r>
                        <w:r w:rsidRPr="00C506FE">
                          <w:rPr>
                            <w:rFonts w:eastAsia="MS Mincho" w:cstheme="minorHAnsi"/>
                            <w:color w:val="404040" w:themeColor="text1" w:themeTint="BF"/>
                            <w:sz w:val="22"/>
                            <w:szCs w:val="22"/>
                          </w:rPr>
                          <w:t xml:space="preserve"> Secara istilah </w:t>
                        </w:r>
                        <w:r w:rsidR="00EC31CD" w:rsidRPr="00EC31CD">
                          <w:rPr>
                            <w:rFonts w:eastAsia="MS Mincho" w:cstheme="minorHAnsi"/>
                            <w:color w:val="404040" w:themeColor="text1" w:themeTint="BF"/>
                            <w:sz w:val="22"/>
                            <w:szCs w:val="22"/>
                          </w:rPr>
                          <w:t>berat dan sultinya huruf ketika diucapkan karena keluarnya jauh dari ujung lidah dan ujung bibir.</w:t>
                        </w:r>
                        <w:r>
                          <w:rPr>
                            <w:rFonts w:eastAsia="MS Mincho" w:cstheme="minorHAnsi"/>
                            <w:color w:val="404040" w:themeColor="text1" w:themeTint="BF"/>
                            <w:sz w:val="22"/>
                            <w:szCs w:val="22"/>
                          </w:rPr>
                          <w:t xml:space="preserve">Huruf hurf </w:t>
                        </w:r>
                        <w:r w:rsidR="001142F7">
                          <w:rPr>
                            <w:rFonts w:eastAsia="MS Mincho" w:cstheme="minorHAnsi"/>
                            <w:color w:val="404040" w:themeColor="text1" w:themeTint="BF"/>
                            <w:sz w:val="22"/>
                            <w:szCs w:val="22"/>
                          </w:rPr>
                          <w:t>Al Ishmaq</w:t>
                        </w:r>
                        <w:r>
                          <w:rPr>
                            <w:rFonts w:eastAsia="MS Mincho" w:cstheme="minorHAnsi"/>
                            <w:color w:val="404040" w:themeColor="text1" w:themeTint="BF"/>
                            <w:sz w:val="22"/>
                            <w:szCs w:val="22"/>
                          </w:rPr>
                          <w:t xml:space="preserve"> adalah selain huruf </w:t>
                        </w:r>
                        <w:r w:rsidR="001142F7">
                          <w:rPr>
                            <w:rFonts w:eastAsia="MS Mincho" w:cstheme="minorHAnsi"/>
                            <w:color w:val="404040" w:themeColor="text1" w:themeTint="BF"/>
                            <w:sz w:val="22"/>
                            <w:szCs w:val="22"/>
                          </w:rPr>
                          <w:t>I</w:t>
                        </w:r>
                        <w:r w:rsidR="00673BD1">
                          <w:rPr>
                            <w:rFonts w:eastAsia="MS Mincho" w:cstheme="minorHAnsi"/>
                            <w:color w:val="404040" w:themeColor="text1" w:themeTint="BF"/>
                            <w:sz w:val="22"/>
                            <w:szCs w:val="22"/>
                          </w:rPr>
                          <w:t>dzlaq</w:t>
                        </w:r>
                        <w:r>
                          <w:rPr>
                            <w:rFonts w:eastAsia="MS Mincho" w:cstheme="minorHAnsi"/>
                            <w:color w:val="404040" w:themeColor="text1" w:themeTint="BF"/>
                            <w:sz w:val="22"/>
                            <w:szCs w:val="22"/>
                          </w:rPr>
                          <w:t>.</w:t>
                        </w:r>
                      </w:p>
                    </w:txbxContent>
                  </v:textbox>
                </v:shape>
                <w10:wrap anchorx="margin"/>
              </v:group>
            </w:pict>
          </mc:Fallback>
        </mc:AlternateContent>
      </w:r>
      <w:r w:rsidR="00673BD1">
        <w:rPr>
          <w:rFonts w:asciiTheme="majorHAnsi" w:eastAsiaTheme="majorEastAsia" w:hAnsiTheme="majorHAnsi" w:cstheme="majorBidi"/>
          <w:color w:val="C68D08" w:themeColor="accent1" w:themeShade="BF"/>
          <w:sz w:val="36"/>
          <w:szCs w:val="36"/>
          <w:lang w:val="id-ID"/>
        </w:rPr>
        <mc:AlternateContent>
          <mc:Choice Requires="wpg">
            <w:drawing>
              <wp:anchor distT="0" distB="0" distL="114300" distR="114300" simplePos="0" relativeHeight="251654275" behindDoc="0" locked="0" layoutInCell="1" allowOverlap="1" wp14:anchorId="12505A00" wp14:editId="116EA034">
                <wp:simplePos x="0" y="0"/>
                <wp:positionH relativeFrom="margin">
                  <wp:posOffset>68580</wp:posOffset>
                </wp:positionH>
                <wp:positionV relativeFrom="paragraph">
                  <wp:posOffset>1331232</wp:posOffset>
                </wp:positionV>
                <wp:extent cx="4277360" cy="2590800"/>
                <wp:effectExtent l="0" t="0" r="0" b="0"/>
                <wp:wrapNone/>
                <wp:docPr id="2136028672" name="Grup 2136028672"/>
                <wp:cNvGraphicFramePr/>
                <a:graphic xmlns:a="http://schemas.openxmlformats.org/drawingml/2006/main">
                  <a:graphicData uri="http://schemas.microsoft.com/office/word/2010/wordprocessingGroup">
                    <wpg:wgp>
                      <wpg:cNvGrpSpPr/>
                      <wpg:grpSpPr>
                        <a:xfrm>
                          <a:off x="0" y="0"/>
                          <a:ext cx="4277360" cy="2590800"/>
                          <a:chOff x="0" y="-1"/>
                          <a:chExt cx="4277360" cy="2938209"/>
                        </a:xfrm>
                      </wpg:grpSpPr>
                      <wps:wsp>
                        <wps:cNvPr id="878769547" name="Kotak Teks 18"/>
                        <wps:cNvSpPr txBox="1"/>
                        <wps:spPr>
                          <a:xfrm>
                            <a:off x="0" y="922866"/>
                            <a:ext cx="4277360" cy="201534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629AA5" w14:textId="7E8B3D63" w:rsidR="000D3E57" w:rsidRDefault="0010175B" w:rsidP="000D3E57">
                              <w:pPr>
                                <w:rPr>
                                  <w:rFonts w:eastAsia="MS Mincho" w:cstheme="minorHAnsi"/>
                                  <w:color w:val="404040" w:themeColor="text1" w:themeTint="BF"/>
                                  <w:sz w:val="22"/>
                                  <w:szCs w:val="22"/>
                                </w:rPr>
                              </w:pPr>
                              <w:r>
                                <w:rPr>
                                  <w:rFonts w:ascii="Cascadia Mono SemiLight" w:eastAsia="MS Mincho" w:hAnsi="Cascadia Mono SemiLight" w:cs="Cascadia Mono SemiLight"/>
                                  <w:color w:val="595959" w:themeColor="text1" w:themeTint="A6"/>
                                  <w:sz w:val="24"/>
                                  <w:szCs w:val="24"/>
                                </w:rPr>
                                <w:tab/>
                              </w:r>
                              <w:r w:rsidRPr="00C506FE">
                                <w:rPr>
                                  <w:rFonts w:eastAsia="MS Mincho" w:cstheme="minorHAnsi"/>
                                  <w:color w:val="404040" w:themeColor="text1" w:themeTint="BF"/>
                                  <w:sz w:val="22"/>
                                  <w:szCs w:val="22"/>
                                </w:rPr>
                                <w:t xml:space="preserve">Secara bahasa </w:t>
                              </w:r>
                              <w:r w:rsidR="006535D4">
                                <w:rPr>
                                  <w:rFonts w:eastAsia="MS Mincho" w:cs="Times New Roman"/>
                                  <w:color w:val="404040" w:themeColor="text1" w:themeTint="BF"/>
                                  <w:sz w:val="22"/>
                                  <w:szCs w:val="22"/>
                                </w:rPr>
                                <w:t>Idzlaq</w:t>
                              </w:r>
                              <w:r w:rsidRPr="00C506FE">
                                <w:rPr>
                                  <w:rFonts w:eastAsia="MS Mincho" w:cstheme="minorHAnsi"/>
                                  <w:color w:val="404040" w:themeColor="text1" w:themeTint="BF"/>
                                  <w:sz w:val="22"/>
                                  <w:szCs w:val="22"/>
                                </w:rPr>
                                <w:t xml:space="preserve"> berarti</w:t>
                              </w:r>
                              <w:r>
                                <w:rPr>
                                  <w:rFonts w:eastAsia="MS Mincho" w:cstheme="minorHAnsi"/>
                                  <w:color w:val="404040" w:themeColor="text1" w:themeTint="BF"/>
                                  <w:sz w:val="22"/>
                                  <w:szCs w:val="22"/>
                                </w:rPr>
                                <w:t xml:space="preserve"> </w:t>
                              </w:r>
                              <w:r w:rsidR="006535D4">
                                <w:rPr>
                                  <w:rFonts w:eastAsia="MS Mincho" w:cstheme="minorHAnsi"/>
                                  <w:color w:val="404040" w:themeColor="text1" w:themeTint="BF"/>
                                  <w:sz w:val="22"/>
                                  <w:szCs w:val="22"/>
                                </w:rPr>
                                <w:t>Mudah</w:t>
                              </w:r>
                              <w:r>
                                <w:rPr>
                                  <w:rFonts w:eastAsia="MS Mincho" w:cstheme="minorHAnsi"/>
                                  <w:color w:val="404040" w:themeColor="text1" w:themeTint="BF"/>
                                  <w:sz w:val="22"/>
                                  <w:szCs w:val="22"/>
                                </w:rPr>
                                <w:t xml:space="preserve"> </w:t>
                              </w:r>
                              <w:r w:rsidR="001142F7">
                                <w:rPr>
                                  <w:rFonts w:eastAsia="MS Mincho" w:cstheme="minorHAnsi"/>
                                  <w:color w:val="404040" w:themeColor="text1" w:themeTint="BF"/>
                                  <w:sz w:val="22"/>
                                  <w:szCs w:val="22"/>
                                </w:rPr>
                                <w:t xml:space="preserve">secara istilah </w:t>
                              </w:r>
                              <w:r w:rsidRPr="00C506FE">
                                <w:rPr>
                                  <w:rFonts w:eastAsia="MS Mincho" w:cstheme="minorHAnsi"/>
                                  <w:color w:val="404040" w:themeColor="text1" w:themeTint="BF"/>
                                  <w:sz w:val="22"/>
                                  <w:szCs w:val="22"/>
                                </w:rPr>
                                <w:t>adalah</w:t>
                              </w:r>
                              <w:r w:rsidR="00FF4196">
                                <w:rPr>
                                  <w:rFonts w:eastAsia="MS Mincho" w:cstheme="minorHAnsi"/>
                                  <w:color w:val="404040" w:themeColor="text1" w:themeTint="BF"/>
                                  <w:sz w:val="22"/>
                                  <w:szCs w:val="22"/>
                                </w:rPr>
                                <w:t xml:space="preserve"> </w:t>
                              </w:r>
                              <w:r w:rsidR="00ED6BAB" w:rsidRPr="00ED6BAB">
                                <w:rPr>
                                  <w:rFonts w:eastAsia="MS Mincho" w:cstheme="minorHAnsi"/>
                                  <w:color w:val="404040" w:themeColor="text1" w:themeTint="BF"/>
                                  <w:sz w:val="22"/>
                                  <w:szCs w:val="22"/>
                                </w:rPr>
                                <w:t>keluarnya huruf dengan mudah ketika mengucapkannya karena keluar dari ujung lidah dan ujung bibir</w:t>
                              </w:r>
                              <w:r>
                                <w:rPr>
                                  <w:rFonts w:eastAsia="MS Mincho" w:cstheme="minorHAnsi"/>
                                  <w:color w:val="404040" w:themeColor="text1" w:themeTint="BF"/>
                                  <w:sz w:val="22"/>
                                  <w:szCs w:val="22"/>
                                </w:rPr>
                                <w:t>,</w:t>
                              </w:r>
                              <w:r w:rsidRPr="00C506FE">
                                <w:rPr>
                                  <w:rFonts w:eastAsia="MS Mincho" w:cstheme="minorHAnsi"/>
                                  <w:color w:val="404040" w:themeColor="text1" w:themeTint="BF"/>
                                  <w:sz w:val="22"/>
                                  <w:szCs w:val="22"/>
                                </w:rPr>
                                <w:t xml:space="preserve"> </w:t>
                              </w:r>
                              <w:r>
                                <w:rPr>
                                  <w:rFonts w:eastAsia="MS Mincho" w:cstheme="minorHAnsi"/>
                                  <w:color w:val="404040" w:themeColor="text1" w:themeTint="BF"/>
                                  <w:sz w:val="22"/>
                                  <w:szCs w:val="22"/>
                                </w:rPr>
                                <w:t>huruf huruf Al I</w:t>
                              </w:r>
                              <w:r w:rsidR="000D3E57">
                                <w:rPr>
                                  <w:rFonts w:eastAsia="MS Mincho" w:cstheme="minorHAnsi"/>
                                  <w:color w:val="404040" w:themeColor="text1" w:themeTint="BF"/>
                                  <w:sz w:val="22"/>
                                  <w:szCs w:val="22"/>
                                </w:rPr>
                                <w:t>dzlaq</w:t>
                              </w:r>
                              <w:r>
                                <w:rPr>
                                  <w:rFonts w:eastAsia="MS Mincho" w:cstheme="minorHAnsi"/>
                                  <w:color w:val="404040" w:themeColor="text1" w:themeTint="BF"/>
                                  <w:sz w:val="22"/>
                                  <w:szCs w:val="22"/>
                                </w:rPr>
                                <w:t xml:space="preserve"> terkumpul dalam kalimat</w:t>
                              </w:r>
                            </w:p>
                            <w:p w14:paraId="0F0792BA" w14:textId="03A081CC" w:rsidR="0010175B" w:rsidRDefault="000D3E57" w:rsidP="001D5947">
                              <w:pPr>
                                <w:jc w:val="center"/>
                                <w:rPr>
                                  <w:rFonts w:ascii="Cascadia Mono SemiLight" w:hAnsi="Cascadia Mono SemiLight" w:cs="Cascadia Mono SemiLight"/>
                                  <w:color w:val="595959" w:themeColor="text1" w:themeTint="A6"/>
                                  <w:sz w:val="24"/>
                                  <w:szCs w:val="24"/>
                                </w:rPr>
                              </w:pPr>
                              <w:r w:rsidRPr="00B23C5F">
                                <w:rPr>
                                  <w:rFonts w:ascii="Cascadia Mono SemiLight" w:hAnsi="Cascadia Mono SemiLight" w:cs="Cascadia Mono SemiLight"/>
                                  <w:color w:val="595959" w:themeColor="text1" w:themeTint="A6"/>
                                  <w:sz w:val="24"/>
                                  <w:szCs w:val="24"/>
                                  <w:rtl/>
                                </w:rPr>
                                <w:t>وَ فَـرَّ مِـنْ لُـبِّ الحُـرُوفُ المُذْلَقَـهْ</w:t>
                              </w:r>
                            </w:p>
                            <w:p w14:paraId="7D30881A" w14:textId="1831FB8E" w:rsidR="001D5947" w:rsidRPr="00CA77A5" w:rsidRDefault="001D5947" w:rsidP="001D5947">
                              <w:pPr>
                                <w:rPr>
                                  <w:rFonts w:eastAsia="MS Mincho" w:cstheme="minorHAnsi"/>
                                  <w:color w:val="404040" w:themeColor="text1" w:themeTint="BF"/>
                                  <w:sz w:val="22"/>
                                  <w:szCs w:val="22"/>
                                </w:rPr>
                              </w:pPr>
                              <w:r w:rsidRPr="00CA77A5">
                                <w:rPr>
                                  <w:rFonts w:eastAsia="MS Mincho" w:cstheme="minorHAnsi"/>
                                  <w:color w:val="404040" w:themeColor="text1" w:themeTint="BF"/>
                                  <w:sz w:val="22"/>
                                  <w:szCs w:val="22"/>
                                </w:rPr>
                                <w:t xml:space="preserve">Dan huruf </w:t>
                              </w:r>
                              <w:r w:rsidR="00CA77A5" w:rsidRPr="00CA77A5">
                                <w:rPr>
                                  <w:rFonts w:eastAsia="MS Mincho" w:cstheme="minorHAnsi"/>
                                  <w:color w:val="404040" w:themeColor="text1" w:themeTint="BF"/>
                                  <w:sz w:val="22"/>
                                  <w:szCs w:val="22"/>
                                </w:rPr>
                                <w:t>Fa</w:t>
                              </w:r>
                              <w:r w:rsidR="00CA77A5">
                                <w:rPr>
                                  <w:rFonts w:eastAsia="MS Mincho" w:cstheme="minorHAnsi"/>
                                  <w:color w:val="404040" w:themeColor="text1" w:themeTint="BF"/>
                                  <w:sz w:val="22"/>
                                  <w:szCs w:val="22"/>
                                </w:rPr>
                                <w:t>(</w:t>
                              </w:r>
                              <w:r w:rsidR="00CA77A5" w:rsidRPr="00CA77A5">
                                <w:rPr>
                                  <w:rFonts w:ascii="Dubai" w:eastAsia="MS Mincho" w:hAnsi="Dubai" w:cs="Dubai"/>
                                  <w:color w:val="404040" w:themeColor="text1" w:themeTint="BF"/>
                                  <w:sz w:val="22"/>
                                  <w:szCs w:val="22"/>
                                  <w:rtl/>
                                </w:rPr>
                                <w:t>ف</w:t>
                              </w:r>
                              <w:r w:rsidR="00CA77A5">
                                <w:rPr>
                                  <w:rFonts w:eastAsia="MS Mincho" w:cstheme="minorHAnsi"/>
                                  <w:color w:val="404040" w:themeColor="text1" w:themeTint="BF"/>
                                  <w:sz w:val="22"/>
                                  <w:szCs w:val="22"/>
                                </w:rPr>
                                <w:t>)</w:t>
                              </w:r>
                              <w:r w:rsidR="00CA77A5" w:rsidRPr="00CA77A5">
                                <w:rPr>
                                  <w:rFonts w:eastAsia="MS Mincho" w:cstheme="minorHAnsi"/>
                                  <w:color w:val="404040" w:themeColor="text1" w:themeTint="BF"/>
                                  <w:sz w:val="22"/>
                                  <w:szCs w:val="22"/>
                                </w:rPr>
                                <w:t xml:space="preserve"> ro</w:t>
                              </w:r>
                              <w:r w:rsidR="00CA77A5">
                                <w:rPr>
                                  <w:rFonts w:eastAsia="MS Mincho" w:cstheme="minorHAnsi"/>
                                  <w:color w:val="404040" w:themeColor="text1" w:themeTint="BF"/>
                                  <w:sz w:val="22"/>
                                  <w:szCs w:val="22"/>
                                </w:rPr>
                                <w:t>(</w:t>
                              </w:r>
                              <w:r w:rsidR="00CA77A5" w:rsidRPr="00CA77A5">
                                <w:rPr>
                                  <w:rFonts w:ascii="Dubai" w:eastAsia="MS Mincho" w:hAnsi="Dubai" w:cs="Dubai" w:hint="cs"/>
                                  <w:color w:val="404040" w:themeColor="text1" w:themeTint="BF"/>
                                  <w:sz w:val="22"/>
                                  <w:szCs w:val="22"/>
                                  <w:rtl/>
                                </w:rPr>
                                <w:t>ر</w:t>
                              </w:r>
                              <w:r w:rsidR="00CA77A5">
                                <w:rPr>
                                  <w:rFonts w:eastAsia="MS Mincho" w:cstheme="minorHAnsi"/>
                                  <w:color w:val="404040" w:themeColor="text1" w:themeTint="BF"/>
                                  <w:sz w:val="22"/>
                                  <w:szCs w:val="22"/>
                                </w:rPr>
                                <w:t>)</w:t>
                              </w:r>
                              <w:r w:rsidR="00CA77A5" w:rsidRPr="00CA77A5">
                                <w:rPr>
                                  <w:rFonts w:eastAsia="MS Mincho" w:cstheme="minorHAnsi"/>
                                  <w:color w:val="404040" w:themeColor="text1" w:themeTint="BF"/>
                                  <w:sz w:val="22"/>
                                  <w:szCs w:val="22"/>
                                </w:rPr>
                                <w:t xml:space="preserve"> mim</w:t>
                              </w:r>
                              <w:r w:rsidR="00CA77A5">
                                <w:rPr>
                                  <w:rFonts w:eastAsia="MS Mincho" w:cstheme="minorHAnsi"/>
                                  <w:color w:val="404040" w:themeColor="text1" w:themeTint="BF"/>
                                  <w:sz w:val="22"/>
                                  <w:szCs w:val="22"/>
                                </w:rPr>
                                <w:t>(</w:t>
                              </w:r>
                              <w:r w:rsidR="00CA77A5" w:rsidRPr="00CA77A5">
                                <w:rPr>
                                  <w:rFonts w:ascii="Dubai" w:eastAsia="MS Mincho" w:hAnsi="Dubai" w:cs="Dubai" w:hint="cs"/>
                                  <w:color w:val="404040" w:themeColor="text1" w:themeTint="BF"/>
                                  <w:sz w:val="22"/>
                                  <w:szCs w:val="22"/>
                                  <w:rtl/>
                                </w:rPr>
                                <w:t>م</w:t>
                              </w:r>
                              <w:r w:rsidR="00CA77A5">
                                <w:rPr>
                                  <w:rFonts w:eastAsia="MS Mincho" w:cstheme="minorHAnsi"/>
                                  <w:color w:val="404040" w:themeColor="text1" w:themeTint="BF"/>
                                  <w:sz w:val="22"/>
                                  <w:szCs w:val="22"/>
                                </w:rPr>
                                <w:t>)</w:t>
                              </w:r>
                              <w:r w:rsidR="00CA77A5" w:rsidRPr="00CA77A5">
                                <w:rPr>
                                  <w:rFonts w:eastAsia="MS Mincho" w:cstheme="minorHAnsi"/>
                                  <w:color w:val="404040" w:themeColor="text1" w:themeTint="BF"/>
                                  <w:sz w:val="22"/>
                                  <w:szCs w:val="22"/>
                                </w:rPr>
                                <w:t xml:space="preserve"> nun</w:t>
                              </w:r>
                              <w:r w:rsidR="00CA77A5">
                                <w:rPr>
                                  <w:rFonts w:eastAsia="MS Mincho" w:cstheme="minorHAnsi"/>
                                  <w:color w:val="404040" w:themeColor="text1" w:themeTint="BF"/>
                                  <w:sz w:val="22"/>
                                  <w:szCs w:val="22"/>
                                </w:rPr>
                                <w:t>(</w:t>
                              </w:r>
                              <w:r w:rsidR="00CA77A5" w:rsidRPr="00CA77A5">
                                <w:rPr>
                                  <w:rFonts w:ascii="Dubai" w:eastAsia="MS Mincho" w:hAnsi="Dubai" w:cs="Dubai" w:hint="cs"/>
                                  <w:color w:val="404040" w:themeColor="text1" w:themeTint="BF"/>
                                  <w:sz w:val="22"/>
                                  <w:szCs w:val="22"/>
                                  <w:rtl/>
                                </w:rPr>
                                <w:t>ن</w:t>
                              </w:r>
                              <w:r w:rsidR="00CA77A5">
                                <w:rPr>
                                  <w:rFonts w:eastAsia="MS Mincho" w:cstheme="minorHAnsi"/>
                                  <w:color w:val="404040" w:themeColor="text1" w:themeTint="BF"/>
                                  <w:sz w:val="22"/>
                                  <w:szCs w:val="22"/>
                                </w:rPr>
                                <w:t>)</w:t>
                              </w:r>
                              <w:r w:rsidR="00CA77A5" w:rsidRPr="00CA77A5">
                                <w:rPr>
                                  <w:rFonts w:eastAsia="MS Mincho" w:cstheme="minorHAnsi"/>
                                  <w:color w:val="404040" w:themeColor="text1" w:themeTint="BF"/>
                                  <w:sz w:val="22"/>
                                  <w:szCs w:val="22"/>
                                </w:rPr>
                                <w:t xml:space="preserve"> lam</w:t>
                              </w:r>
                              <w:r w:rsidR="00CA77A5">
                                <w:rPr>
                                  <w:rFonts w:eastAsia="MS Mincho" w:cstheme="minorHAnsi"/>
                                  <w:color w:val="404040" w:themeColor="text1" w:themeTint="BF"/>
                                  <w:sz w:val="22"/>
                                  <w:szCs w:val="22"/>
                                </w:rPr>
                                <w:t>(</w:t>
                              </w:r>
                              <w:r w:rsidR="00CA77A5" w:rsidRPr="00CA77A5">
                                <w:rPr>
                                  <w:rFonts w:ascii="Dubai" w:eastAsia="MS Mincho" w:hAnsi="Dubai" w:cs="Dubai" w:hint="cs"/>
                                  <w:color w:val="404040" w:themeColor="text1" w:themeTint="BF"/>
                                  <w:sz w:val="22"/>
                                  <w:szCs w:val="22"/>
                                  <w:rtl/>
                                </w:rPr>
                                <w:t>ل</w:t>
                              </w:r>
                              <w:r w:rsidR="00CA77A5">
                                <w:rPr>
                                  <w:rFonts w:eastAsia="MS Mincho" w:cstheme="minorHAnsi"/>
                                  <w:color w:val="404040" w:themeColor="text1" w:themeTint="BF"/>
                                  <w:sz w:val="22"/>
                                  <w:szCs w:val="22"/>
                                </w:rPr>
                                <w:t>)</w:t>
                              </w:r>
                              <w:r w:rsidR="00CA77A5" w:rsidRPr="00CA77A5">
                                <w:rPr>
                                  <w:rFonts w:eastAsia="MS Mincho" w:cstheme="minorHAnsi"/>
                                  <w:color w:val="404040" w:themeColor="text1" w:themeTint="BF"/>
                                  <w:sz w:val="22"/>
                                  <w:szCs w:val="22"/>
                                </w:rPr>
                                <w:t xml:space="preserve"> ba</w:t>
                              </w:r>
                              <w:r w:rsidR="00CA77A5">
                                <w:rPr>
                                  <w:rFonts w:eastAsia="MS Mincho" w:cstheme="minorHAnsi"/>
                                  <w:color w:val="404040" w:themeColor="text1" w:themeTint="BF"/>
                                  <w:sz w:val="22"/>
                                  <w:szCs w:val="22"/>
                                </w:rPr>
                                <w:t>(</w:t>
                              </w:r>
                              <w:r w:rsidR="00CA77A5" w:rsidRPr="00CA77A5">
                                <w:rPr>
                                  <w:rFonts w:ascii="Dubai" w:eastAsia="MS Mincho" w:hAnsi="Dubai" w:cs="Dubai" w:hint="cs"/>
                                  <w:color w:val="404040" w:themeColor="text1" w:themeTint="BF"/>
                                  <w:sz w:val="22"/>
                                  <w:szCs w:val="22"/>
                                  <w:rtl/>
                                </w:rPr>
                                <w:t>ب</w:t>
                              </w:r>
                              <w:r w:rsidR="00CA77A5">
                                <w:rPr>
                                  <w:rFonts w:eastAsia="MS Mincho" w:cstheme="minorHAnsi"/>
                                  <w:color w:val="404040" w:themeColor="text1" w:themeTint="BF"/>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8065492" name="Kotak Teks 18"/>
                        <wps:cNvSpPr txBox="1"/>
                        <wps:spPr>
                          <a:xfrm>
                            <a:off x="93134" y="-1"/>
                            <a:ext cx="1830916" cy="103084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C3AB3A" w14:textId="372B974F" w:rsidR="0010175B" w:rsidRPr="002E17E0" w:rsidRDefault="0010175B" w:rsidP="00880056">
                              <w:pPr>
                                <w:spacing w:after="0" w:line="0" w:lineRule="atLeast"/>
                                <w:rPr>
                                  <w:color w:val="C68D08" w:themeColor="accent1" w:themeShade="BF"/>
                                  <w:sz w:val="40"/>
                                  <w:szCs w:val="40"/>
                                </w:rPr>
                              </w:pPr>
                              <w:r>
                                <w:rPr>
                                  <w:color w:val="C68D08" w:themeColor="accent1" w:themeShade="BF"/>
                                  <w:sz w:val="40"/>
                                  <w:szCs w:val="40"/>
                                </w:rPr>
                                <w:t>A</w:t>
                              </w:r>
                              <w:r w:rsidR="009F4C65">
                                <w:rPr>
                                  <w:color w:val="C68D08" w:themeColor="accent1" w:themeShade="BF"/>
                                  <w:sz w:val="40"/>
                                  <w:szCs w:val="40"/>
                                </w:rPr>
                                <w:t>L IDZLAQ</w:t>
                              </w:r>
                            </w:p>
                            <w:p w14:paraId="378CA5CA" w14:textId="573E749B" w:rsidR="0010175B" w:rsidRPr="00FB5FBF" w:rsidRDefault="0010175B" w:rsidP="00880056">
                              <w:pPr>
                                <w:spacing w:after="0" w:line="0" w:lineRule="atLeast"/>
                                <w:rPr>
                                  <w:rFonts w:ascii="Dubai" w:hAnsi="Dubai" w:cs="Dubai"/>
                                  <w:color w:val="743C08" w:themeColor="accent3"/>
                                  <w:sz w:val="44"/>
                                  <w:szCs w:val="44"/>
                                </w:rPr>
                              </w:pPr>
                              <w:r w:rsidRPr="00FB5FBF">
                                <w:rPr>
                                  <w:rFonts w:ascii="Dubai" w:hAnsi="Dubai" w:cs="Dubai" w:hint="cs"/>
                                  <w:color w:val="743C08" w:themeColor="accent3"/>
                                  <w:sz w:val="44"/>
                                  <w:szCs w:val="44"/>
                                  <w:rtl/>
                                </w:rPr>
                                <w:t>ا</w:t>
                              </w:r>
                              <w:r w:rsidR="00C02D06">
                                <w:rPr>
                                  <w:rFonts w:ascii="Dubai" w:hAnsi="Dubai" w:cs="Dubai" w:hint="cs"/>
                                  <w:color w:val="743C08" w:themeColor="accent3"/>
                                  <w:sz w:val="44"/>
                                  <w:szCs w:val="44"/>
                                  <w:rtl/>
                                </w:rPr>
                                <w:t>لإ</w:t>
                              </w:r>
                              <w:r w:rsidR="0027300D">
                                <w:rPr>
                                  <w:rFonts w:ascii="Dubai" w:hAnsi="Dubai" w:cs="Dubai" w:hint="cs"/>
                                  <w:color w:val="743C08" w:themeColor="accent3"/>
                                  <w:sz w:val="44"/>
                                  <w:szCs w:val="44"/>
                                  <w:rtl/>
                                </w:rPr>
                                <w:t>ذ</w:t>
                              </w:r>
                              <w:r w:rsidR="00C02D06">
                                <w:rPr>
                                  <w:rFonts w:ascii="Dubai" w:hAnsi="Dubai" w:cs="Dubai" w:hint="cs"/>
                                  <w:color w:val="743C08" w:themeColor="accent3"/>
                                  <w:sz w:val="44"/>
                                  <w:szCs w:val="44"/>
                                  <w:rtl/>
                                </w:rPr>
                                <w:t>لا</w:t>
                              </w:r>
                              <w:r w:rsidR="0027300D">
                                <w:rPr>
                                  <w:rFonts w:ascii="Dubai" w:hAnsi="Dubai" w:cs="Dubai" w:hint="cs"/>
                                  <w:color w:val="743C08" w:themeColor="accent3"/>
                                  <w:sz w:val="44"/>
                                  <w:szCs w:val="44"/>
                                  <w:rtl/>
                                </w:rPr>
                                <w:t>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2505A00" id="Grup 2136028672" o:spid="_x0000_s1387" style="position:absolute;margin-left:5.4pt;margin-top:104.8pt;width:336.8pt;height:204pt;z-index:251654275;mso-position-horizontal-relative:margin;mso-height-relative:margin" coordorigin="" coordsize="42773,29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">
                <v:shape id="Kotak Teks 18" o:spid="_x0000_s1388" type="#_x0000_t202" style="position:absolute;top:9228;width:42773;height:20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" filled="f" stroked="f">
                  <v:textbox>
                    <w:txbxContent>
                      <w:p w14:paraId="7C629AA5" w14:textId="7E8B3D63" w:rsidR="000D3E57" w:rsidRDefault="0010175B" w:rsidP="000D3E57">
                        <w:pPr>
                          <w:rPr>
                            <w:rFonts w:eastAsia="MS Mincho" w:cstheme="minorHAnsi"/>
                            <w:color w:val="404040" w:themeColor="text1" w:themeTint="BF"/>
                            <w:sz w:val="22"/>
                            <w:szCs w:val="22"/>
                          </w:rPr>
                        </w:pPr>
                        <w:r>
                          <w:rPr>
                            <w:rFonts w:ascii="Cascadia Mono SemiLight" w:eastAsia="MS Mincho" w:hAnsi="Cascadia Mono SemiLight" w:cs="Cascadia Mono SemiLight"/>
                            <w:color w:val="595959" w:themeColor="text1" w:themeTint="A6"/>
                            <w:sz w:val="24"/>
                            <w:szCs w:val="24"/>
                          </w:rPr>
                          <w:tab/>
                        </w:r>
                        <w:r w:rsidRPr="00C506FE">
                          <w:rPr>
                            <w:rFonts w:eastAsia="MS Mincho" w:cstheme="minorHAnsi"/>
                            <w:color w:val="404040" w:themeColor="text1" w:themeTint="BF"/>
                            <w:sz w:val="22"/>
                            <w:szCs w:val="22"/>
                          </w:rPr>
                          <w:t xml:space="preserve">Secara bahasa </w:t>
                        </w:r>
                        <w:r w:rsidR="006535D4">
                          <w:rPr>
                            <w:rFonts w:eastAsia="MS Mincho" w:cs="Times New Roman"/>
                            <w:color w:val="404040" w:themeColor="text1" w:themeTint="BF"/>
                            <w:sz w:val="22"/>
                            <w:szCs w:val="22"/>
                          </w:rPr>
                          <w:t>Idzlaq</w:t>
                        </w:r>
                        <w:r w:rsidRPr="00C506FE">
                          <w:rPr>
                            <w:rFonts w:eastAsia="MS Mincho" w:cstheme="minorHAnsi"/>
                            <w:color w:val="404040" w:themeColor="text1" w:themeTint="BF"/>
                            <w:sz w:val="22"/>
                            <w:szCs w:val="22"/>
                          </w:rPr>
                          <w:t xml:space="preserve"> berarti</w:t>
                        </w:r>
                        <w:r>
                          <w:rPr>
                            <w:rFonts w:eastAsia="MS Mincho" w:cstheme="minorHAnsi"/>
                            <w:color w:val="404040" w:themeColor="text1" w:themeTint="BF"/>
                            <w:sz w:val="22"/>
                            <w:szCs w:val="22"/>
                          </w:rPr>
                          <w:t xml:space="preserve"> </w:t>
                        </w:r>
                        <w:r w:rsidR="006535D4">
                          <w:rPr>
                            <w:rFonts w:eastAsia="MS Mincho" w:cstheme="minorHAnsi"/>
                            <w:color w:val="404040" w:themeColor="text1" w:themeTint="BF"/>
                            <w:sz w:val="22"/>
                            <w:szCs w:val="22"/>
                          </w:rPr>
                          <w:t>Mudah</w:t>
                        </w:r>
                        <w:r>
                          <w:rPr>
                            <w:rFonts w:eastAsia="MS Mincho" w:cstheme="minorHAnsi"/>
                            <w:color w:val="404040" w:themeColor="text1" w:themeTint="BF"/>
                            <w:sz w:val="22"/>
                            <w:szCs w:val="22"/>
                          </w:rPr>
                          <w:t xml:space="preserve"> </w:t>
                        </w:r>
                        <w:r w:rsidR="001142F7">
                          <w:rPr>
                            <w:rFonts w:eastAsia="MS Mincho" w:cstheme="minorHAnsi"/>
                            <w:color w:val="404040" w:themeColor="text1" w:themeTint="BF"/>
                            <w:sz w:val="22"/>
                            <w:szCs w:val="22"/>
                          </w:rPr>
                          <w:t xml:space="preserve">secara istilah </w:t>
                        </w:r>
                        <w:r w:rsidRPr="00C506FE">
                          <w:rPr>
                            <w:rFonts w:eastAsia="MS Mincho" w:cstheme="minorHAnsi"/>
                            <w:color w:val="404040" w:themeColor="text1" w:themeTint="BF"/>
                            <w:sz w:val="22"/>
                            <w:szCs w:val="22"/>
                          </w:rPr>
                          <w:t>adalah</w:t>
                        </w:r>
                        <w:r w:rsidR="00FF4196">
                          <w:rPr>
                            <w:rFonts w:eastAsia="MS Mincho" w:cstheme="minorHAnsi"/>
                            <w:color w:val="404040" w:themeColor="text1" w:themeTint="BF"/>
                            <w:sz w:val="22"/>
                            <w:szCs w:val="22"/>
                          </w:rPr>
                          <w:t xml:space="preserve"> </w:t>
                        </w:r>
                        <w:r w:rsidR="00ED6BAB" w:rsidRPr="00ED6BAB">
                          <w:rPr>
                            <w:rFonts w:eastAsia="MS Mincho" w:cstheme="minorHAnsi"/>
                            <w:color w:val="404040" w:themeColor="text1" w:themeTint="BF"/>
                            <w:sz w:val="22"/>
                            <w:szCs w:val="22"/>
                          </w:rPr>
                          <w:t>keluarnya huruf dengan mudah ketika mengucapkannya karena keluar dari ujung lidah dan ujung bibir</w:t>
                        </w:r>
                        <w:r>
                          <w:rPr>
                            <w:rFonts w:eastAsia="MS Mincho" w:cstheme="minorHAnsi"/>
                            <w:color w:val="404040" w:themeColor="text1" w:themeTint="BF"/>
                            <w:sz w:val="22"/>
                            <w:szCs w:val="22"/>
                          </w:rPr>
                          <w:t>,</w:t>
                        </w:r>
                        <w:r w:rsidRPr="00C506FE">
                          <w:rPr>
                            <w:rFonts w:eastAsia="MS Mincho" w:cstheme="minorHAnsi"/>
                            <w:color w:val="404040" w:themeColor="text1" w:themeTint="BF"/>
                            <w:sz w:val="22"/>
                            <w:szCs w:val="22"/>
                          </w:rPr>
                          <w:t xml:space="preserve"> </w:t>
                        </w:r>
                        <w:r>
                          <w:rPr>
                            <w:rFonts w:eastAsia="MS Mincho" w:cstheme="minorHAnsi"/>
                            <w:color w:val="404040" w:themeColor="text1" w:themeTint="BF"/>
                            <w:sz w:val="22"/>
                            <w:szCs w:val="22"/>
                          </w:rPr>
                          <w:t>huruf huruf Al I</w:t>
                        </w:r>
                        <w:r w:rsidR="000D3E57">
                          <w:rPr>
                            <w:rFonts w:eastAsia="MS Mincho" w:cstheme="minorHAnsi"/>
                            <w:color w:val="404040" w:themeColor="text1" w:themeTint="BF"/>
                            <w:sz w:val="22"/>
                            <w:szCs w:val="22"/>
                          </w:rPr>
                          <w:t>dzlaq</w:t>
                        </w:r>
                        <w:r>
                          <w:rPr>
                            <w:rFonts w:eastAsia="MS Mincho" w:cstheme="minorHAnsi"/>
                            <w:color w:val="404040" w:themeColor="text1" w:themeTint="BF"/>
                            <w:sz w:val="22"/>
                            <w:szCs w:val="22"/>
                          </w:rPr>
                          <w:t xml:space="preserve"> terkumpul dalam kalimat</w:t>
                        </w:r>
                      </w:p>
                      <w:p w14:paraId="0F0792BA" w14:textId="03A081CC" w:rsidR="0010175B" w:rsidRDefault="000D3E57" w:rsidP="001D5947">
                        <w:pPr>
                          <w:jc w:val="center"/>
                          <w:rPr>
                            <w:rFonts w:ascii="Cascadia Mono SemiLight" w:hAnsi="Cascadia Mono SemiLight" w:cs="Cascadia Mono SemiLight"/>
                            <w:color w:val="595959" w:themeColor="text1" w:themeTint="A6"/>
                            <w:sz w:val="24"/>
                            <w:szCs w:val="24"/>
                          </w:rPr>
                        </w:pPr>
                        <w:r w:rsidRPr="00B23C5F">
                          <w:rPr>
                            <w:rFonts w:ascii="Cascadia Mono SemiLight" w:hAnsi="Cascadia Mono SemiLight" w:cs="Cascadia Mono SemiLight"/>
                            <w:color w:val="595959" w:themeColor="text1" w:themeTint="A6"/>
                            <w:sz w:val="24"/>
                            <w:szCs w:val="24"/>
                            <w:rtl/>
                          </w:rPr>
                          <w:t>وَ فَـرَّ مِـنْ لُـبِّ الحُـرُوفُ المُذْلَقَـهْ</w:t>
                        </w:r>
                      </w:p>
                      <w:p w14:paraId="7D30881A" w14:textId="1831FB8E" w:rsidR="001D5947" w:rsidRPr="00CA77A5" w:rsidRDefault="001D5947" w:rsidP="001D5947">
                        <w:pPr>
                          <w:rPr>
                            <w:rFonts w:eastAsia="MS Mincho" w:cstheme="minorHAnsi"/>
                            <w:color w:val="404040" w:themeColor="text1" w:themeTint="BF"/>
                            <w:sz w:val="22"/>
                            <w:szCs w:val="22"/>
                          </w:rPr>
                        </w:pPr>
                        <w:r w:rsidRPr="00CA77A5">
                          <w:rPr>
                            <w:rFonts w:eastAsia="MS Mincho" w:cstheme="minorHAnsi"/>
                            <w:color w:val="404040" w:themeColor="text1" w:themeTint="BF"/>
                            <w:sz w:val="22"/>
                            <w:szCs w:val="22"/>
                          </w:rPr>
                          <w:t xml:space="preserve">Dan huruf </w:t>
                        </w:r>
                        <w:r w:rsidR="00CA77A5" w:rsidRPr="00CA77A5">
                          <w:rPr>
                            <w:rFonts w:eastAsia="MS Mincho" w:cstheme="minorHAnsi"/>
                            <w:color w:val="404040" w:themeColor="text1" w:themeTint="BF"/>
                            <w:sz w:val="22"/>
                            <w:szCs w:val="22"/>
                          </w:rPr>
                          <w:t>Fa</w:t>
                        </w:r>
                        <w:r w:rsidR="00CA77A5">
                          <w:rPr>
                            <w:rFonts w:eastAsia="MS Mincho" w:cstheme="minorHAnsi"/>
                            <w:color w:val="404040" w:themeColor="text1" w:themeTint="BF"/>
                            <w:sz w:val="22"/>
                            <w:szCs w:val="22"/>
                          </w:rPr>
                          <w:t>(</w:t>
                        </w:r>
                        <w:r w:rsidR="00CA77A5" w:rsidRPr="00CA77A5">
                          <w:rPr>
                            <w:rFonts w:ascii="Dubai" w:eastAsia="MS Mincho" w:hAnsi="Dubai" w:cs="Dubai"/>
                            <w:color w:val="404040" w:themeColor="text1" w:themeTint="BF"/>
                            <w:sz w:val="22"/>
                            <w:szCs w:val="22"/>
                            <w:rtl/>
                          </w:rPr>
                          <w:t>ف</w:t>
                        </w:r>
                        <w:r w:rsidR="00CA77A5">
                          <w:rPr>
                            <w:rFonts w:eastAsia="MS Mincho" w:cstheme="minorHAnsi"/>
                            <w:color w:val="404040" w:themeColor="text1" w:themeTint="BF"/>
                            <w:sz w:val="22"/>
                            <w:szCs w:val="22"/>
                          </w:rPr>
                          <w:t>)</w:t>
                        </w:r>
                        <w:r w:rsidR="00CA77A5" w:rsidRPr="00CA77A5">
                          <w:rPr>
                            <w:rFonts w:eastAsia="MS Mincho" w:cstheme="minorHAnsi"/>
                            <w:color w:val="404040" w:themeColor="text1" w:themeTint="BF"/>
                            <w:sz w:val="22"/>
                            <w:szCs w:val="22"/>
                          </w:rPr>
                          <w:t xml:space="preserve"> ro</w:t>
                        </w:r>
                        <w:r w:rsidR="00CA77A5">
                          <w:rPr>
                            <w:rFonts w:eastAsia="MS Mincho" w:cstheme="minorHAnsi"/>
                            <w:color w:val="404040" w:themeColor="text1" w:themeTint="BF"/>
                            <w:sz w:val="22"/>
                            <w:szCs w:val="22"/>
                          </w:rPr>
                          <w:t>(</w:t>
                        </w:r>
                        <w:r w:rsidR="00CA77A5" w:rsidRPr="00CA77A5">
                          <w:rPr>
                            <w:rFonts w:ascii="Dubai" w:eastAsia="MS Mincho" w:hAnsi="Dubai" w:cs="Dubai" w:hint="cs"/>
                            <w:color w:val="404040" w:themeColor="text1" w:themeTint="BF"/>
                            <w:sz w:val="22"/>
                            <w:szCs w:val="22"/>
                            <w:rtl/>
                          </w:rPr>
                          <w:t>ر</w:t>
                        </w:r>
                        <w:r w:rsidR="00CA77A5">
                          <w:rPr>
                            <w:rFonts w:eastAsia="MS Mincho" w:cstheme="minorHAnsi"/>
                            <w:color w:val="404040" w:themeColor="text1" w:themeTint="BF"/>
                            <w:sz w:val="22"/>
                            <w:szCs w:val="22"/>
                          </w:rPr>
                          <w:t>)</w:t>
                        </w:r>
                        <w:r w:rsidR="00CA77A5" w:rsidRPr="00CA77A5">
                          <w:rPr>
                            <w:rFonts w:eastAsia="MS Mincho" w:cstheme="minorHAnsi"/>
                            <w:color w:val="404040" w:themeColor="text1" w:themeTint="BF"/>
                            <w:sz w:val="22"/>
                            <w:szCs w:val="22"/>
                          </w:rPr>
                          <w:t xml:space="preserve"> mim</w:t>
                        </w:r>
                        <w:r w:rsidR="00CA77A5">
                          <w:rPr>
                            <w:rFonts w:eastAsia="MS Mincho" w:cstheme="minorHAnsi"/>
                            <w:color w:val="404040" w:themeColor="text1" w:themeTint="BF"/>
                            <w:sz w:val="22"/>
                            <w:szCs w:val="22"/>
                          </w:rPr>
                          <w:t>(</w:t>
                        </w:r>
                        <w:r w:rsidR="00CA77A5" w:rsidRPr="00CA77A5">
                          <w:rPr>
                            <w:rFonts w:ascii="Dubai" w:eastAsia="MS Mincho" w:hAnsi="Dubai" w:cs="Dubai" w:hint="cs"/>
                            <w:color w:val="404040" w:themeColor="text1" w:themeTint="BF"/>
                            <w:sz w:val="22"/>
                            <w:szCs w:val="22"/>
                            <w:rtl/>
                          </w:rPr>
                          <w:t>م</w:t>
                        </w:r>
                        <w:r w:rsidR="00CA77A5">
                          <w:rPr>
                            <w:rFonts w:eastAsia="MS Mincho" w:cstheme="minorHAnsi"/>
                            <w:color w:val="404040" w:themeColor="text1" w:themeTint="BF"/>
                            <w:sz w:val="22"/>
                            <w:szCs w:val="22"/>
                          </w:rPr>
                          <w:t>)</w:t>
                        </w:r>
                        <w:r w:rsidR="00CA77A5" w:rsidRPr="00CA77A5">
                          <w:rPr>
                            <w:rFonts w:eastAsia="MS Mincho" w:cstheme="minorHAnsi"/>
                            <w:color w:val="404040" w:themeColor="text1" w:themeTint="BF"/>
                            <w:sz w:val="22"/>
                            <w:szCs w:val="22"/>
                          </w:rPr>
                          <w:t xml:space="preserve"> nun</w:t>
                        </w:r>
                        <w:r w:rsidR="00CA77A5">
                          <w:rPr>
                            <w:rFonts w:eastAsia="MS Mincho" w:cstheme="minorHAnsi"/>
                            <w:color w:val="404040" w:themeColor="text1" w:themeTint="BF"/>
                            <w:sz w:val="22"/>
                            <w:szCs w:val="22"/>
                          </w:rPr>
                          <w:t>(</w:t>
                        </w:r>
                        <w:r w:rsidR="00CA77A5" w:rsidRPr="00CA77A5">
                          <w:rPr>
                            <w:rFonts w:ascii="Dubai" w:eastAsia="MS Mincho" w:hAnsi="Dubai" w:cs="Dubai" w:hint="cs"/>
                            <w:color w:val="404040" w:themeColor="text1" w:themeTint="BF"/>
                            <w:sz w:val="22"/>
                            <w:szCs w:val="22"/>
                            <w:rtl/>
                          </w:rPr>
                          <w:t>ن</w:t>
                        </w:r>
                        <w:r w:rsidR="00CA77A5">
                          <w:rPr>
                            <w:rFonts w:eastAsia="MS Mincho" w:cstheme="minorHAnsi"/>
                            <w:color w:val="404040" w:themeColor="text1" w:themeTint="BF"/>
                            <w:sz w:val="22"/>
                            <w:szCs w:val="22"/>
                          </w:rPr>
                          <w:t>)</w:t>
                        </w:r>
                        <w:r w:rsidR="00CA77A5" w:rsidRPr="00CA77A5">
                          <w:rPr>
                            <w:rFonts w:eastAsia="MS Mincho" w:cstheme="minorHAnsi"/>
                            <w:color w:val="404040" w:themeColor="text1" w:themeTint="BF"/>
                            <w:sz w:val="22"/>
                            <w:szCs w:val="22"/>
                          </w:rPr>
                          <w:t xml:space="preserve"> lam</w:t>
                        </w:r>
                        <w:r w:rsidR="00CA77A5">
                          <w:rPr>
                            <w:rFonts w:eastAsia="MS Mincho" w:cstheme="minorHAnsi"/>
                            <w:color w:val="404040" w:themeColor="text1" w:themeTint="BF"/>
                            <w:sz w:val="22"/>
                            <w:szCs w:val="22"/>
                          </w:rPr>
                          <w:t>(</w:t>
                        </w:r>
                        <w:r w:rsidR="00CA77A5" w:rsidRPr="00CA77A5">
                          <w:rPr>
                            <w:rFonts w:ascii="Dubai" w:eastAsia="MS Mincho" w:hAnsi="Dubai" w:cs="Dubai" w:hint="cs"/>
                            <w:color w:val="404040" w:themeColor="text1" w:themeTint="BF"/>
                            <w:sz w:val="22"/>
                            <w:szCs w:val="22"/>
                            <w:rtl/>
                          </w:rPr>
                          <w:t>ل</w:t>
                        </w:r>
                        <w:r w:rsidR="00CA77A5">
                          <w:rPr>
                            <w:rFonts w:eastAsia="MS Mincho" w:cstheme="minorHAnsi"/>
                            <w:color w:val="404040" w:themeColor="text1" w:themeTint="BF"/>
                            <w:sz w:val="22"/>
                            <w:szCs w:val="22"/>
                          </w:rPr>
                          <w:t>)</w:t>
                        </w:r>
                        <w:r w:rsidR="00CA77A5" w:rsidRPr="00CA77A5">
                          <w:rPr>
                            <w:rFonts w:eastAsia="MS Mincho" w:cstheme="minorHAnsi"/>
                            <w:color w:val="404040" w:themeColor="text1" w:themeTint="BF"/>
                            <w:sz w:val="22"/>
                            <w:szCs w:val="22"/>
                          </w:rPr>
                          <w:t xml:space="preserve"> ba</w:t>
                        </w:r>
                        <w:r w:rsidR="00CA77A5">
                          <w:rPr>
                            <w:rFonts w:eastAsia="MS Mincho" w:cstheme="minorHAnsi"/>
                            <w:color w:val="404040" w:themeColor="text1" w:themeTint="BF"/>
                            <w:sz w:val="22"/>
                            <w:szCs w:val="22"/>
                          </w:rPr>
                          <w:t>(</w:t>
                        </w:r>
                        <w:r w:rsidR="00CA77A5" w:rsidRPr="00CA77A5">
                          <w:rPr>
                            <w:rFonts w:ascii="Dubai" w:eastAsia="MS Mincho" w:hAnsi="Dubai" w:cs="Dubai" w:hint="cs"/>
                            <w:color w:val="404040" w:themeColor="text1" w:themeTint="BF"/>
                            <w:sz w:val="22"/>
                            <w:szCs w:val="22"/>
                            <w:rtl/>
                          </w:rPr>
                          <w:t>ب</w:t>
                        </w:r>
                        <w:r w:rsidR="00CA77A5">
                          <w:rPr>
                            <w:rFonts w:eastAsia="MS Mincho" w:cstheme="minorHAnsi"/>
                            <w:color w:val="404040" w:themeColor="text1" w:themeTint="BF"/>
                            <w:sz w:val="22"/>
                            <w:szCs w:val="22"/>
                          </w:rPr>
                          <w:t>)</w:t>
                        </w:r>
                      </w:p>
                    </w:txbxContent>
                  </v:textbox>
                </v:shape>
                <v:shape id="Kotak Teks 18" o:spid="_x0000_s1389" type="#_x0000_t202" style="position:absolute;left:931;width:18309;height:10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" filled="f" stroked="f">
                  <v:textbox>
                    <w:txbxContent>
                      <w:p w14:paraId="52C3AB3A" w14:textId="372B974F" w:rsidR="0010175B" w:rsidRPr="002E17E0" w:rsidRDefault="0010175B" w:rsidP="00880056">
                        <w:pPr>
                          <w:spacing w:after="0" w:line="0" w:lineRule="atLeast"/>
                          <w:rPr>
                            <w:color w:val="C68D08" w:themeColor="accent1" w:themeShade="BF"/>
                            <w:sz w:val="40"/>
                            <w:szCs w:val="40"/>
                          </w:rPr>
                        </w:pPr>
                        <w:r>
                          <w:rPr>
                            <w:color w:val="C68D08" w:themeColor="accent1" w:themeShade="BF"/>
                            <w:sz w:val="40"/>
                            <w:szCs w:val="40"/>
                          </w:rPr>
                          <w:t>A</w:t>
                        </w:r>
                        <w:r w:rsidR="009F4C65">
                          <w:rPr>
                            <w:color w:val="C68D08" w:themeColor="accent1" w:themeShade="BF"/>
                            <w:sz w:val="40"/>
                            <w:szCs w:val="40"/>
                          </w:rPr>
                          <w:t>L IDZLAQ</w:t>
                        </w:r>
                      </w:p>
                      <w:p w14:paraId="378CA5CA" w14:textId="573E749B" w:rsidR="0010175B" w:rsidRPr="00FB5FBF" w:rsidRDefault="0010175B" w:rsidP="00880056">
                        <w:pPr>
                          <w:spacing w:after="0" w:line="0" w:lineRule="atLeast"/>
                          <w:rPr>
                            <w:rFonts w:ascii="Dubai" w:hAnsi="Dubai" w:cs="Dubai"/>
                            <w:color w:val="743C08" w:themeColor="accent3"/>
                            <w:sz w:val="44"/>
                            <w:szCs w:val="44"/>
                          </w:rPr>
                        </w:pPr>
                        <w:r w:rsidRPr="00FB5FBF">
                          <w:rPr>
                            <w:rFonts w:ascii="Dubai" w:hAnsi="Dubai" w:cs="Dubai" w:hint="cs"/>
                            <w:color w:val="743C08" w:themeColor="accent3"/>
                            <w:sz w:val="44"/>
                            <w:szCs w:val="44"/>
                            <w:rtl/>
                          </w:rPr>
                          <w:t>ا</w:t>
                        </w:r>
                        <w:r w:rsidR="00C02D06">
                          <w:rPr>
                            <w:rFonts w:ascii="Dubai" w:hAnsi="Dubai" w:cs="Dubai" w:hint="cs"/>
                            <w:color w:val="743C08" w:themeColor="accent3"/>
                            <w:sz w:val="44"/>
                            <w:szCs w:val="44"/>
                            <w:rtl/>
                          </w:rPr>
                          <w:t>لإ</w:t>
                        </w:r>
                        <w:r w:rsidR="0027300D">
                          <w:rPr>
                            <w:rFonts w:ascii="Dubai" w:hAnsi="Dubai" w:cs="Dubai" w:hint="cs"/>
                            <w:color w:val="743C08" w:themeColor="accent3"/>
                            <w:sz w:val="44"/>
                            <w:szCs w:val="44"/>
                            <w:rtl/>
                          </w:rPr>
                          <w:t>ذ</w:t>
                        </w:r>
                        <w:r w:rsidR="00C02D06">
                          <w:rPr>
                            <w:rFonts w:ascii="Dubai" w:hAnsi="Dubai" w:cs="Dubai" w:hint="cs"/>
                            <w:color w:val="743C08" w:themeColor="accent3"/>
                            <w:sz w:val="44"/>
                            <w:szCs w:val="44"/>
                            <w:rtl/>
                          </w:rPr>
                          <w:t>لا</w:t>
                        </w:r>
                        <w:r w:rsidR="0027300D">
                          <w:rPr>
                            <w:rFonts w:ascii="Dubai" w:hAnsi="Dubai" w:cs="Dubai" w:hint="cs"/>
                            <w:color w:val="743C08" w:themeColor="accent3"/>
                            <w:sz w:val="44"/>
                            <w:szCs w:val="44"/>
                            <w:rtl/>
                          </w:rPr>
                          <w:t>ف</w:t>
                        </w:r>
                      </w:p>
                    </w:txbxContent>
                  </v:textbox>
                </v:shape>
                <w10:wrap anchorx="margin"/>
              </v:group>
            </w:pict>
          </mc:Fallback>
        </mc:AlternateContent>
      </w:r>
      <w:r w:rsidR="003B3AC4">
        <w:rPr>
          <w:rFonts w:asciiTheme="majorHAnsi" w:eastAsiaTheme="majorEastAsia" w:hAnsiTheme="majorHAnsi" w:cstheme="majorBidi"/>
          <w:color w:val="C68D08" w:themeColor="accent1" w:themeShade="BF"/>
          <w:sz w:val="36"/>
          <w:szCs w:val="36"/>
          <w:lang w:val="id-ID"/>
        </w:rPr>
        <w:br w:type="page"/>
      </w:r>
    </w:p>
    <w:p w14:paraId="483886EC" w14:textId="621FA4B7" w:rsidR="008679AC" w:rsidRDefault="005A10AC">
      <w:pPr>
        <w:rPr>
          <w:rFonts w:asciiTheme="majorHAnsi" w:eastAsiaTheme="majorEastAsia" w:hAnsiTheme="majorHAnsi" w:cstheme="majorBidi"/>
          <w:color w:val="C68D08" w:themeColor="accent1" w:themeShade="BF"/>
          <w:sz w:val="36"/>
          <w:szCs w:val="36"/>
          <w:lang w:val="id-ID"/>
        </w:rPr>
      </w:pPr>
      <w:r>
        <w:lastRenderedPageBreak/>
        <mc:AlternateContent>
          <mc:Choice Requires="wps">
            <w:drawing>
              <wp:anchor distT="0" distB="0" distL="114300" distR="114300" simplePos="0" relativeHeight="251670694" behindDoc="0" locked="0" layoutInCell="1" allowOverlap="1" wp14:anchorId="4F268C78" wp14:editId="054D9ADE">
                <wp:simplePos x="0" y="0"/>
                <wp:positionH relativeFrom="rightMargin">
                  <wp:align>left</wp:align>
                </wp:positionH>
                <wp:positionV relativeFrom="paragraph">
                  <wp:posOffset>6634481</wp:posOffset>
                </wp:positionV>
                <wp:extent cx="527050" cy="452754"/>
                <wp:effectExtent l="0" t="0" r="0" b="5080"/>
                <wp:wrapNone/>
                <wp:docPr id="684740074" name="Kotak Teks 684740074"/>
                <wp:cNvGraphicFramePr/>
                <a:graphic xmlns:a="http://schemas.openxmlformats.org/drawingml/2006/main">
                  <a:graphicData uri="http://schemas.microsoft.com/office/word/2010/wordprocessingShape">
                    <wps:wsp>
                      <wps:cNvSpPr txBox="1"/>
                      <wps:spPr>
                        <a:xfrm>
                          <a:off x="0" y="0"/>
                          <a:ext cx="527050" cy="45275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ECC5D4" w14:textId="29FFDA86" w:rsidR="005A10AC" w:rsidRPr="003E70A7" w:rsidRDefault="005A10AC" w:rsidP="003C1BC1">
                            <w:pPr>
                              <w:rPr>
                                <w:rFonts w:ascii="13/5Atom Sans" w:hAnsi="13/5Atom Sans"/>
                                <w:sz w:val="40"/>
                                <w:szCs w:val="40"/>
                              </w:rPr>
                            </w:pPr>
                            <w:r w:rsidRPr="004F7B4C">
                              <w:rPr>
                                <w:rFonts w:ascii="13/5Atom Sans" w:hAnsi="13/5Atom Sans"/>
                                <w:color w:val="595959" w:themeColor="text1" w:themeTint="A6"/>
                                <w:sz w:val="96"/>
                                <w:szCs w:val="96"/>
                              </w:rPr>
                              <w:t>16</w:t>
                            </w:r>
                            <w:r w:rsidRPr="003E70A7">
                              <w:rPr>
                                <w:rFonts w:ascii="13/5Atom Sans" w:hAnsi="13/5Atom Sans"/>
                                <w:sz w:val="120"/>
                                <w:szCs w:val="1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68C78" id="Kotak Teks 684740074" o:spid="_x0000_s1390" type="#_x0000_t202" style="position:absolute;margin-left:0;margin-top:522.4pt;width:41.5pt;height:35.65pt;z-index:251670694;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" filled="f" stroked="f">
                <v:textbox>
                  <w:txbxContent>
                    <w:p w14:paraId="5FECC5D4" w14:textId="29FFDA86" w:rsidR="005A10AC" w:rsidRPr="003E70A7" w:rsidRDefault="005A10AC" w:rsidP="003C1BC1">
                      <w:pPr>
                        <w:rPr>
                          <w:rFonts w:ascii="13/5Atom Sans" w:hAnsi="13/5Atom Sans"/>
                          <w:sz w:val="40"/>
                          <w:szCs w:val="40"/>
                        </w:rPr>
                      </w:pPr>
                      <w:r w:rsidRPr="004F7B4C">
                        <w:rPr>
                          <w:rFonts w:ascii="13/5Atom Sans" w:hAnsi="13/5Atom Sans"/>
                          <w:color w:val="595959" w:themeColor="text1" w:themeTint="A6"/>
                          <w:sz w:val="96"/>
                          <w:szCs w:val="96"/>
                        </w:rPr>
                        <w:t>16</w:t>
                      </w:r>
                      <w:r w:rsidRPr="003E70A7">
                        <w:rPr>
                          <w:rFonts w:ascii="13/5Atom Sans" w:hAnsi="13/5Atom Sans"/>
                          <w:sz w:val="120"/>
                          <w:szCs w:val="120"/>
                        </w:rPr>
                        <w:t xml:space="preserve"> </w:t>
                      </w:r>
                    </w:p>
                  </w:txbxContent>
                </v:textbox>
                <w10:wrap anchorx="margin"/>
              </v:shape>
            </w:pict>
          </mc:Fallback>
        </mc:AlternateContent>
      </w:r>
      <w:r w:rsidR="00F378AC">
        <w:rPr>
          <w:rFonts w:asciiTheme="majorHAnsi" w:eastAsiaTheme="majorEastAsia" w:hAnsiTheme="majorHAnsi" w:cstheme="majorBidi"/>
          <w:color w:val="C68D08" w:themeColor="accent1" w:themeShade="BF"/>
          <w:sz w:val="36"/>
          <w:szCs w:val="36"/>
          <w:lang w:val="id-ID"/>
        </w:rPr>
        <mc:AlternateContent>
          <mc:Choice Requires="wpg">
            <w:drawing>
              <wp:anchor distT="0" distB="0" distL="114300" distR="114300" simplePos="0" relativeHeight="251654283" behindDoc="0" locked="0" layoutInCell="1" allowOverlap="1" wp14:anchorId="7B008F18" wp14:editId="76CD5346">
                <wp:simplePos x="0" y="0"/>
                <wp:positionH relativeFrom="margin">
                  <wp:posOffset>54429</wp:posOffset>
                </wp:positionH>
                <wp:positionV relativeFrom="paragraph">
                  <wp:posOffset>3973286</wp:posOffset>
                </wp:positionV>
                <wp:extent cx="4291330" cy="2519680"/>
                <wp:effectExtent l="0" t="0" r="0" b="0"/>
                <wp:wrapNone/>
                <wp:docPr id="1096042698" name="Grup 1096042698"/>
                <wp:cNvGraphicFramePr/>
                <a:graphic xmlns:a="http://schemas.openxmlformats.org/drawingml/2006/main">
                  <a:graphicData uri="http://schemas.microsoft.com/office/word/2010/wordprocessingGroup">
                    <wpg:wgp>
                      <wpg:cNvGrpSpPr/>
                      <wpg:grpSpPr>
                        <a:xfrm>
                          <a:off x="0" y="0"/>
                          <a:ext cx="4291330" cy="2519680"/>
                          <a:chOff x="-15725" y="18514"/>
                          <a:chExt cx="4291815" cy="2857880"/>
                        </a:xfrm>
                      </wpg:grpSpPr>
                      <wps:wsp>
                        <wps:cNvPr id="1891950455" name="Kotak Teks 18"/>
                        <wps:cNvSpPr txBox="1"/>
                        <wps:spPr>
                          <a:xfrm>
                            <a:off x="-1270" y="839517"/>
                            <a:ext cx="4277360" cy="203687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143C36" w14:textId="3E73BFE6" w:rsidR="00312755" w:rsidRDefault="00E40FD1" w:rsidP="005552EB">
                              <w:pPr>
                                <w:spacing w:line="20" w:lineRule="atLeast"/>
                                <w:ind w:firstLine="720"/>
                                <w:rPr>
                                  <w:rFonts w:eastAsia="MS Mincho" w:cstheme="minorHAnsi"/>
                                  <w:color w:val="404040" w:themeColor="text1" w:themeTint="BF"/>
                                  <w:sz w:val="22"/>
                                  <w:szCs w:val="22"/>
                                </w:rPr>
                              </w:pPr>
                              <w:r w:rsidRPr="00E40FD1">
                                <w:rPr>
                                  <w:rFonts w:eastAsia="MS Mincho" w:cstheme="minorHAnsi"/>
                                  <w:color w:val="404040" w:themeColor="text1" w:themeTint="BF"/>
                                  <w:sz w:val="22"/>
                                  <w:szCs w:val="22"/>
                                </w:rPr>
                                <w:t>Secara bahasa, Shafir adalah </w:t>
                              </w:r>
                              <w:r w:rsidRPr="00641A19">
                                <w:rPr>
                                  <w:rFonts w:eastAsia="MS Mincho" w:cstheme="minorHAnsi"/>
                                  <w:color w:val="404040" w:themeColor="text1" w:themeTint="BF"/>
                                  <w:sz w:val="22"/>
                                  <w:szCs w:val="22"/>
                                </w:rPr>
                                <w:t>suara yang digunakan untuk meniru suara hewan</w:t>
                              </w:r>
                              <w:r w:rsidRPr="00E40FD1">
                                <w:rPr>
                                  <w:rFonts w:eastAsia="MS Mincho" w:cstheme="minorHAnsi"/>
                                  <w:color w:val="404040" w:themeColor="text1" w:themeTint="BF"/>
                                  <w:sz w:val="22"/>
                                  <w:szCs w:val="22"/>
                                </w:rPr>
                                <w:t>. Secara istilah, sifat Shafir adalah suara tambahan yang keluar di antara dua bibir.</w:t>
                              </w:r>
                            </w:p>
                            <w:p w14:paraId="7CA5E108" w14:textId="7399A27E" w:rsidR="00312755" w:rsidRDefault="000A7ACC" w:rsidP="00F378AC">
                              <w:pPr>
                                <w:spacing w:line="20" w:lineRule="atLeast"/>
                                <w:jc w:val="center"/>
                                <w:rPr>
                                  <w:rFonts w:ascii="Cascadia Mono SemiLight" w:hAnsi="Cascadia Mono SemiLight" w:cs="Cascadia Mono SemiLight"/>
                                  <w:color w:val="595959" w:themeColor="text1" w:themeTint="A6"/>
                                  <w:sz w:val="24"/>
                                  <w:szCs w:val="24"/>
                                  <w:rtl/>
                                </w:rPr>
                              </w:pPr>
                              <w:r w:rsidRPr="00B23C5F">
                                <w:rPr>
                                  <w:rFonts w:ascii="Cascadia Mono SemiLight" w:hAnsi="Cascadia Mono SemiLight" w:cs="Cascadia Mono SemiLight"/>
                                  <w:color w:val="595959" w:themeColor="text1" w:themeTint="A6"/>
                                  <w:sz w:val="24"/>
                                  <w:szCs w:val="24"/>
                                  <w:rtl/>
                                </w:rPr>
                                <w:t>صَفِيـرُهَـا صَــادٌ وَزَايٌ سِـيــنُ</w:t>
                              </w:r>
                            </w:p>
                            <w:p w14:paraId="691C0425" w14:textId="4BDC9E07" w:rsidR="005552EB" w:rsidRPr="00F378AC" w:rsidRDefault="00F378AC" w:rsidP="00F378AC">
                              <w:pPr>
                                <w:spacing w:after="0" w:line="20" w:lineRule="atLeast"/>
                                <w:rPr>
                                  <w:rFonts w:asciiTheme="majorEastAsia" w:eastAsia="MS Mincho" w:hAnsiTheme="majorEastAsia" w:cstheme="majorEastAsia"/>
                                  <w:color w:val="404040" w:themeColor="text1" w:themeTint="BF"/>
                                  <w:sz w:val="22"/>
                                  <w:szCs w:val="22"/>
                                </w:rPr>
                              </w:pPr>
                              <w:r w:rsidRPr="00F378AC">
                                <w:rPr>
                                  <w:rFonts w:asciiTheme="majorEastAsia" w:hAnsiTheme="majorEastAsia" w:cstheme="majorEastAsia" w:hint="eastAsia"/>
                                  <w:color w:val="595959" w:themeColor="text1" w:themeTint="A6"/>
                                  <w:sz w:val="24"/>
                                  <w:szCs w:val="24"/>
                                </w:rPr>
                                <w:t>Huruf shafir yaitu</w:t>
                              </w:r>
                              <w:r>
                                <w:rPr>
                                  <w:rFonts w:asciiTheme="majorEastAsia" w:hAnsiTheme="majorEastAsia" w:cstheme="majorEastAsia"/>
                                  <w:color w:val="595959" w:themeColor="text1" w:themeTint="A6"/>
                                  <w:sz w:val="24"/>
                                  <w:szCs w:val="24"/>
                                </w:rPr>
                                <w:t xml:space="preserve"> Shad(</w:t>
                              </w:r>
                              <w:r w:rsidRPr="00F378AC">
                                <w:rPr>
                                  <w:rFonts w:ascii="Dubai" w:hAnsi="Dubai" w:cs="Dubai"/>
                                  <w:color w:val="595959" w:themeColor="text1" w:themeTint="A6"/>
                                  <w:sz w:val="24"/>
                                  <w:szCs w:val="24"/>
                                  <w:rtl/>
                                </w:rPr>
                                <w:t>ص</w:t>
                              </w:r>
                              <w:r>
                                <w:rPr>
                                  <w:rFonts w:asciiTheme="majorEastAsia" w:hAnsiTheme="majorEastAsia" w:cstheme="majorEastAsia"/>
                                  <w:color w:val="595959" w:themeColor="text1" w:themeTint="A6"/>
                                  <w:sz w:val="24"/>
                                  <w:szCs w:val="24"/>
                                </w:rPr>
                                <w:t>), Zai(</w:t>
                              </w:r>
                              <w:r w:rsidRPr="00F378AC">
                                <w:rPr>
                                  <w:rFonts w:ascii="Dubai" w:hAnsi="Dubai" w:cs="Dubai"/>
                                  <w:color w:val="595959" w:themeColor="text1" w:themeTint="A6"/>
                                  <w:sz w:val="24"/>
                                  <w:szCs w:val="24"/>
                                  <w:rtl/>
                                </w:rPr>
                                <w:t>ز</w:t>
                              </w:r>
                              <w:r>
                                <w:rPr>
                                  <w:rFonts w:asciiTheme="majorEastAsia" w:hAnsiTheme="majorEastAsia" w:cstheme="majorEastAsia"/>
                                  <w:color w:val="595959" w:themeColor="text1" w:themeTint="A6"/>
                                  <w:sz w:val="24"/>
                                  <w:szCs w:val="24"/>
                                </w:rPr>
                                <w:t>), Sin(</w:t>
                              </w:r>
                              <w:r w:rsidRPr="00F378AC">
                                <w:rPr>
                                  <w:rFonts w:ascii="Dubai" w:hAnsi="Dubai" w:cs="Dubai"/>
                                  <w:color w:val="595959" w:themeColor="text1" w:themeTint="A6"/>
                                  <w:sz w:val="24"/>
                                  <w:szCs w:val="24"/>
                                  <w:rtl/>
                                </w:rPr>
                                <w:t>س</w:t>
                              </w:r>
                              <w:r>
                                <w:rPr>
                                  <w:rFonts w:asciiTheme="majorEastAsia" w:hAnsiTheme="majorEastAsia" w:cstheme="majorEastAsia"/>
                                  <w:color w:val="595959" w:themeColor="text1" w:themeTint="A6"/>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1049443" name="Kotak Teks 18"/>
                        <wps:cNvSpPr txBox="1"/>
                        <wps:spPr>
                          <a:xfrm>
                            <a:off x="-15725" y="18514"/>
                            <a:ext cx="1724782" cy="88276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09CC3B" w14:textId="4313DC75" w:rsidR="00312755" w:rsidRPr="00E12AE2" w:rsidRDefault="00312755" w:rsidP="00221456">
                              <w:pPr>
                                <w:spacing w:after="0" w:line="240" w:lineRule="auto"/>
                                <w:rPr>
                                  <w:color w:val="C68D08" w:themeColor="accent1" w:themeShade="BF"/>
                                  <w:sz w:val="40"/>
                                  <w:szCs w:val="40"/>
                                </w:rPr>
                              </w:pPr>
                              <w:r w:rsidRPr="00E12AE2">
                                <w:rPr>
                                  <w:color w:val="C68D08" w:themeColor="accent1" w:themeShade="BF"/>
                                  <w:sz w:val="40"/>
                                  <w:szCs w:val="40"/>
                                </w:rPr>
                                <w:t>ASH SHAFIR</w:t>
                              </w:r>
                            </w:p>
                            <w:p w14:paraId="08A566ED" w14:textId="1A5CB2DB" w:rsidR="00312755" w:rsidRPr="00FB5FBF" w:rsidRDefault="00E12AE2" w:rsidP="00221456">
                              <w:pPr>
                                <w:snapToGrid w:val="0"/>
                                <w:spacing w:after="0" w:line="120" w:lineRule="auto"/>
                                <w:rPr>
                                  <w:rFonts w:ascii="Dubai" w:hAnsi="Dubai" w:cs="Dubai"/>
                                  <w:color w:val="743C08" w:themeColor="accent3"/>
                                  <w:sz w:val="44"/>
                                  <w:szCs w:val="44"/>
                                </w:rPr>
                              </w:pPr>
                              <w:r>
                                <w:rPr>
                                  <w:rFonts w:ascii="Dubai" w:eastAsia="MS Mincho" w:hAnsi="Dubai" w:cs="Dubai" w:hint="cs"/>
                                  <w:color w:val="743C08" w:themeColor="accent3"/>
                                  <w:sz w:val="48"/>
                                  <w:szCs w:val="48"/>
                                  <w:rtl/>
                                </w:rPr>
                                <w:t>الصفير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008F18" id="Grup 1096042698" o:spid="_x0000_s1391" style="position:absolute;margin-left:4.3pt;margin-top:312.85pt;width:337.9pt;height:198.4pt;z-index:251654283;mso-position-horizontal-relative:margin;mso-width-relative:margin;mso-height-relative:margin" coordorigin="-157,185" coordsize="42918,28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">
                <v:shape id="Kotak Teks 18" o:spid="_x0000_s1392" type="#_x0000_t202" style="position:absolute;left:-12;top:8395;width:42772;height:20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" filled="f" stroked="f">
                  <v:textbox>
                    <w:txbxContent>
                      <w:p w14:paraId="68143C36" w14:textId="3E73BFE6" w:rsidR="00312755" w:rsidRDefault="00E40FD1" w:rsidP="005552EB">
                        <w:pPr>
                          <w:spacing w:line="20" w:lineRule="atLeast"/>
                          <w:ind w:firstLine="720"/>
                          <w:rPr>
                            <w:rFonts w:eastAsia="MS Mincho" w:cstheme="minorHAnsi"/>
                            <w:color w:val="404040" w:themeColor="text1" w:themeTint="BF"/>
                            <w:sz w:val="22"/>
                            <w:szCs w:val="22"/>
                          </w:rPr>
                        </w:pPr>
                        <w:r w:rsidRPr="00E40FD1">
                          <w:rPr>
                            <w:rFonts w:eastAsia="MS Mincho" w:cstheme="minorHAnsi"/>
                            <w:color w:val="404040" w:themeColor="text1" w:themeTint="BF"/>
                            <w:sz w:val="22"/>
                            <w:szCs w:val="22"/>
                          </w:rPr>
                          <w:t>Secara bahasa, Shafir adalah </w:t>
                        </w:r>
                        <w:r w:rsidRPr="00641A19">
                          <w:rPr>
                            <w:rFonts w:eastAsia="MS Mincho" w:cstheme="minorHAnsi"/>
                            <w:color w:val="404040" w:themeColor="text1" w:themeTint="BF"/>
                            <w:sz w:val="22"/>
                            <w:szCs w:val="22"/>
                          </w:rPr>
                          <w:t>suara yang digunakan untuk meniru suara hewan</w:t>
                        </w:r>
                        <w:r w:rsidRPr="00E40FD1">
                          <w:rPr>
                            <w:rFonts w:eastAsia="MS Mincho" w:cstheme="minorHAnsi"/>
                            <w:color w:val="404040" w:themeColor="text1" w:themeTint="BF"/>
                            <w:sz w:val="22"/>
                            <w:szCs w:val="22"/>
                          </w:rPr>
                          <w:t>. Secara istilah, sifat Shafir adalah suara tambahan yang keluar di antara dua bibir.</w:t>
                        </w:r>
                      </w:p>
                      <w:p w14:paraId="7CA5E108" w14:textId="7399A27E" w:rsidR="00312755" w:rsidRDefault="000A7ACC" w:rsidP="00F378AC">
                        <w:pPr>
                          <w:spacing w:line="20" w:lineRule="atLeast"/>
                          <w:jc w:val="center"/>
                          <w:rPr>
                            <w:rFonts w:ascii="Cascadia Mono SemiLight" w:hAnsi="Cascadia Mono SemiLight" w:cs="Cascadia Mono SemiLight"/>
                            <w:color w:val="595959" w:themeColor="text1" w:themeTint="A6"/>
                            <w:sz w:val="24"/>
                            <w:szCs w:val="24"/>
                            <w:rtl/>
                          </w:rPr>
                        </w:pPr>
                        <w:r w:rsidRPr="00B23C5F">
                          <w:rPr>
                            <w:rFonts w:ascii="Cascadia Mono SemiLight" w:hAnsi="Cascadia Mono SemiLight" w:cs="Cascadia Mono SemiLight"/>
                            <w:color w:val="595959" w:themeColor="text1" w:themeTint="A6"/>
                            <w:sz w:val="24"/>
                            <w:szCs w:val="24"/>
                            <w:rtl/>
                          </w:rPr>
                          <w:t>صَفِيـرُهَـا صَــادٌ وَزَايٌ سِـيــنُ</w:t>
                        </w:r>
                      </w:p>
                      <w:p w14:paraId="691C0425" w14:textId="4BDC9E07" w:rsidR="005552EB" w:rsidRPr="00F378AC" w:rsidRDefault="00F378AC" w:rsidP="00F378AC">
                        <w:pPr>
                          <w:spacing w:after="0" w:line="20" w:lineRule="atLeast"/>
                          <w:rPr>
                            <w:rFonts w:asciiTheme="majorEastAsia" w:eastAsia="MS Mincho" w:hAnsiTheme="majorEastAsia" w:cstheme="majorEastAsia"/>
                            <w:color w:val="404040" w:themeColor="text1" w:themeTint="BF"/>
                            <w:sz w:val="22"/>
                            <w:szCs w:val="22"/>
                          </w:rPr>
                        </w:pPr>
                        <w:r w:rsidRPr="00F378AC">
                          <w:rPr>
                            <w:rFonts w:asciiTheme="majorEastAsia" w:hAnsiTheme="majorEastAsia" w:cstheme="majorEastAsia" w:hint="eastAsia"/>
                            <w:color w:val="595959" w:themeColor="text1" w:themeTint="A6"/>
                            <w:sz w:val="24"/>
                            <w:szCs w:val="24"/>
                          </w:rPr>
                          <w:t>Huruf shafir yaitu</w:t>
                        </w:r>
                        <w:r>
                          <w:rPr>
                            <w:rFonts w:asciiTheme="majorEastAsia" w:hAnsiTheme="majorEastAsia" w:cstheme="majorEastAsia"/>
                            <w:color w:val="595959" w:themeColor="text1" w:themeTint="A6"/>
                            <w:sz w:val="24"/>
                            <w:szCs w:val="24"/>
                          </w:rPr>
                          <w:t xml:space="preserve"> Shad(</w:t>
                        </w:r>
                        <w:r w:rsidRPr="00F378AC">
                          <w:rPr>
                            <w:rFonts w:ascii="Dubai" w:hAnsi="Dubai" w:cs="Dubai"/>
                            <w:color w:val="595959" w:themeColor="text1" w:themeTint="A6"/>
                            <w:sz w:val="24"/>
                            <w:szCs w:val="24"/>
                            <w:rtl/>
                          </w:rPr>
                          <w:t>ص</w:t>
                        </w:r>
                        <w:r>
                          <w:rPr>
                            <w:rFonts w:asciiTheme="majorEastAsia" w:hAnsiTheme="majorEastAsia" w:cstheme="majorEastAsia"/>
                            <w:color w:val="595959" w:themeColor="text1" w:themeTint="A6"/>
                            <w:sz w:val="24"/>
                            <w:szCs w:val="24"/>
                          </w:rPr>
                          <w:t>), Zai(</w:t>
                        </w:r>
                        <w:r w:rsidRPr="00F378AC">
                          <w:rPr>
                            <w:rFonts w:ascii="Dubai" w:hAnsi="Dubai" w:cs="Dubai"/>
                            <w:color w:val="595959" w:themeColor="text1" w:themeTint="A6"/>
                            <w:sz w:val="24"/>
                            <w:szCs w:val="24"/>
                            <w:rtl/>
                          </w:rPr>
                          <w:t>ز</w:t>
                        </w:r>
                        <w:r>
                          <w:rPr>
                            <w:rFonts w:asciiTheme="majorEastAsia" w:hAnsiTheme="majorEastAsia" w:cstheme="majorEastAsia"/>
                            <w:color w:val="595959" w:themeColor="text1" w:themeTint="A6"/>
                            <w:sz w:val="24"/>
                            <w:szCs w:val="24"/>
                          </w:rPr>
                          <w:t>), Sin(</w:t>
                        </w:r>
                        <w:r w:rsidRPr="00F378AC">
                          <w:rPr>
                            <w:rFonts w:ascii="Dubai" w:hAnsi="Dubai" w:cs="Dubai"/>
                            <w:color w:val="595959" w:themeColor="text1" w:themeTint="A6"/>
                            <w:sz w:val="24"/>
                            <w:szCs w:val="24"/>
                            <w:rtl/>
                          </w:rPr>
                          <w:t>س</w:t>
                        </w:r>
                        <w:r>
                          <w:rPr>
                            <w:rFonts w:asciiTheme="majorEastAsia" w:hAnsiTheme="majorEastAsia" w:cstheme="majorEastAsia"/>
                            <w:color w:val="595959" w:themeColor="text1" w:themeTint="A6"/>
                            <w:sz w:val="24"/>
                            <w:szCs w:val="24"/>
                          </w:rPr>
                          <w:t>).</w:t>
                        </w:r>
                      </w:p>
                    </w:txbxContent>
                  </v:textbox>
                </v:shape>
                <v:shape id="Kotak Teks 18" o:spid="_x0000_s1393" type="#_x0000_t202" style="position:absolute;left:-157;top:185;width:17247;height:8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" filled="f" stroked="f">
                  <v:textbox>
                    <w:txbxContent>
                      <w:p w14:paraId="3D09CC3B" w14:textId="4313DC75" w:rsidR="00312755" w:rsidRPr="00E12AE2" w:rsidRDefault="00312755" w:rsidP="00221456">
                        <w:pPr>
                          <w:spacing w:after="0" w:line="240" w:lineRule="auto"/>
                          <w:rPr>
                            <w:color w:val="C68D08" w:themeColor="accent1" w:themeShade="BF"/>
                            <w:sz w:val="40"/>
                            <w:szCs w:val="40"/>
                          </w:rPr>
                        </w:pPr>
                        <w:r w:rsidRPr="00E12AE2">
                          <w:rPr>
                            <w:color w:val="C68D08" w:themeColor="accent1" w:themeShade="BF"/>
                            <w:sz w:val="40"/>
                            <w:szCs w:val="40"/>
                          </w:rPr>
                          <w:t>ASH SHAFIR</w:t>
                        </w:r>
                      </w:p>
                      <w:p w14:paraId="08A566ED" w14:textId="1A5CB2DB" w:rsidR="00312755" w:rsidRPr="00FB5FBF" w:rsidRDefault="00E12AE2" w:rsidP="00221456">
                        <w:pPr>
                          <w:snapToGrid w:val="0"/>
                          <w:spacing w:after="0" w:line="120" w:lineRule="auto"/>
                          <w:rPr>
                            <w:rFonts w:ascii="Dubai" w:hAnsi="Dubai" w:cs="Dubai"/>
                            <w:color w:val="743C08" w:themeColor="accent3"/>
                            <w:sz w:val="44"/>
                            <w:szCs w:val="44"/>
                          </w:rPr>
                        </w:pPr>
                        <w:r>
                          <w:rPr>
                            <w:rFonts w:ascii="Dubai" w:eastAsia="MS Mincho" w:hAnsi="Dubai" w:cs="Dubai" w:hint="cs"/>
                            <w:color w:val="743C08" w:themeColor="accent3"/>
                            <w:sz w:val="48"/>
                            <w:szCs w:val="48"/>
                            <w:rtl/>
                          </w:rPr>
                          <w:t>الصفير</w:t>
                        </w:r>
                      </w:p>
                    </w:txbxContent>
                  </v:textbox>
                </v:shape>
                <w10:wrap anchorx="margin"/>
              </v:group>
            </w:pict>
          </mc:Fallback>
        </mc:AlternateContent>
      </w:r>
      <w:r w:rsidR="00E40FD1">
        <w:rPr>
          <w:rFonts w:asciiTheme="majorHAnsi" w:eastAsiaTheme="majorEastAsia" w:hAnsiTheme="majorHAnsi" w:cstheme="majorBidi"/>
          <w:color w:val="C68D08" w:themeColor="accent1" w:themeShade="BF"/>
          <w:sz w:val="36"/>
          <w:szCs w:val="36"/>
          <w:lang w:val="id-ID"/>
        </w:rPr>
        <mc:AlternateContent>
          <mc:Choice Requires="wpg">
            <w:drawing>
              <wp:anchor distT="0" distB="0" distL="114300" distR="114300" simplePos="0" relativeHeight="251654280" behindDoc="0" locked="0" layoutInCell="1" allowOverlap="1" wp14:anchorId="505D538C" wp14:editId="3BFEB974">
                <wp:simplePos x="0" y="0"/>
                <wp:positionH relativeFrom="margin">
                  <wp:posOffset>70759</wp:posOffset>
                </wp:positionH>
                <wp:positionV relativeFrom="paragraph">
                  <wp:posOffset>70757</wp:posOffset>
                </wp:positionV>
                <wp:extent cx="4276724" cy="3592195"/>
                <wp:effectExtent l="0" t="0" r="0" b="8255"/>
                <wp:wrapNone/>
                <wp:docPr id="856063637" name="Grup 856063637"/>
                <wp:cNvGraphicFramePr/>
                <a:graphic xmlns:a="http://schemas.openxmlformats.org/drawingml/2006/main">
                  <a:graphicData uri="http://schemas.microsoft.com/office/word/2010/wordprocessingGroup">
                    <wpg:wgp>
                      <wpg:cNvGrpSpPr/>
                      <wpg:grpSpPr>
                        <a:xfrm>
                          <a:off x="0" y="0"/>
                          <a:ext cx="4276724" cy="3592195"/>
                          <a:chOff x="0" y="80245"/>
                          <a:chExt cx="4277360" cy="4075418"/>
                        </a:xfrm>
                      </wpg:grpSpPr>
                      <wps:wsp>
                        <wps:cNvPr id="966783556" name="Kotak Teks 18"/>
                        <wps:cNvSpPr txBox="1"/>
                        <wps:spPr>
                          <a:xfrm>
                            <a:off x="0" y="978387"/>
                            <a:ext cx="4277360" cy="317727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C2CC3A" w14:textId="536AE60C" w:rsidR="00C0695A" w:rsidRPr="00CA77A5" w:rsidRDefault="00D32900" w:rsidP="00C0695A">
                              <w:pPr>
                                <w:rPr>
                                  <w:rFonts w:eastAsia="MS Mincho" w:cstheme="minorHAnsi"/>
                                  <w:color w:val="404040" w:themeColor="text1" w:themeTint="BF"/>
                                  <w:sz w:val="22"/>
                                  <w:szCs w:val="22"/>
                                </w:rPr>
                              </w:pPr>
                              <w:r>
                                <w:rPr>
                                  <w:rFonts w:ascii="Cascadia Mono SemiLight" w:eastAsia="MS Mincho" w:hAnsi="Cascadia Mono SemiLight" w:cs="Cascadia Mono SemiLight"/>
                                  <w:color w:val="595959" w:themeColor="text1" w:themeTint="A6"/>
                                  <w:sz w:val="24"/>
                                  <w:szCs w:val="24"/>
                                </w:rPr>
                                <w:tab/>
                              </w:r>
                              <w:r w:rsidR="00EB6675">
                                <w:rPr>
                                  <w:rFonts w:eastAsia="MS Mincho" w:cstheme="minorHAnsi"/>
                                  <w:color w:val="404040" w:themeColor="text1" w:themeTint="BF"/>
                                  <w:sz w:val="22"/>
                                  <w:szCs w:val="22"/>
                                </w:rPr>
                                <w:t>Kemudian Sifat yang tidak memilik</w:t>
                              </w:r>
                              <w:r w:rsidR="00C0695A">
                                <w:rPr>
                                  <w:rFonts w:eastAsia="MS Mincho" w:cstheme="minorHAnsi"/>
                                  <w:color w:val="404040" w:themeColor="text1" w:themeTint="BF"/>
                                  <w:sz w:val="22"/>
                                  <w:szCs w:val="22"/>
                                </w:rPr>
                                <w:t>i lawan, dalam 7 sifat ini tidak semua huruf mempunyainya</w:t>
                              </w:r>
                              <w:r w:rsidR="00496072">
                                <w:rPr>
                                  <w:rFonts w:eastAsia="MS Mincho" w:cstheme="minorHAnsi"/>
                                  <w:color w:val="404040" w:themeColor="text1" w:themeTint="BF"/>
                                  <w:sz w:val="22"/>
                                  <w:szCs w:val="22"/>
                                </w:rPr>
                                <w:t xml:space="preserve"> ini hanya sifat pelengkap dalam beberapa huruf khusus</w:t>
                              </w:r>
                              <w:r w:rsidR="00E61AB0">
                                <w:rPr>
                                  <w:rFonts w:eastAsia="MS Mincho" w:cstheme="minorHAnsi"/>
                                  <w:color w:val="404040" w:themeColor="text1" w:themeTint="BF"/>
                                  <w:sz w:val="22"/>
                                  <w:szCs w:val="22"/>
                                </w:rPr>
                                <w:t>.  Pembagiannya yaitu :</w:t>
                              </w:r>
                            </w:p>
                            <w:p w14:paraId="49E67DBE" w14:textId="76487A2D" w:rsidR="006C0AC6" w:rsidRDefault="00F75189" w:rsidP="006C0AC6">
                              <w:pPr>
                                <w:pStyle w:val="DaftarParagraf"/>
                                <w:numPr>
                                  <w:ilvl w:val="0"/>
                                  <w:numId w:val="11"/>
                                </w:numPr>
                                <w:rPr>
                                  <w:rFonts w:eastAsia="MS Mincho" w:cstheme="minorHAnsi"/>
                                  <w:color w:val="404040" w:themeColor="text1" w:themeTint="BF"/>
                                  <w:sz w:val="22"/>
                                  <w:szCs w:val="22"/>
                                </w:rPr>
                              </w:pPr>
                              <w:r w:rsidRPr="00F75189">
                                <w:rPr>
                                  <w:rFonts w:eastAsia="MS Mincho" w:cstheme="minorHAnsi"/>
                                  <w:color w:val="404040" w:themeColor="text1" w:themeTint="BF"/>
                                  <w:sz w:val="22"/>
                                  <w:szCs w:val="22"/>
                                </w:rPr>
                                <w:t>Ash Shafir</w:t>
                              </w:r>
                            </w:p>
                            <w:p w14:paraId="47A3D5B9" w14:textId="05BD90B0" w:rsidR="006C0AC6" w:rsidRDefault="00BC2675" w:rsidP="006C0AC6">
                              <w:pPr>
                                <w:pStyle w:val="DaftarParagraf"/>
                                <w:numPr>
                                  <w:ilvl w:val="0"/>
                                  <w:numId w:val="11"/>
                                </w:numPr>
                                <w:rPr>
                                  <w:rFonts w:eastAsia="MS Mincho" w:cstheme="minorHAnsi"/>
                                  <w:color w:val="404040" w:themeColor="text1" w:themeTint="BF"/>
                                  <w:sz w:val="22"/>
                                  <w:szCs w:val="22"/>
                                </w:rPr>
                              </w:pPr>
                              <w:r>
                                <w:rPr>
                                  <w:rFonts w:eastAsia="MS Mincho" w:cstheme="minorHAnsi"/>
                                  <w:color w:val="404040" w:themeColor="text1" w:themeTint="BF"/>
                                  <w:sz w:val="22"/>
                                  <w:szCs w:val="22"/>
                                </w:rPr>
                                <w:t>Qolqolah</w:t>
                              </w:r>
                            </w:p>
                            <w:p w14:paraId="553DD44C" w14:textId="69C39062" w:rsidR="006C0AC6" w:rsidRDefault="006C0AC6" w:rsidP="006C0AC6">
                              <w:pPr>
                                <w:pStyle w:val="DaftarParagraf"/>
                                <w:numPr>
                                  <w:ilvl w:val="0"/>
                                  <w:numId w:val="11"/>
                                </w:numPr>
                                <w:rPr>
                                  <w:rFonts w:eastAsia="MS Mincho" w:cstheme="minorHAnsi"/>
                                  <w:color w:val="404040" w:themeColor="text1" w:themeTint="BF"/>
                                  <w:sz w:val="22"/>
                                  <w:szCs w:val="22"/>
                                </w:rPr>
                              </w:pPr>
                              <w:r>
                                <w:rPr>
                                  <w:rFonts w:eastAsia="MS Mincho" w:cstheme="minorHAnsi"/>
                                  <w:color w:val="404040" w:themeColor="text1" w:themeTint="BF"/>
                                  <w:sz w:val="22"/>
                                  <w:szCs w:val="22"/>
                                </w:rPr>
                                <w:t>A</w:t>
                              </w:r>
                              <w:r w:rsidR="00BC2675">
                                <w:rPr>
                                  <w:rFonts w:eastAsia="MS Mincho" w:cstheme="minorHAnsi"/>
                                  <w:color w:val="404040" w:themeColor="text1" w:themeTint="BF"/>
                                  <w:sz w:val="22"/>
                                  <w:szCs w:val="22"/>
                                </w:rPr>
                                <w:t>l Liin</w:t>
                              </w:r>
                            </w:p>
                            <w:p w14:paraId="44CC74FE" w14:textId="0D9771FA" w:rsidR="006C0AC6" w:rsidRDefault="006C0AC6" w:rsidP="006C0AC6">
                              <w:pPr>
                                <w:pStyle w:val="DaftarParagraf"/>
                                <w:numPr>
                                  <w:ilvl w:val="0"/>
                                  <w:numId w:val="11"/>
                                </w:numPr>
                                <w:rPr>
                                  <w:rFonts w:eastAsia="MS Mincho" w:cstheme="minorHAnsi"/>
                                  <w:color w:val="404040" w:themeColor="text1" w:themeTint="BF"/>
                                  <w:sz w:val="22"/>
                                  <w:szCs w:val="22"/>
                                </w:rPr>
                              </w:pPr>
                              <w:r>
                                <w:rPr>
                                  <w:rFonts w:eastAsia="MS Mincho" w:cstheme="minorHAnsi"/>
                                  <w:color w:val="404040" w:themeColor="text1" w:themeTint="BF"/>
                                  <w:sz w:val="22"/>
                                  <w:szCs w:val="22"/>
                                </w:rPr>
                                <w:t>A</w:t>
                              </w:r>
                              <w:r w:rsidR="00BC2675">
                                <w:rPr>
                                  <w:rFonts w:eastAsia="MS Mincho" w:cstheme="minorHAnsi"/>
                                  <w:color w:val="404040" w:themeColor="text1" w:themeTint="BF"/>
                                  <w:sz w:val="22"/>
                                  <w:szCs w:val="22"/>
                                </w:rPr>
                                <w:t>l In</w:t>
                              </w:r>
                              <w:r w:rsidR="002D4EFA">
                                <w:rPr>
                                  <w:rFonts w:eastAsia="MS Mincho" w:cstheme="minorHAnsi"/>
                                  <w:color w:val="404040" w:themeColor="text1" w:themeTint="BF"/>
                                  <w:sz w:val="22"/>
                                  <w:szCs w:val="22"/>
                                </w:rPr>
                                <w:t>hiraf</w:t>
                              </w:r>
                            </w:p>
                            <w:p w14:paraId="1301FE27" w14:textId="5EB9E220" w:rsidR="006C0AC6" w:rsidRDefault="006C0AC6" w:rsidP="006C0AC6">
                              <w:pPr>
                                <w:pStyle w:val="DaftarParagraf"/>
                                <w:numPr>
                                  <w:ilvl w:val="0"/>
                                  <w:numId w:val="11"/>
                                </w:numPr>
                                <w:rPr>
                                  <w:rFonts w:eastAsia="MS Mincho" w:cstheme="minorHAnsi"/>
                                  <w:color w:val="404040" w:themeColor="text1" w:themeTint="BF"/>
                                  <w:sz w:val="22"/>
                                  <w:szCs w:val="22"/>
                                </w:rPr>
                              </w:pPr>
                              <w:r>
                                <w:rPr>
                                  <w:rFonts w:eastAsia="MS Mincho" w:cstheme="minorHAnsi"/>
                                  <w:color w:val="404040" w:themeColor="text1" w:themeTint="BF"/>
                                  <w:sz w:val="22"/>
                                  <w:szCs w:val="22"/>
                                </w:rPr>
                                <w:t>A</w:t>
                              </w:r>
                              <w:r w:rsidR="002D4EFA">
                                <w:rPr>
                                  <w:rFonts w:eastAsia="MS Mincho" w:cstheme="minorHAnsi"/>
                                  <w:color w:val="404040" w:themeColor="text1" w:themeTint="BF"/>
                                  <w:sz w:val="22"/>
                                  <w:szCs w:val="22"/>
                                </w:rPr>
                                <w:t>t Takriir</w:t>
                              </w:r>
                            </w:p>
                            <w:p w14:paraId="55D1B9FC" w14:textId="74E03A6B" w:rsidR="006C0AC6" w:rsidRDefault="00376AF5" w:rsidP="006C0AC6">
                              <w:pPr>
                                <w:pStyle w:val="DaftarParagraf"/>
                                <w:numPr>
                                  <w:ilvl w:val="0"/>
                                  <w:numId w:val="11"/>
                                </w:numPr>
                                <w:rPr>
                                  <w:rFonts w:eastAsia="MS Mincho" w:cstheme="minorHAnsi"/>
                                  <w:color w:val="404040" w:themeColor="text1" w:themeTint="BF"/>
                                  <w:sz w:val="22"/>
                                  <w:szCs w:val="22"/>
                                </w:rPr>
                              </w:pPr>
                              <w:r>
                                <w:rPr>
                                  <w:rFonts w:eastAsia="MS Mincho" w:cstheme="minorHAnsi"/>
                                  <w:color w:val="404040" w:themeColor="text1" w:themeTint="BF"/>
                                  <w:sz w:val="22"/>
                                  <w:szCs w:val="22"/>
                                </w:rPr>
                                <w:t>At Tafasyi</w:t>
                              </w:r>
                            </w:p>
                            <w:p w14:paraId="4E5137CC" w14:textId="30E04791" w:rsidR="00376AF5" w:rsidRPr="006C0AC6" w:rsidRDefault="00376AF5" w:rsidP="006C0AC6">
                              <w:pPr>
                                <w:pStyle w:val="DaftarParagraf"/>
                                <w:numPr>
                                  <w:ilvl w:val="0"/>
                                  <w:numId w:val="11"/>
                                </w:numPr>
                                <w:rPr>
                                  <w:rFonts w:eastAsia="MS Mincho" w:cstheme="minorHAnsi"/>
                                  <w:color w:val="404040" w:themeColor="text1" w:themeTint="BF"/>
                                  <w:sz w:val="22"/>
                                  <w:szCs w:val="22"/>
                                </w:rPr>
                              </w:pPr>
                              <w:r>
                                <w:rPr>
                                  <w:rFonts w:eastAsia="MS Mincho" w:cstheme="minorHAnsi"/>
                                  <w:color w:val="404040" w:themeColor="text1" w:themeTint="BF"/>
                                  <w:sz w:val="22"/>
                                  <w:szCs w:val="22"/>
                                </w:rPr>
                                <w:t>Al Istithalah</w:t>
                              </w:r>
                            </w:p>
                            <w:p w14:paraId="6FF20BE3" w14:textId="77777777" w:rsidR="006C0AC6" w:rsidRDefault="006C0AC6" w:rsidP="006C0AC6">
                              <w:pPr>
                                <w:rPr>
                                  <w:rFonts w:eastAsia="MS Mincho" w:cstheme="minorHAnsi"/>
                                  <w:color w:val="404040" w:themeColor="text1" w:themeTint="BF"/>
                                  <w:sz w:val="22"/>
                                  <w:szCs w:val="22"/>
                                </w:rPr>
                              </w:pPr>
                            </w:p>
                            <w:p w14:paraId="736DB1D4" w14:textId="77777777" w:rsidR="006C0AC6" w:rsidRDefault="006C0AC6" w:rsidP="006C0AC6">
                              <w:pPr>
                                <w:rPr>
                                  <w:rFonts w:eastAsia="MS Mincho" w:cstheme="minorHAnsi"/>
                                  <w:color w:val="404040" w:themeColor="text1" w:themeTint="BF"/>
                                  <w:sz w:val="22"/>
                                  <w:szCs w:val="22"/>
                                </w:rPr>
                              </w:pPr>
                            </w:p>
                            <w:p w14:paraId="4B02047D" w14:textId="77777777" w:rsidR="006C0AC6" w:rsidRPr="006C0AC6" w:rsidRDefault="006C0AC6" w:rsidP="006C0AC6">
                              <w:pPr>
                                <w:rPr>
                                  <w:rFonts w:eastAsia="MS Mincho" w:cstheme="minorHAnsi"/>
                                  <w:color w:val="404040" w:themeColor="text1" w:themeTint="BF"/>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2837913" name="Kotak Teks 18"/>
                        <wps:cNvSpPr txBox="1"/>
                        <wps:spPr>
                          <a:xfrm>
                            <a:off x="22375" y="80245"/>
                            <a:ext cx="3428396" cy="103084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2FC8DC" w14:textId="5FAF0605" w:rsidR="00D32900" w:rsidRPr="00EB6675" w:rsidRDefault="00D32900" w:rsidP="00880056">
                              <w:pPr>
                                <w:spacing w:after="0" w:line="0" w:lineRule="atLeast"/>
                                <w:rPr>
                                  <w:color w:val="C68D08" w:themeColor="accent1" w:themeShade="BF"/>
                                  <w:sz w:val="32"/>
                                  <w:szCs w:val="32"/>
                                </w:rPr>
                              </w:pPr>
                              <w:r w:rsidRPr="00EB6675">
                                <w:rPr>
                                  <w:color w:val="C68D08" w:themeColor="accent1" w:themeShade="BF"/>
                                  <w:sz w:val="32"/>
                                  <w:szCs w:val="32"/>
                                </w:rPr>
                                <w:t>Sifat yang tidak memiliki lawan</w:t>
                              </w:r>
                            </w:p>
                            <w:p w14:paraId="7DC79DAD" w14:textId="5C27C88C" w:rsidR="00EB6675" w:rsidRPr="00EB6675" w:rsidRDefault="00EB6675" w:rsidP="00EB6675">
                              <w:pPr>
                                <w:spacing w:before="240" w:after="200" w:line="120" w:lineRule="auto"/>
                                <w:rPr>
                                  <w:rFonts w:ascii="Dubai" w:eastAsia="MS Mincho" w:hAnsi="Dubai" w:cs="Dubai"/>
                                  <w:color w:val="743C08" w:themeColor="accent3"/>
                                  <w:sz w:val="48"/>
                                  <w:szCs w:val="48"/>
                                </w:rPr>
                              </w:pPr>
                              <w:r>
                                <w:rPr>
                                  <w:rFonts w:ascii="Dubai" w:eastAsia="MS Mincho" w:hAnsi="Dubai" w:cs="Dubai" w:hint="cs"/>
                                  <w:color w:val="743C08" w:themeColor="accent3"/>
                                  <w:sz w:val="48"/>
                                  <w:szCs w:val="48"/>
                                  <w:rtl/>
                                </w:rPr>
                                <w:t>غير</w:t>
                              </w:r>
                              <w:r w:rsidRPr="00EB6675">
                                <w:rPr>
                                  <w:rFonts w:ascii="Dubai" w:hAnsi="Dubai" w:cs="Dubai" w:hint="cs"/>
                                  <w:color w:val="743C08" w:themeColor="accent3"/>
                                  <w:sz w:val="48"/>
                                  <w:szCs w:val="48"/>
                                  <w:rtl/>
                                </w:rPr>
                                <w:t xml:space="preserve"> </w:t>
                              </w:r>
                              <w:r>
                                <w:rPr>
                                  <w:rFonts w:ascii="Dubai" w:hAnsi="Dubai" w:cs="Dubai" w:hint="cs"/>
                                  <w:color w:val="743C08" w:themeColor="accent3"/>
                                  <w:sz w:val="48"/>
                                  <w:szCs w:val="48"/>
                                  <w:rtl/>
                                </w:rPr>
                                <w:t>متضادة</w:t>
                              </w:r>
                            </w:p>
                            <w:p w14:paraId="5B394BAE" w14:textId="6811611E" w:rsidR="00D32900" w:rsidRPr="00FB5FBF" w:rsidRDefault="00D32900" w:rsidP="00EB6675">
                              <w:pPr>
                                <w:spacing w:after="0" w:line="0" w:lineRule="atLeast"/>
                                <w:rPr>
                                  <w:rFonts w:ascii="Dubai" w:hAnsi="Dubai" w:cs="Dubai"/>
                                  <w:color w:val="743C08" w:themeColor="accent3"/>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5D538C" id="Grup 856063637" o:spid="_x0000_s1394" style="position:absolute;margin-left:5.55pt;margin-top:5.55pt;width:336.75pt;height:282.85pt;z-index:251654280;mso-position-horizontal-relative:margin;mso-width-relative:margin;mso-height-relative:margin" coordorigin=",802" coordsize="42773,407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">
                <v:shape id="Kotak Teks 18" o:spid="_x0000_s1395" type="#_x0000_t202" style="position:absolute;top:9783;width:42773;height:31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" filled="f" stroked="f">
                  <v:textbox>
                    <w:txbxContent>
                      <w:p w14:paraId="08C2CC3A" w14:textId="536AE60C" w:rsidR="00C0695A" w:rsidRPr="00CA77A5" w:rsidRDefault="00D32900" w:rsidP="00C0695A">
                        <w:pPr>
                          <w:rPr>
                            <w:rFonts w:eastAsia="MS Mincho" w:cstheme="minorHAnsi"/>
                            <w:color w:val="404040" w:themeColor="text1" w:themeTint="BF"/>
                            <w:sz w:val="22"/>
                            <w:szCs w:val="22"/>
                          </w:rPr>
                        </w:pPr>
                        <w:r>
                          <w:rPr>
                            <w:rFonts w:ascii="Cascadia Mono SemiLight" w:eastAsia="MS Mincho" w:hAnsi="Cascadia Mono SemiLight" w:cs="Cascadia Mono SemiLight"/>
                            <w:color w:val="595959" w:themeColor="text1" w:themeTint="A6"/>
                            <w:sz w:val="24"/>
                            <w:szCs w:val="24"/>
                          </w:rPr>
                          <w:tab/>
                        </w:r>
                        <w:r w:rsidR="00EB6675">
                          <w:rPr>
                            <w:rFonts w:eastAsia="MS Mincho" w:cstheme="minorHAnsi"/>
                            <w:color w:val="404040" w:themeColor="text1" w:themeTint="BF"/>
                            <w:sz w:val="22"/>
                            <w:szCs w:val="22"/>
                          </w:rPr>
                          <w:t>Kemudian Sifat yang tidak memilik</w:t>
                        </w:r>
                        <w:r w:rsidR="00C0695A">
                          <w:rPr>
                            <w:rFonts w:eastAsia="MS Mincho" w:cstheme="minorHAnsi"/>
                            <w:color w:val="404040" w:themeColor="text1" w:themeTint="BF"/>
                            <w:sz w:val="22"/>
                            <w:szCs w:val="22"/>
                          </w:rPr>
                          <w:t>i lawan, dalam 7 sifat ini tidak semua huruf mempunyainya</w:t>
                        </w:r>
                        <w:r w:rsidR="00496072">
                          <w:rPr>
                            <w:rFonts w:eastAsia="MS Mincho" w:cstheme="minorHAnsi"/>
                            <w:color w:val="404040" w:themeColor="text1" w:themeTint="BF"/>
                            <w:sz w:val="22"/>
                            <w:szCs w:val="22"/>
                          </w:rPr>
                          <w:t xml:space="preserve"> ini hanya sifat pelengkap dalam beberapa huruf khusus</w:t>
                        </w:r>
                        <w:r w:rsidR="00E61AB0">
                          <w:rPr>
                            <w:rFonts w:eastAsia="MS Mincho" w:cstheme="minorHAnsi"/>
                            <w:color w:val="404040" w:themeColor="text1" w:themeTint="BF"/>
                            <w:sz w:val="22"/>
                            <w:szCs w:val="22"/>
                          </w:rPr>
                          <w:t>.  Pembagiannya yaitu :</w:t>
                        </w:r>
                      </w:p>
                      <w:p w14:paraId="49E67DBE" w14:textId="76487A2D" w:rsidR="006C0AC6" w:rsidRDefault="00F75189" w:rsidP="006C0AC6">
                        <w:pPr>
                          <w:pStyle w:val="DaftarParagraf"/>
                          <w:numPr>
                            <w:ilvl w:val="0"/>
                            <w:numId w:val="11"/>
                          </w:numPr>
                          <w:rPr>
                            <w:rFonts w:eastAsia="MS Mincho" w:cstheme="minorHAnsi"/>
                            <w:color w:val="404040" w:themeColor="text1" w:themeTint="BF"/>
                            <w:sz w:val="22"/>
                            <w:szCs w:val="22"/>
                          </w:rPr>
                        </w:pPr>
                        <w:r w:rsidRPr="00F75189">
                          <w:rPr>
                            <w:rFonts w:eastAsia="MS Mincho" w:cstheme="minorHAnsi"/>
                            <w:color w:val="404040" w:themeColor="text1" w:themeTint="BF"/>
                            <w:sz w:val="22"/>
                            <w:szCs w:val="22"/>
                          </w:rPr>
                          <w:t>Ash Shafir</w:t>
                        </w:r>
                      </w:p>
                      <w:p w14:paraId="47A3D5B9" w14:textId="05BD90B0" w:rsidR="006C0AC6" w:rsidRDefault="00BC2675" w:rsidP="006C0AC6">
                        <w:pPr>
                          <w:pStyle w:val="DaftarParagraf"/>
                          <w:numPr>
                            <w:ilvl w:val="0"/>
                            <w:numId w:val="11"/>
                          </w:numPr>
                          <w:rPr>
                            <w:rFonts w:eastAsia="MS Mincho" w:cstheme="minorHAnsi"/>
                            <w:color w:val="404040" w:themeColor="text1" w:themeTint="BF"/>
                            <w:sz w:val="22"/>
                            <w:szCs w:val="22"/>
                          </w:rPr>
                        </w:pPr>
                        <w:r>
                          <w:rPr>
                            <w:rFonts w:eastAsia="MS Mincho" w:cstheme="minorHAnsi"/>
                            <w:color w:val="404040" w:themeColor="text1" w:themeTint="BF"/>
                            <w:sz w:val="22"/>
                            <w:szCs w:val="22"/>
                          </w:rPr>
                          <w:t>Qolqolah</w:t>
                        </w:r>
                      </w:p>
                      <w:p w14:paraId="553DD44C" w14:textId="69C39062" w:rsidR="006C0AC6" w:rsidRDefault="006C0AC6" w:rsidP="006C0AC6">
                        <w:pPr>
                          <w:pStyle w:val="DaftarParagraf"/>
                          <w:numPr>
                            <w:ilvl w:val="0"/>
                            <w:numId w:val="11"/>
                          </w:numPr>
                          <w:rPr>
                            <w:rFonts w:eastAsia="MS Mincho" w:cstheme="minorHAnsi"/>
                            <w:color w:val="404040" w:themeColor="text1" w:themeTint="BF"/>
                            <w:sz w:val="22"/>
                            <w:szCs w:val="22"/>
                          </w:rPr>
                        </w:pPr>
                        <w:r>
                          <w:rPr>
                            <w:rFonts w:eastAsia="MS Mincho" w:cstheme="minorHAnsi"/>
                            <w:color w:val="404040" w:themeColor="text1" w:themeTint="BF"/>
                            <w:sz w:val="22"/>
                            <w:szCs w:val="22"/>
                          </w:rPr>
                          <w:t>A</w:t>
                        </w:r>
                        <w:r w:rsidR="00BC2675">
                          <w:rPr>
                            <w:rFonts w:eastAsia="MS Mincho" w:cstheme="minorHAnsi"/>
                            <w:color w:val="404040" w:themeColor="text1" w:themeTint="BF"/>
                            <w:sz w:val="22"/>
                            <w:szCs w:val="22"/>
                          </w:rPr>
                          <w:t>l Liin</w:t>
                        </w:r>
                      </w:p>
                      <w:p w14:paraId="44CC74FE" w14:textId="0D9771FA" w:rsidR="006C0AC6" w:rsidRDefault="006C0AC6" w:rsidP="006C0AC6">
                        <w:pPr>
                          <w:pStyle w:val="DaftarParagraf"/>
                          <w:numPr>
                            <w:ilvl w:val="0"/>
                            <w:numId w:val="11"/>
                          </w:numPr>
                          <w:rPr>
                            <w:rFonts w:eastAsia="MS Mincho" w:cstheme="minorHAnsi"/>
                            <w:color w:val="404040" w:themeColor="text1" w:themeTint="BF"/>
                            <w:sz w:val="22"/>
                            <w:szCs w:val="22"/>
                          </w:rPr>
                        </w:pPr>
                        <w:r>
                          <w:rPr>
                            <w:rFonts w:eastAsia="MS Mincho" w:cstheme="minorHAnsi"/>
                            <w:color w:val="404040" w:themeColor="text1" w:themeTint="BF"/>
                            <w:sz w:val="22"/>
                            <w:szCs w:val="22"/>
                          </w:rPr>
                          <w:t>A</w:t>
                        </w:r>
                        <w:r w:rsidR="00BC2675">
                          <w:rPr>
                            <w:rFonts w:eastAsia="MS Mincho" w:cstheme="minorHAnsi"/>
                            <w:color w:val="404040" w:themeColor="text1" w:themeTint="BF"/>
                            <w:sz w:val="22"/>
                            <w:szCs w:val="22"/>
                          </w:rPr>
                          <w:t>l In</w:t>
                        </w:r>
                        <w:r w:rsidR="002D4EFA">
                          <w:rPr>
                            <w:rFonts w:eastAsia="MS Mincho" w:cstheme="minorHAnsi"/>
                            <w:color w:val="404040" w:themeColor="text1" w:themeTint="BF"/>
                            <w:sz w:val="22"/>
                            <w:szCs w:val="22"/>
                          </w:rPr>
                          <w:t>hiraf</w:t>
                        </w:r>
                      </w:p>
                      <w:p w14:paraId="1301FE27" w14:textId="5EB9E220" w:rsidR="006C0AC6" w:rsidRDefault="006C0AC6" w:rsidP="006C0AC6">
                        <w:pPr>
                          <w:pStyle w:val="DaftarParagraf"/>
                          <w:numPr>
                            <w:ilvl w:val="0"/>
                            <w:numId w:val="11"/>
                          </w:numPr>
                          <w:rPr>
                            <w:rFonts w:eastAsia="MS Mincho" w:cstheme="minorHAnsi"/>
                            <w:color w:val="404040" w:themeColor="text1" w:themeTint="BF"/>
                            <w:sz w:val="22"/>
                            <w:szCs w:val="22"/>
                          </w:rPr>
                        </w:pPr>
                        <w:r>
                          <w:rPr>
                            <w:rFonts w:eastAsia="MS Mincho" w:cstheme="minorHAnsi"/>
                            <w:color w:val="404040" w:themeColor="text1" w:themeTint="BF"/>
                            <w:sz w:val="22"/>
                            <w:szCs w:val="22"/>
                          </w:rPr>
                          <w:t>A</w:t>
                        </w:r>
                        <w:r w:rsidR="002D4EFA">
                          <w:rPr>
                            <w:rFonts w:eastAsia="MS Mincho" w:cstheme="minorHAnsi"/>
                            <w:color w:val="404040" w:themeColor="text1" w:themeTint="BF"/>
                            <w:sz w:val="22"/>
                            <w:szCs w:val="22"/>
                          </w:rPr>
                          <w:t>t Takriir</w:t>
                        </w:r>
                      </w:p>
                      <w:p w14:paraId="55D1B9FC" w14:textId="74E03A6B" w:rsidR="006C0AC6" w:rsidRDefault="00376AF5" w:rsidP="006C0AC6">
                        <w:pPr>
                          <w:pStyle w:val="DaftarParagraf"/>
                          <w:numPr>
                            <w:ilvl w:val="0"/>
                            <w:numId w:val="11"/>
                          </w:numPr>
                          <w:rPr>
                            <w:rFonts w:eastAsia="MS Mincho" w:cstheme="minorHAnsi"/>
                            <w:color w:val="404040" w:themeColor="text1" w:themeTint="BF"/>
                            <w:sz w:val="22"/>
                            <w:szCs w:val="22"/>
                          </w:rPr>
                        </w:pPr>
                        <w:r>
                          <w:rPr>
                            <w:rFonts w:eastAsia="MS Mincho" w:cstheme="minorHAnsi"/>
                            <w:color w:val="404040" w:themeColor="text1" w:themeTint="BF"/>
                            <w:sz w:val="22"/>
                            <w:szCs w:val="22"/>
                          </w:rPr>
                          <w:t>At Tafasyi</w:t>
                        </w:r>
                      </w:p>
                      <w:p w14:paraId="4E5137CC" w14:textId="30E04791" w:rsidR="00376AF5" w:rsidRPr="006C0AC6" w:rsidRDefault="00376AF5" w:rsidP="006C0AC6">
                        <w:pPr>
                          <w:pStyle w:val="DaftarParagraf"/>
                          <w:numPr>
                            <w:ilvl w:val="0"/>
                            <w:numId w:val="11"/>
                          </w:numPr>
                          <w:rPr>
                            <w:rFonts w:eastAsia="MS Mincho" w:cstheme="minorHAnsi"/>
                            <w:color w:val="404040" w:themeColor="text1" w:themeTint="BF"/>
                            <w:sz w:val="22"/>
                            <w:szCs w:val="22"/>
                          </w:rPr>
                        </w:pPr>
                        <w:r>
                          <w:rPr>
                            <w:rFonts w:eastAsia="MS Mincho" w:cstheme="minorHAnsi"/>
                            <w:color w:val="404040" w:themeColor="text1" w:themeTint="BF"/>
                            <w:sz w:val="22"/>
                            <w:szCs w:val="22"/>
                          </w:rPr>
                          <w:t>Al Istithalah</w:t>
                        </w:r>
                      </w:p>
                      <w:p w14:paraId="6FF20BE3" w14:textId="77777777" w:rsidR="006C0AC6" w:rsidRDefault="006C0AC6" w:rsidP="006C0AC6">
                        <w:pPr>
                          <w:rPr>
                            <w:rFonts w:eastAsia="MS Mincho" w:cstheme="minorHAnsi"/>
                            <w:color w:val="404040" w:themeColor="text1" w:themeTint="BF"/>
                            <w:sz w:val="22"/>
                            <w:szCs w:val="22"/>
                          </w:rPr>
                        </w:pPr>
                      </w:p>
                      <w:p w14:paraId="736DB1D4" w14:textId="77777777" w:rsidR="006C0AC6" w:rsidRDefault="006C0AC6" w:rsidP="006C0AC6">
                        <w:pPr>
                          <w:rPr>
                            <w:rFonts w:eastAsia="MS Mincho" w:cstheme="minorHAnsi"/>
                            <w:color w:val="404040" w:themeColor="text1" w:themeTint="BF"/>
                            <w:sz w:val="22"/>
                            <w:szCs w:val="22"/>
                          </w:rPr>
                        </w:pPr>
                      </w:p>
                      <w:p w14:paraId="4B02047D" w14:textId="77777777" w:rsidR="006C0AC6" w:rsidRPr="006C0AC6" w:rsidRDefault="006C0AC6" w:rsidP="006C0AC6">
                        <w:pPr>
                          <w:rPr>
                            <w:rFonts w:eastAsia="MS Mincho" w:cstheme="minorHAnsi"/>
                            <w:color w:val="404040" w:themeColor="text1" w:themeTint="BF"/>
                            <w:sz w:val="22"/>
                            <w:szCs w:val="22"/>
                          </w:rPr>
                        </w:pPr>
                      </w:p>
                    </w:txbxContent>
                  </v:textbox>
                </v:shape>
                <v:shape id="Kotak Teks 18" o:spid="_x0000_s1396" type="#_x0000_t202" style="position:absolute;left:223;top:802;width:34284;height:10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" filled="f" stroked="f">
                  <v:textbox>
                    <w:txbxContent>
                      <w:p w14:paraId="032FC8DC" w14:textId="5FAF0605" w:rsidR="00D32900" w:rsidRPr="00EB6675" w:rsidRDefault="00D32900" w:rsidP="00880056">
                        <w:pPr>
                          <w:spacing w:after="0" w:line="0" w:lineRule="atLeast"/>
                          <w:rPr>
                            <w:color w:val="C68D08" w:themeColor="accent1" w:themeShade="BF"/>
                            <w:sz w:val="32"/>
                            <w:szCs w:val="32"/>
                          </w:rPr>
                        </w:pPr>
                        <w:r w:rsidRPr="00EB6675">
                          <w:rPr>
                            <w:color w:val="C68D08" w:themeColor="accent1" w:themeShade="BF"/>
                            <w:sz w:val="32"/>
                            <w:szCs w:val="32"/>
                          </w:rPr>
                          <w:t>Sifat yang tidak memiliki lawan</w:t>
                        </w:r>
                      </w:p>
                      <w:p w14:paraId="7DC79DAD" w14:textId="5C27C88C" w:rsidR="00EB6675" w:rsidRPr="00EB6675" w:rsidRDefault="00EB6675" w:rsidP="00EB6675">
                        <w:pPr>
                          <w:spacing w:before="240" w:after="200" w:line="120" w:lineRule="auto"/>
                          <w:rPr>
                            <w:rFonts w:ascii="Dubai" w:eastAsia="MS Mincho" w:hAnsi="Dubai" w:cs="Dubai"/>
                            <w:color w:val="743C08" w:themeColor="accent3"/>
                            <w:sz w:val="48"/>
                            <w:szCs w:val="48"/>
                          </w:rPr>
                        </w:pPr>
                        <w:r>
                          <w:rPr>
                            <w:rFonts w:ascii="Dubai" w:eastAsia="MS Mincho" w:hAnsi="Dubai" w:cs="Dubai" w:hint="cs"/>
                            <w:color w:val="743C08" w:themeColor="accent3"/>
                            <w:sz w:val="48"/>
                            <w:szCs w:val="48"/>
                            <w:rtl/>
                          </w:rPr>
                          <w:t>غير</w:t>
                        </w:r>
                        <w:r w:rsidRPr="00EB6675">
                          <w:rPr>
                            <w:rFonts w:ascii="Dubai" w:hAnsi="Dubai" w:cs="Dubai" w:hint="cs"/>
                            <w:color w:val="743C08" w:themeColor="accent3"/>
                            <w:sz w:val="48"/>
                            <w:szCs w:val="48"/>
                            <w:rtl/>
                          </w:rPr>
                          <w:t xml:space="preserve"> </w:t>
                        </w:r>
                        <w:r>
                          <w:rPr>
                            <w:rFonts w:ascii="Dubai" w:hAnsi="Dubai" w:cs="Dubai" w:hint="cs"/>
                            <w:color w:val="743C08" w:themeColor="accent3"/>
                            <w:sz w:val="48"/>
                            <w:szCs w:val="48"/>
                            <w:rtl/>
                          </w:rPr>
                          <w:t>متضادة</w:t>
                        </w:r>
                      </w:p>
                      <w:p w14:paraId="5B394BAE" w14:textId="6811611E" w:rsidR="00D32900" w:rsidRPr="00FB5FBF" w:rsidRDefault="00D32900" w:rsidP="00EB6675">
                        <w:pPr>
                          <w:spacing w:after="0" w:line="0" w:lineRule="atLeast"/>
                          <w:rPr>
                            <w:rFonts w:ascii="Dubai" w:hAnsi="Dubai" w:cs="Dubai"/>
                            <w:color w:val="743C08" w:themeColor="accent3"/>
                            <w:sz w:val="44"/>
                            <w:szCs w:val="44"/>
                          </w:rPr>
                        </w:pPr>
                      </w:p>
                    </w:txbxContent>
                  </v:textbox>
                </v:shape>
                <w10:wrap anchorx="margin"/>
              </v:group>
            </w:pict>
          </mc:Fallback>
        </mc:AlternateContent>
      </w:r>
      <w:r w:rsidR="00312755">
        <w:rPr>
          <w:rFonts w:asciiTheme="majorHAnsi" w:eastAsiaTheme="majorEastAsia" w:hAnsiTheme="majorHAnsi" w:cstheme="majorBidi"/>
          <w:color w:val="C68D08" w:themeColor="accent1" w:themeShade="BF"/>
          <w:sz w:val="36"/>
          <w:szCs w:val="36"/>
          <w:lang w:val="id-ID"/>
        </w:rPr>
        <mc:AlternateContent>
          <mc:Choice Requires="wps">
            <w:drawing>
              <wp:anchor distT="0" distB="0" distL="114300" distR="114300" simplePos="0" relativeHeight="251654282" behindDoc="1" locked="0" layoutInCell="1" allowOverlap="1" wp14:anchorId="6874117E" wp14:editId="227B7F3F">
                <wp:simplePos x="0" y="0"/>
                <wp:positionH relativeFrom="margin">
                  <wp:align>right</wp:align>
                </wp:positionH>
                <wp:positionV relativeFrom="paragraph">
                  <wp:posOffset>3913413</wp:posOffset>
                </wp:positionV>
                <wp:extent cx="4414520" cy="2721338"/>
                <wp:effectExtent l="0" t="0" r="5080" b="3175"/>
                <wp:wrapNone/>
                <wp:docPr id="1374653507" name="Persegi Panjang 1374653507"/>
                <wp:cNvGraphicFramePr/>
                <a:graphic xmlns:a="http://schemas.openxmlformats.org/drawingml/2006/main">
                  <a:graphicData uri="http://schemas.microsoft.com/office/word/2010/wordprocessingShape">
                    <wps:wsp>
                      <wps:cNvSpPr/>
                      <wps:spPr>
                        <a:xfrm rot="10800000">
                          <a:off x="0" y="0"/>
                          <a:ext cx="4414520" cy="2721338"/>
                        </a:xfrm>
                        <a:prstGeom prst="rect">
                          <a:avLst/>
                        </a:prstGeom>
                        <a:solidFill>
                          <a:srgbClr val="FDEAB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0522CE" w14:textId="77777777" w:rsidR="00312755" w:rsidRDefault="00312755" w:rsidP="00A7197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74117E" id="Persegi Panjang 1374653507" o:spid="_x0000_s1397" style="position:absolute;margin-left:296.4pt;margin-top:308.15pt;width:347.6pt;height:214.3pt;rotation:180;z-index:-25166219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" fillcolor="#fdeabc" stroked="f" strokeweight="1pt">
                <v:textbox>
                  <w:txbxContent>
                    <w:p w14:paraId="3F0522CE" w14:textId="77777777" w:rsidR="00312755" w:rsidRDefault="00312755" w:rsidP="00A7197E">
                      <w:pPr>
                        <w:jc w:val="center"/>
                      </w:pPr>
                    </w:p>
                  </w:txbxContent>
                </v:textbox>
                <w10:wrap anchorx="margin"/>
              </v:rect>
            </w:pict>
          </mc:Fallback>
        </mc:AlternateContent>
      </w:r>
      <w:r w:rsidR="00892692">
        <w:rPr>
          <w:sz w:val="48"/>
          <w:szCs w:val="48"/>
        </w:rPr>
        <mc:AlternateContent>
          <mc:Choice Requires="wpg">
            <w:drawing>
              <wp:anchor distT="0" distB="0" distL="114300" distR="114300" simplePos="0" relativeHeight="251654281" behindDoc="1" locked="0" layoutInCell="1" allowOverlap="1" wp14:anchorId="46148A4B" wp14:editId="361D70C1">
                <wp:simplePos x="0" y="0"/>
                <wp:positionH relativeFrom="page">
                  <wp:align>left</wp:align>
                </wp:positionH>
                <wp:positionV relativeFrom="paragraph">
                  <wp:posOffset>-457200</wp:posOffset>
                </wp:positionV>
                <wp:extent cx="3959860" cy="3851910"/>
                <wp:effectExtent l="0" t="0" r="2540" b="0"/>
                <wp:wrapNone/>
                <wp:docPr id="2071175461" name="Grup 2071175461"/>
                <wp:cNvGraphicFramePr/>
                <a:graphic xmlns:a="http://schemas.openxmlformats.org/drawingml/2006/main">
                  <a:graphicData uri="http://schemas.microsoft.com/office/word/2010/wordprocessingGroup">
                    <wpg:wgp>
                      <wpg:cNvGrpSpPr/>
                      <wpg:grpSpPr>
                        <a:xfrm>
                          <a:off x="0" y="0"/>
                          <a:ext cx="3959860" cy="3851910"/>
                          <a:chOff x="0" y="0"/>
                          <a:chExt cx="3960283" cy="3852121"/>
                        </a:xfrm>
                      </wpg:grpSpPr>
                      <pic:pic xmlns:pic="http://schemas.openxmlformats.org/drawingml/2006/picture">
                        <pic:nvPicPr>
                          <pic:cNvPr id="492584993" name="Gambar 7"/>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51355" cy="1899920"/>
                          </a:xfrm>
                          <a:prstGeom prst="rect">
                            <a:avLst/>
                          </a:prstGeom>
                        </pic:spPr>
                      </pic:pic>
                      <pic:pic xmlns:pic="http://schemas.openxmlformats.org/drawingml/2006/picture">
                        <pic:nvPicPr>
                          <pic:cNvPr id="1990174149" name="Gambar 2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220133" y="211666"/>
                            <a:ext cx="3740150" cy="3640455"/>
                          </a:xfrm>
                          <a:prstGeom prst="rect">
                            <a:avLst/>
                          </a:prstGeom>
                        </pic:spPr>
                      </pic:pic>
                    </wpg:wgp>
                  </a:graphicData>
                </a:graphic>
              </wp:anchor>
            </w:drawing>
          </mc:Choice>
          <mc:Fallback>
            <w:pict>
              <v:group w14:anchorId="3627CA40" id="Grup 2071175461" o:spid="_x0000_s1026" style="position:absolute;margin-left:0;margin-top:-36pt;width:311.8pt;height:303.3pt;z-index:-251662199;mso-position-horizontal:left;mso-position-horizontal-relative:page" coordsize="39602,38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">
                <v:shape id="Gambar 7" o:spid="_x0000_s1027" type="#_x0000_t75" style="position:absolute;width:19513;height:1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">
                  <v:imagedata r:id="rId13" o:title=""/>
                </v:shape>
                <v:shape id="Gambar 22" o:spid="_x0000_s1028" type="#_x0000_t75" style="position:absolute;left:2201;top:2116;width:37401;height:36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">
                  <v:imagedata r:id="rId14" o:title=""/>
                </v:shape>
                <w10:wrap anchorx="page"/>
              </v:group>
            </w:pict>
          </mc:Fallback>
        </mc:AlternateContent>
      </w:r>
      <w:r w:rsidR="00892692">
        <w:rPr>
          <w:rFonts w:asciiTheme="majorHAnsi" w:eastAsiaTheme="majorEastAsia" w:hAnsiTheme="majorHAnsi" w:cstheme="majorBidi"/>
          <w:color w:val="C68D08" w:themeColor="accent1" w:themeShade="BF"/>
          <w:sz w:val="36"/>
          <w:szCs w:val="36"/>
          <w:lang w:val="id-ID"/>
        </w:rPr>
        <mc:AlternateContent>
          <mc:Choice Requires="wps">
            <w:drawing>
              <wp:anchor distT="0" distB="0" distL="114300" distR="114300" simplePos="0" relativeHeight="251654279" behindDoc="0" locked="0" layoutInCell="1" allowOverlap="1" wp14:anchorId="40AE27A1" wp14:editId="54E04D34">
                <wp:simplePos x="0" y="0"/>
                <wp:positionH relativeFrom="margin">
                  <wp:align>left</wp:align>
                </wp:positionH>
                <wp:positionV relativeFrom="paragraph">
                  <wp:posOffset>5261</wp:posOffset>
                </wp:positionV>
                <wp:extent cx="4414520" cy="3706586"/>
                <wp:effectExtent l="0" t="0" r="5080" b="8255"/>
                <wp:wrapNone/>
                <wp:docPr id="1524263290" name="Persegi Panjang 1524263290"/>
                <wp:cNvGraphicFramePr/>
                <a:graphic xmlns:a="http://schemas.openxmlformats.org/drawingml/2006/main">
                  <a:graphicData uri="http://schemas.microsoft.com/office/word/2010/wordprocessingShape">
                    <wps:wsp>
                      <wps:cNvSpPr/>
                      <wps:spPr>
                        <a:xfrm rot="10800000">
                          <a:off x="0" y="0"/>
                          <a:ext cx="4414520" cy="3706586"/>
                        </a:xfrm>
                        <a:prstGeom prst="rect">
                          <a:avLst/>
                        </a:prstGeom>
                        <a:solidFill>
                          <a:srgbClr val="FDEAB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5F7B7E3" w14:textId="77777777" w:rsidR="00C63A0D" w:rsidRDefault="00C63A0D" w:rsidP="00A7197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AE27A1" id="Persegi Panjang 1524263290" o:spid="_x0000_s1398" style="position:absolute;margin-left:0;margin-top:.4pt;width:347.6pt;height:291.85pt;rotation:180;z-index:251654279;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" fillcolor="#fdeabc" stroked="f" strokeweight="1pt">
                <v:textbox>
                  <w:txbxContent>
                    <w:p w14:paraId="25F7B7E3" w14:textId="77777777" w:rsidR="00C63A0D" w:rsidRDefault="00C63A0D" w:rsidP="00A7197E">
                      <w:pPr>
                        <w:jc w:val="center"/>
                      </w:pPr>
                    </w:p>
                  </w:txbxContent>
                </v:textbox>
                <w10:wrap anchorx="margin"/>
              </v:rect>
            </w:pict>
          </mc:Fallback>
        </mc:AlternateContent>
      </w:r>
      <w:r w:rsidR="003B3AC4">
        <w:rPr>
          <w:rFonts w:asciiTheme="majorHAnsi" w:eastAsiaTheme="majorEastAsia" w:hAnsiTheme="majorHAnsi" w:cstheme="majorBidi"/>
          <w:color w:val="C68D08" w:themeColor="accent1" w:themeShade="BF"/>
          <w:sz w:val="36"/>
          <w:szCs w:val="36"/>
          <w:lang w:val="id-ID"/>
        </w:rPr>
        <w:br w:type="page"/>
      </w:r>
      <w:r>
        <w:lastRenderedPageBreak/>
        <mc:AlternateContent>
          <mc:Choice Requires="wps">
            <w:drawing>
              <wp:anchor distT="0" distB="0" distL="114300" distR="114300" simplePos="0" relativeHeight="251672742" behindDoc="0" locked="0" layoutInCell="1" allowOverlap="1" wp14:anchorId="36C0EFF9" wp14:editId="0D3AE914">
                <wp:simplePos x="0" y="0"/>
                <wp:positionH relativeFrom="page">
                  <wp:align>left</wp:align>
                </wp:positionH>
                <wp:positionV relativeFrom="paragraph">
                  <wp:posOffset>6612255</wp:posOffset>
                </wp:positionV>
                <wp:extent cx="527050" cy="452754"/>
                <wp:effectExtent l="0" t="0" r="0" b="5080"/>
                <wp:wrapNone/>
                <wp:docPr id="776877958" name="Kotak Teks 776877958"/>
                <wp:cNvGraphicFramePr/>
                <a:graphic xmlns:a="http://schemas.openxmlformats.org/drawingml/2006/main">
                  <a:graphicData uri="http://schemas.microsoft.com/office/word/2010/wordprocessingShape">
                    <wps:wsp>
                      <wps:cNvSpPr txBox="1"/>
                      <wps:spPr>
                        <a:xfrm>
                          <a:off x="0" y="0"/>
                          <a:ext cx="527050" cy="45275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19E50F" w14:textId="4F2CCBF5" w:rsidR="005A10AC" w:rsidRPr="003E70A7" w:rsidRDefault="005A10AC" w:rsidP="003C1BC1">
                            <w:pPr>
                              <w:rPr>
                                <w:rFonts w:ascii="13/5Atom Sans" w:hAnsi="13/5Atom Sans"/>
                                <w:sz w:val="40"/>
                                <w:szCs w:val="40"/>
                              </w:rPr>
                            </w:pPr>
                            <w:r w:rsidRPr="004F7B4C">
                              <w:rPr>
                                <w:rFonts w:ascii="13/5Atom Sans" w:hAnsi="13/5Atom Sans"/>
                                <w:color w:val="595959" w:themeColor="text1" w:themeTint="A6"/>
                                <w:sz w:val="96"/>
                                <w:szCs w:val="96"/>
                              </w:rPr>
                              <w:t>17</w:t>
                            </w:r>
                            <w:r w:rsidRPr="003E70A7">
                              <w:rPr>
                                <w:rFonts w:ascii="13/5Atom Sans" w:hAnsi="13/5Atom Sans"/>
                                <w:sz w:val="120"/>
                                <w:szCs w:val="1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0EFF9" id="Kotak Teks 776877958" o:spid="_x0000_s1399" type="#_x0000_t202" style="position:absolute;margin-left:0;margin-top:520.65pt;width:41.5pt;height:35.65pt;z-index:25167274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" filled="f" stroked="f">
                <v:textbox>
                  <w:txbxContent>
                    <w:p w14:paraId="6D19E50F" w14:textId="4F2CCBF5" w:rsidR="005A10AC" w:rsidRPr="003E70A7" w:rsidRDefault="005A10AC" w:rsidP="003C1BC1">
                      <w:pPr>
                        <w:rPr>
                          <w:rFonts w:ascii="13/5Atom Sans" w:hAnsi="13/5Atom Sans"/>
                          <w:sz w:val="40"/>
                          <w:szCs w:val="40"/>
                        </w:rPr>
                      </w:pPr>
                      <w:r w:rsidRPr="004F7B4C">
                        <w:rPr>
                          <w:rFonts w:ascii="13/5Atom Sans" w:hAnsi="13/5Atom Sans"/>
                          <w:color w:val="595959" w:themeColor="text1" w:themeTint="A6"/>
                          <w:sz w:val="96"/>
                          <w:szCs w:val="96"/>
                        </w:rPr>
                        <w:t>17</w:t>
                      </w:r>
                      <w:r w:rsidRPr="003E70A7">
                        <w:rPr>
                          <w:rFonts w:ascii="13/5Atom Sans" w:hAnsi="13/5Atom Sans"/>
                          <w:sz w:val="120"/>
                          <w:szCs w:val="120"/>
                        </w:rPr>
                        <w:t xml:space="preserve"> </w:t>
                      </w:r>
                    </w:p>
                  </w:txbxContent>
                </v:textbox>
                <w10:wrap anchorx="page"/>
              </v:shape>
            </w:pict>
          </mc:Fallback>
        </mc:AlternateContent>
      </w:r>
      <w:r w:rsidR="0014729B">
        <mc:AlternateContent>
          <mc:Choice Requires="wps">
            <w:drawing>
              <wp:anchor distT="0" distB="0" distL="114300" distR="114300" simplePos="0" relativeHeight="251654284" behindDoc="0" locked="0" layoutInCell="1" allowOverlap="1" wp14:anchorId="3385E550" wp14:editId="3E0097E5">
                <wp:simplePos x="0" y="0"/>
                <wp:positionH relativeFrom="margin">
                  <wp:align>left</wp:align>
                </wp:positionH>
                <wp:positionV relativeFrom="paragraph">
                  <wp:posOffset>0</wp:posOffset>
                </wp:positionV>
                <wp:extent cx="4414520" cy="2596662"/>
                <wp:effectExtent l="0" t="0" r="5080" b="0"/>
                <wp:wrapNone/>
                <wp:docPr id="834793083" name="Persegi Panjang 834793083"/>
                <wp:cNvGraphicFramePr/>
                <a:graphic xmlns:a="http://schemas.openxmlformats.org/drawingml/2006/main">
                  <a:graphicData uri="http://schemas.microsoft.com/office/word/2010/wordprocessingShape">
                    <wps:wsp>
                      <wps:cNvSpPr/>
                      <wps:spPr>
                        <a:xfrm rot="10800000">
                          <a:off x="0" y="0"/>
                          <a:ext cx="4414520" cy="2596662"/>
                        </a:xfrm>
                        <a:prstGeom prst="rect">
                          <a:avLst/>
                        </a:prstGeom>
                        <a:solidFill>
                          <a:srgbClr val="FDEAB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987EEF" w14:textId="77777777" w:rsidR="00D070A4" w:rsidRDefault="00D070A4" w:rsidP="00A7197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85E550" id="Persegi Panjang 834793083" o:spid="_x0000_s1400" style="position:absolute;margin-left:0;margin-top:0;width:347.6pt;height:204.45pt;rotation:180;z-index:2516542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" fillcolor="#fdeabc" stroked="f" strokeweight="1pt">
                <v:textbox>
                  <w:txbxContent>
                    <w:p w14:paraId="30987EEF" w14:textId="77777777" w:rsidR="00D070A4" w:rsidRDefault="00D070A4" w:rsidP="00A7197E">
                      <w:pPr>
                        <w:jc w:val="center"/>
                      </w:pPr>
                    </w:p>
                  </w:txbxContent>
                </v:textbox>
                <w10:wrap anchorx="margin"/>
              </v:rect>
            </w:pict>
          </mc:Fallback>
        </mc:AlternateContent>
      </w:r>
      <w:r w:rsidR="0014729B">
        <mc:AlternateContent>
          <mc:Choice Requires="wps">
            <w:drawing>
              <wp:anchor distT="0" distB="0" distL="114300" distR="114300" simplePos="0" relativeHeight="251654285" behindDoc="0" locked="0" layoutInCell="1" allowOverlap="1" wp14:anchorId="749E7E10" wp14:editId="37D00296">
                <wp:simplePos x="0" y="0"/>
                <wp:positionH relativeFrom="column">
                  <wp:posOffset>2624098</wp:posOffset>
                </wp:positionH>
                <wp:positionV relativeFrom="paragraph">
                  <wp:posOffset>98881</wp:posOffset>
                </wp:positionV>
                <wp:extent cx="1724587" cy="873456"/>
                <wp:effectExtent l="0" t="0" r="0" b="3175"/>
                <wp:wrapNone/>
                <wp:docPr id="718783173" name="Kotak Teks 718783173"/>
                <wp:cNvGraphicFramePr/>
                <a:graphic xmlns:a="http://schemas.openxmlformats.org/drawingml/2006/main">
                  <a:graphicData uri="http://schemas.microsoft.com/office/word/2010/wordprocessingShape">
                    <wps:wsp>
                      <wps:cNvSpPr txBox="1"/>
                      <wps:spPr>
                        <a:xfrm>
                          <a:off x="0" y="0"/>
                          <a:ext cx="1724587" cy="8734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BAB486" w14:textId="62B60EAF" w:rsidR="00D070A4" w:rsidRPr="00E12AE2" w:rsidRDefault="00D070A4" w:rsidP="003B7B1E">
                            <w:pPr>
                              <w:spacing w:after="0" w:line="168" w:lineRule="auto"/>
                              <w:jc w:val="right"/>
                              <w:rPr>
                                <w:color w:val="C68D08" w:themeColor="accent1" w:themeShade="BF"/>
                                <w:sz w:val="40"/>
                                <w:szCs w:val="40"/>
                              </w:rPr>
                            </w:pPr>
                            <w:r>
                              <w:rPr>
                                <w:color w:val="C68D08" w:themeColor="accent1" w:themeShade="BF"/>
                                <w:sz w:val="40"/>
                                <w:szCs w:val="40"/>
                              </w:rPr>
                              <w:t>QOLQOLAH</w:t>
                            </w:r>
                          </w:p>
                          <w:p w14:paraId="01AC5213" w14:textId="03DE0426" w:rsidR="00D070A4" w:rsidRPr="00FB5FBF" w:rsidRDefault="005C127F" w:rsidP="003B7B1E">
                            <w:pPr>
                              <w:snapToGrid w:val="0"/>
                              <w:spacing w:after="0" w:line="168" w:lineRule="auto"/>
                              <w:jc w:val="right"/>
                              <w:rPr>
                                <w:rFonts w:ascii="Dubai" w:hAnsi="Dubai" w:cs="Dubai"/>
                                <w:color w:val="743C08" w:themeColor="accent3"/>
                                <w:sz w:val="44"/>
                                <w:szCs w:val="44"/>
                              </w:rPr>
                            </w:pPr>
                            <w:r>
                              <w:rPr>
                                <w:rFonts w:ascii="Dubai" w:eastAsia="MS Mincho" w:hAnsi="Dubai" w:cs="Dubai" w:hint="cs"/>
                                <w:color w:val="743C08" w:themeColor="accent3"/>
                                <w:sz w:val="48"/>
                                <w:szCs w:val="48"/>
                                <w:rtl/>
                              </w:rPr>
                              <w:t>قلقلة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9E7E10" id="Kotak Teks 718783173" o:spid="_x0000_s1401" type="#_x0000_t202" style="position:absolute;margin-left:206.6pt;margin-top:7.8pt;width:135.8pt;height:68.8pt;z-index:2516542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" filled="f" stroked="f">
                <v:textbox>
                  <w:txbxContent>
                    <w:p w14:paraId="5CBAB486" w14:textId="62B60EAF" w:rsidR="00D070A4" w:rsidRPr="00E12AE2" w:rsidRDefault="00D070A4" w:rsidP="003B7B1E">
                      <w:pPr>
                        <w:spacing w:after="0" w:line="168" w:lineRule="auto"/>
                        <w:jc w:val="right"/>
                        <w:rPr>
                          <w:color w:val="C68D08" w:themeColor="accent1" w:themeShade="BF"/>
                          <w:sz w:val="40"/>
                          <w:szCs w:val="40"/>
                        </w:rPr>
                      </w:pPr>
                      <w:r>
                        <w:rPr>
                          <w:color w:val="C68D08" w:themeColor="accent1" w:themeShade="BF"/>
                          <w:sz w:val="40"/>
                          <w:szCs w:val="40"/>
                        </w:rPr>
                        <w:t>QOLQOLAH</w:t>
                      </w:r>
                    </w:p>
                    <w:p w14:paraId="01AC5213" w14:textId="03DE0426" w:rsidR="00D070A4" w:rsidRPr="00FB5FBF" w:rsidRDefault="005C127F" w:rsidP="003B7B1E">
                      <w:pPr>
                        <w:snapToGrid w:val="0"/>
                        <w:spacing w:after="0" w:line="168" w:lineRule="auto"/>
                        <w:jc w:val="right"/>
                        <w:rPr>
                          <w:rFonts w:ascii="Dubai" w:hAnsi="Dubai" w:cs="Dubai"/>
                          <w:color w:val="743C08" w:themeColor="accent3"/>
                          <w:sz w:val="44"/>
                          <w:szCs w:val="44"/>
                        </w:rPr>
                      </w:pPr>
                      <w:r>
                        <w:rPr>
                          <w:rFonts w:ascii="Dubai" w:eastAsia="MS Mincho" w:hAnsi="Dubai" w:cs="Dubai" w:hint="cs"/>
                          <w:color w:val="743C08" w:themeColor="accent3"/>
                          <w:sz w:val="48"/>
                          <w:szCs w:val="48"/>
                          <w:rtl/>
                        </w:rPr>
                        <w:t>قلقلة</w:t>
                      </w:r>
                    </w:p>
                  </w:txbxContent>
                </v:textbox>
              </v:shape>
            </w:pict>
          </mc:Fallback>
        </mc:AlternateContent>
      </w:r>
      <w:r w:rsidR="0014729B">
        <mc:AlternateContent>
          <mc:Choice Requires="wps">
            <w:drawing>
              <wp:anchor distT="0" distB="0" distL="114300" distR="114300" simplePos="0" relativeHeight="251654286" behindDoc="0" locked="0" layoutInCell="1" allowOverlap="1" wp14:anchorId="6FA0AEBF" wp14:editId="41FFF887">
                <wp:simplePos x="0" y="0"/>
                <wp:positionH relativeFrom="column">
                  <wp:posOffset>82062</wp:posOffset>
                </wp:positionH>
                <wp:positionV relativeFrom="paragraph">
                  <wp:posOffset>781259</wp:posOffset>
                </wp:positionV>
                <wp:extent cx="4276725" cy="1728171"/>
                <wp:effectExtent l="0" t="0" r="0" b="5715"/>
                <wp:wrapNone/>
                <wp:docPr id="63008066" name="Kotak Teks 63008066"/>
                <wp:cNvGraphicFramePr/>
                <a:graphic xmlns:a="http://schemas.openxmlformats.org/drawingml/2006/main">
                  <a:graphicData uri="http://schemas.microsoft.com/office/word/2010/wordprocessingShape">
                    <wps:wsp>
                      <wps:cNvSpPr txBox="1"/>
                      <wps:spPr>
                        <a:xfrm>
                          <a:off x="0" y="0"/>
                          <a:ext cx="4276725" cy="172817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8A5729" w14:textId="209B88DC" w:rsidR="00602BF0" w:rsidRDefault="00602BF0" w:rsidP="00602BF0">
                            <w:pPr>
                              <w:spacing w:line="20" w:lineRule="atLeast"/>
                              <w:ind w:firstLine="720"/>
                              <w:rPr>
                                <w:rFonts w:eastAsia="MS Mincho" w:cstheme="minorHAnsi"/>
                                <w:color w:val="404040" w:themeColor="text1" w:themeTint="BF"/>
                                <w:sz w:val="22"/>
                                <w:szCs w:val="22"/>
                              </w:rPr>
                            </w:pPr>
                            <w:r w:rsidRPr="00E40FD1">
                              <w:rPr>
                                <w:rFonts w:eastAsia="MS Mincho" w:cstheme="minorHAnsi"/>
                                <w:color w:val="404040" w:themeColor="text1" w:themeTint="BF"/>
                                <w:sz w:val="22"/>
                                <w:szCs w:val="22"/>
                              </w:rPr>
                              <w:t xml:space="preserve">Secara bahasa, </w:t>
                            </w:r>
                            <w:r w:rsidR="00964CA8">
                              <w:rPr>
                                <w:rFonts w:eastAsia="MS Mincho" w:cstheme="minorHAnsi"/>
                                <w:color w:val="404040" w:themeColor="text1" w:themeTint="BF"/>
                                <w:sz w:val="22"/>
                                <w:szCs w:val="22"/>
                              </w:rPr>
                              <w:t>Qolqolah</w:t>
                            </w:r>
                            <w:r w:rsidRPr="00E40FD1">
                              <w:rPr>
                                <w:rFonts w:eastAsia="MS Mincho" w:cstheme="minorHAnsi"/>
                                <w:color w:val="404040" w:themeColor="text1" w:themeTint="BF"/>
                                <w:sz w:val="22"/>
                                <w:szCs w:val="22"/>
                              </w:rPr>
                              <w:t xml:space="preserve"> </w:t>
                            </w:r>
                            <w:r w:rsidR="00516082">
                              <w:rPr>
                                <w:rFonts w:eastAsia="MS Mincho" w:cstheme="minorHAnsi"/>
                                <w:color w:val="404040" w:themeColor="text1" w:themeTint="BF"/>
                                <w:sz w:val="22"/>
                                <w:szCs w:val="22"/>
                              </w:rPr>
                              <w:t>artinya memantul</w:t>
                            </w:r>
                            <w:r w:rsidRPr="00E40FD1">
                              <w:rPr>
                                <w:rFonts w:eastAsia="MS Mincho" w:cstheme="minorHAnsi"/>
                                <w:color w:val="404040" w:themeColor="text1" w:themeTint="BF"/>
                                <w:sz w:val="22"/>
                                <w:szCs w:val="22"/>
                              </w:rPr>
                              <w:t xml:space="preserve">. Secara istilah, sifat </w:t>
                            </w:r>
                            <w:r w:rsidR="00516082">
                              <w:rPr>
                                <w:rFonts w:eastAsia="MS Mincho" w:cstheme="minorHAnsi"/>
                                <w:color w:val="404040" w:themeColor="text1" w:themeTint="BF"/>
                                <w:sz w:val="22"/>
                                <w:szCs w:val="22"/>
                              </w:rPr>
                              <w:t>Qolqolah</w:t>
                            </w:r>
                            <w:r w:rsidRPr="00E40FD1">
                              <w:rPr>
                                <w:rFonts w:eastAsia="MS Mincho" w:cstheme="minorHAnsi"/>
                                <w:color w:val="404040" w:themeColor="text1" w:themeTint="BF"/>
                                <w:sz w:val="22"/>
                                <w:szCs w:val="22"/>
                              </w:rPr>
                              <w:t xml:space="preserve"> adalah</w:t>
                            </w:r>
                            <w:r w:rsidR="00516082">
                              <w:rPr>
                                <w:rFonts w:eastAsia="MS Mincho" w:cstheme="minorHAnsi"/>
                                <w:color w:val="404040" w:themeColor="text1" w:themeTint="BF"/>
                                <w:sz w:val="22"/>
                                <w:szCs w:val="22"/>
                              </w:rPr>
                              <w:t xml:space="preserve"> mem</w:t>
                            </w:r>
                            <w:r w:rsidR="00AA4BDE">
                              <w:rPr>
                                <w:rFonts w:eastAsia="MS Mincho" w:cstheme="minorHAnsi"/>
                                <w:color w:val="404040" w:themeColor="text1" w:themeTint="BF"/>
                                <w:sz w:val="22"/>
                                <w:szCs w:val="22"/>
                              </w:rPr>
                              <w:t>a</w:t>
                            </w:r>
                            <w:r w:rsidR="00516082">
                              <w:rPr>
                                <w:rFonts w:eastAsia="MS Mincho" w:cstheme="minorHAnsi"/>
                                <w:color w:val="404040" w:themeColor="text1" w:themeTint="BF"/>
                                <w:sz w:val="22"/>
                                <w:szCs w:val="22"/>
                              </w:rPr>
                              <w:t>ntulkan</w:t>
                            </w:r>
                            <w:r w:rsidR="00AA4BDE">
                              <w:rPr>
                                <w:rFonts w:eastAsia="MS Mincho" w:cstheme="minorHAnsi"/>
                                <w:color w:val="404040" w:themeColor="text1" w:themeTint="BF"/>
                                <w:sz w:val="22"/>
                                <w:szCs w:val="22"/>
                              </w:rPr>
                              <w:t xml:space="preserve"> huruf</w:t>
                            </w:r>
                            <w:r w:rsidR="00516082">
                              <w:rPr>
                                <w:rFonts w:eastAsia="MS Mincho" w:cstheme="minorHAnsi"/>
                                <w:color w:val="404040" w:themeColor="text1" w:themeTint="BF"/>
                                <w:sz w:val="22"/>
                                <w:szCs w:val="22"/>
                              </w:rPr>
                              <w:t xml:space="preserve"> </w:t>
                            </w:r>
                            <w:r w:rsidR="00AA4BDE">
                              <w:rPr>
                                <w:rFonts w:eastAsia="MS Mincho" w:cstheme="minorHAnsi"/>
                                <w:color w:val="404040" w:themeColor="text1" w:themeTint="BF"/>
                                <w:sz w:val="22"/>
                                <w:szCs w:val="22"/>
                              </w:rPr>
                              <w:t xml:space="preserve">ketika sukun atau waqaf karena </w:t>
                            </w:r>
                            <w:r w:rsidR="00964CA8">
                              <w:rPr>
                                <w:rFonts w:eastAsia="MS Mincho" w:cstheme="minorHAnsi"/>
                                <w:color w:val="404040" w:themeColor="text1" w:themeTint="BF"/>
                                <w:sz w:val="22"/>
                                <w:szCs w:val="22"/>
                              </w:rPr>
                              <w:t>kuatnya</w:t>
                            </w:r>
                            <w:r w:rsidR="0007007F">
                              <w:rPr>
                                <w:rFonts w:eastAsia="MS Mincho" w:cstheme="minorHAnsi"/>
                                <w:color w:val="404040" w:themeColor="text1" w:themeTint="BF"/>
                                <w:sz w:val="22"/>
                                <w:szCs w:val="22"/>
                              </w:rPr>
                              <w:t xml:space="preserve"> sifat yang dimiliki huruf tersebut</w:t>
                            </w:r>
                            <w:r w:rsidR="00386B68">
                              <w:rPr>
                                <w:rFonts w:eastAsia="MS Mincho" w:cstheme="minorHAnsi"/>
                                <w:color w:val="404040" w:themeColor="text1" w:themeTint="BF"/>
                                <w:sz w:val="22"/>
                                <w:szCs w:val="22"/>
                              </w:rPr>
                              <w:t>,</w:t>
                            </w:r>
                            <w:r w:rsidR="0007007F">
                              <w:rPr>
                                <w:rFonts w:eastAsia="MS Mincho" w:cstheme="minorHAnsi"/>
                                <w:color w:val="404040" w:themeColor="text1" w:themeTint="BF"/>
                                <w:sz w:val="22"/>
                                <w:szCs w:val="22"/>
                              </w:rPr>
                              <w:t xml:space="preserve"> </w:t>
                            </w:r>
                            <w:r w:rsidR="00705E09">
                              <w:rPr>
                                <w:rFonts w:eastAsia="MS Mincho" w:cstheme="minorHAnsi"/>
                                <w:color w:val="404040" w:themeColor="text1" w:themeTint="BF"/>
                                <w:sz w:val="22"/>
                                <w:szCs w:val="22"/>
                              </w:rPr>
                              <w:t xml:space="preserve">yaitu </w:t>
                            </w:r>
                            <w:r w:rsidR="00386B68">
                              <w:rPr>
                                <w:rFonts w:eastAsia="MS Mincho" w:cstheme="minorHAnsi"/>
                                <w:color w:val="404040" w:themeColor="text1" w:themeTint="BF"/>
                                <w:sz w:val="22"/>
                                <w:szCs w:val="22"/>
                              </w:rPr>
                              <w:t xml:space="preserve">sifat </w:t>
                            </w:r>
                            <w:r w:rsidR="00705E09">
                              <w:rPr>
                                <w:rFonts w:eastAsia="MS Mincho" w:cstheme="minorHAnsi"/>
                                <w:color w:val="404040" w:themeColor="text1" w:themeTint="BF"/>
                                <w:sz w:val="22"/>
                                <w:szCs w:val="22"/>
                              </w:rPr>
                              <w:t>Jahr dan Syiddah</w:t>
                            </w:r>
                            <w:r w:rsidRPr="00E40FD1">
                              <w:rPr>
                                <w:rFonts w:eastAsia="MS Mincho" w:cstheme="minorHAnsi"/>
                                <w:color w:val="404040" w:themeColor="text1" w:themeTint="BF"/>
                                <w:sz w:val="22"/>
                                <w:szCs w:val="22"/>
                              </w:rPr>
                              <w:t>.</w:t>
                            </w:r>
                          </w:p>
                          <w:p w14:paraId="013C7B93" w14:textId="11F1046F" w:rsidR="00705E09" w:rsidRDefault="00705E09" w:rsidP="00705E09">
                            <w:pPr>
                              <w:spacing w:line="20" w:lineRule="atLeast"/>
                              <w:jc w:val="center"/>
                              <w:rPr>
                                <w:rFonts w:ascii="Cascadia Mono SemiLight" w:hAnsi="Cascadia Mono SemiLight" w:cs="Cascadia Mono SemiLight"/>
                                <w:color w:val="595959" w:themeColor="text1" w:themeTint="A6"/>
                                <w:sz w:val="24"/>
                                <w:szCs w:val="24"/>
                              </w:rPr>
                            </w:pPr>
                            <w:r w:rsidRPr="00B23C5F">
                              <w:rPr>
                                <w:rFonts w:ascii="Cascadia Mono SemiLight" w:hAnsi="Cascadia Mono SemiLight" w:cs="Cascadia Mono SemiLight"/>
                                <w:color w:val="595959" w:themeColor="text1" w:themeTint="A6"/>
                                <w:sz w:val="24"/>
                                <w:szCs w:val="24"/>
                                <w:rtl/>
                              </w:rPr>
                              <w:t>قَلْقَـلَـةٌ</w:t>
                            </w:r>
                            <w:r>
                              <w:rPr>
                                <w:rFonts w:ascii="Cascadia Mono SemiLight" w:eastAsia="MS Mincho" w:hAnsi="Cascadia Mono SemiLight" w:cs="Cascadia Mono SemiLight" w:hint="cs"/>
                                <w:color w:val="595959" w:themeColor="text1" w:themeTint="A6"/>
                                <w:sz w:val="24"/>
                                <w:szCs w:val="24"/>
                                <w:rtl/>
                              </w:rPr>
                              <w:t>:</w:t>
                            </w:r>
                            <w:r w:rsidRPr="00B23C5F">
                              <w:rPr>
                                <w:rFonts w:ascii="Cascadia Mono SemiLight" w:hAnsi="Cascadia Mono SemiLight" w:cs="Cascadia Mono SemiLight"/>
                                <w:color w:val="595959" w:themeColor="text1" w:themeTint="A6"/>
                                <w:sz w:val="24"/>
                                <w:szCs w:val="24"/>
                                <w:rtl/>
                              </w:rPr>
                              <w:t xml:space="preserve"> قُـطْـبُ جَــدٍ</w:t>
                            </w:r>
                          </w:p>
                          <w:p w14:paraId="42DF9C11" w14:textId="36B65C06" w:rsidR="00386B68" w:rsidRPr="003E2596" w:rsidRDefault="00602BF0" w:rsidP="003E2596">
                            <w:pPr>
                              <w:spacing w:line="20" w:lineRule="atLeast"/>
                              <w:rPr>
                                <w:rFonts w:asciiTheme="majorEastAsia" w:hAnsiTheme="majorEastAsia" w:cstheme="majorEastAsia"/>
                                <w:color w:val="595959" w:themeColor="text1" w:themeTint="A6"/>
                                <w:sz w:val="24"/>
                                <w:szCs w:val="24"/>
                                <w:rtl/>
                              </w:rPr>
                            </w:pPr>
                            <w:r w:rsidRPr="00F378AC">
                              <w:rPr>
                                <w:rFonts w:asciiTheme="majorEastAsia" w:hAnsiTheme="majorEastAsia" w:cstheme="majorEastAsia" w:hint="eastAsia"/>
                                <w:color w:val="595959" w:themeColor="text1" w:themeTint="A6"/>
                                <w:sz w:val="24"/>
                                <w:szCs w:val="24"/>
                              </w:rPr>
                              <w:t xml:space="preserve">Huruf </w:t>
                            </w:r>
                            <w:r w:rsidR="00705E09">
                              <w:rPr>
                                <w:rFonts w:asciiTheme="majorEastAsia" w:hAnsiTheme="majorEastAsia" w:cstheme="majorEastAsia"/>
                                <w:color w:val="595959" w:themeColor="text1" w:themeTint="A6"/>
                                <w:sz w:val="24"/>
                                <w:szCs w:val="24"/>
                              </w:rPr>
                              <w:t>Qolqolah</w:t>
                            </w:r>
                            <w:r w:rsidRPr="00F378AC">
                              <w:rPr>
                                <w:rFonts w:asciiTheme="majorEastAsia" w:hAnsiTheme="majorEastAsia" w:cstheme="majorEastAsia" w:hint="eastAsia"/>
                                <w:color w:val="595959" w:themeColor="text1" w:themeTint="A6"/>
                                <w:sz w:val="24"/>
                                <w:szCs w:val="24"/>
                              </w:rPr>
                              <w:t xml:space="preserve"> </w:t>
                            </w:r>
                            <w:r w:rsidR="00392BF5" w:rsidRPr="00964CA8">
                              <w:rPr>
                                <w:rFonts w:asciiTheme="majorEastAsia" w:hAnsiTheme="majorEastAsia" w:cstheme="majorEastAsia"/>
                                <w:color w:val="595959" w:themeColor="text1" w:themeTint="A6"/>
                                <w:sz w:val="24"/>
                                <w:szCs w:val="24"/>
                              </w:rPr>
                              <w:t>yaitu qaf (</w:t>
                            </w:r>
                            <w:r w:rsidR="00392BF5" w:rsidRPr="00964CA8">
                              <w:rPr>
                                <w:rFonts w:ascii="Times New Roman" w:hAnsi="Times New Roman" w:cs="Times New Roman" w:hint="cs"/>
                                <w:color w:val="595959" w:themeColor="text1" w:themeTint="A6"/>
                                <w:sz w:val="24"/>
                                <w:szCs w:val="24"/>
                                <w:rtl/>
                              </w:rPr>
                              <w:t>ق</w:t>
                            </w:r>
                            <w:r w:rsidR="00392BF5" w:rsidRPr="00964CA8">
                              <w:rPr>
                                <w:rFonts w:asciiTheme="majorEastAsia" w:hAnsiTheme="majorEastAsia" w:cstheme="majorEastAsia"/>
                                <w:color w:val="595959" w:themeColor="text1" w:themeTint="A6"/>
                                <w:sz w:val="24"/>
                                <w:szCs w:val="24"/>
                              </w:rPr>
                              <w:t>), tha (</w:t>
                            </w:r>
                            <w:r w:rsidR="00392BF5" w:rsidRPr="00964CA8">
                              <w:rPr>
                                <w:rFonts w:ascii="Times New Roman" w:hAnsi="Times New Roman" w:cs="Times New Roman" w:hint="cs"/>
                                <w:color w:val="595959" w:themeColor="text1" w:themeTint="A6"/>
                                <w:sz w:val="24"/>
                                <w:szCs w:val="24"/>
                                <w:rtl/>
                              </w:rPr>
                              <w:t>ط</w:t>
                            </w:r>
                            <w:r w:rsidR="00392BF5" w:rsidRPr="00964CA8">
                              <w:rPr>
                                <w:rFonts w:asciiTheme="majorEastAsia" w:hAnsiTheme="majorEastAsia" w:cstheme="majorEastAsia"/>
                                <w:color w:val="595959" w:themeColor="text1" w:themeTint="A6"/>
                                <w:sz w:val="24"/>
                                <w:szCs w:val="24"/>
                              </w:rPr>
                              <w:t>), ba (</w:t>
                            </w:r>
                            <w:r w:rsidR="00392BF5" w:rsidRPr="00964CA8">
                              <w:rPr>
                                <w:rFonts w:ascii="Times New Roman" w:hAnsi="Times New Roman" w:cs="Times New Roman" w:hint="cs"/>
                                <w:color w:val="595959" w:themeColor="text1" w:themeTint="A6"/>
                                <w:sz w:val="24"/>
                                <w:szCs w:val="24"/>
                                <w:rtl/>
                              </w:rPr>
                              <w:t>ب</w:t>
                            </w:r>
                            <w:r w:rsidR="00392BF5" w:rsidRPr="00964CA8">
                              <w:rPr>
                                <w:rFonts w:asciiTheme="majorEastAsia" w:hAnsiTheme="majorEastAsia" w:cstheme="majorEastAsia"/>
                                <w:color w:val="595959" w:themeColor="text1" w:themeTint="A6"/>
                                <w:sz w:val="24"/>
                                <w:szCs w:val="24"/>
                              </w:rPr>
                              <w:t>), jim (</w:t>
                            </w:r>
                            <w:r w:rsidR="00392BF5" w:rsidRPr="00964CA8">
                              <w:rPr>
                                <w:rFonts w:ascii="Times New Roman" w:hAnsi="Times New Roman" w:cs="Times New Roman" w:hint="cs"/>
                                <w:color w:val="595959" w:themeColor="text1" w:themeTint="A6"/>
                                <w:sz w:val="24"/>
                                <w:szCs w:val="24"/>
                                <w:rtl/>
                              </w:rPr>
                              <w:t>ج</w:t>
                            </w:r>
                            <w:r w:rsidR="00392BF5" w:rsidRPr="00964CA8">
                              <w:rPr>
                                <w:rFonts w:asciiTheme="majorEastAsia" w:hAnsiTheme="majorEastAsia" w:cstheme="majorEastAsia"/>
                                <w:color w:val="595959" w:themeColor="text1" w:themeTint="A6"/>
                                <w:sz w:val="24"/>
                                <w:szCs w:val="24"/>
                              </w:rPr>
                              <w:t>), dan dal (</w:t>
                            </w:r>
                            <w:r w:rsidR="00392BF5" w:rsidRPr="00964CA8">
                              <w:rPr>
                                <w:rFonts w:ascii="Times New Roman" w:hAnsi="Times New Roman" w:cs="Times New Roman" w:hint="cs"/>
                                <w:color w:val="595959" w:themeColor="text1" w:themeTint="A6"/>
                                <w:sz w:val="24"/>
                                <w:szCs w:val="24"/>
                                <w:rtl/>
                              </w:rPr>
                              <w:t>د</w:t>
                            </w:r>
                            <w:r w:rsidR="00392BF5" w:rsidRPr="00964CA8">
                              <w:rPr>
                                <w:rFonts w:asciiTheme="majorEastAsia" w:hAnsiTheme="majorEastAsia" w:cstheme="majorEastAsia"/>
                                <w:color w:val="595959" w:themeColor="text1" w:themeTint="A6"/>
                                <w:sz w:val="24"/>
                                <w:szCs w:val="24"/>
                              </w:rPr>
                              <w:t>)</w:t>
                            </w:r>
                            <w:r w:rsidR="00964CA8">
                              <w:rPr>
                                <w:rFonts w:asciiTheme="majorEastAsia" w:hAnsiTheme="majorEastAsia" w:cstheme="majorEastAsia"/>
                                <w:color w:val="595959" w:themeColor="text1" w:themeTint="A6"/>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A0AEBF" id="Kotak Teks 63008066" o:spid="_x0000_s1402" type="#_x0000_t202" style="position:absolute;margin-left:6.45pt;margin-top:61.5pt;width:336.75pt;height:136.1pt;z-index:2516542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" filled="f" stroked="f">
                <v:textbox>
                  <w:txbxContent>
                    <w:p w14:paraId="158A5729" w14:textId="209B88DC" w:rsidR="00602BF0" w:rsidRDefault="00602BF0" w:rsidP="00602BF0">
                      <w:pPr>
                        <w:spacing w:line="20" w:lineRule="atLeast"/>
                        <w:ind w:firstLine="720"/>
                        <w:rPr>
                          <w:rFonts w:eastAsia="MS Mincho" w:cstheme="minorHAnsi"/>
                          <w:color w:val="404040" w:themeColor="text1" w:themeTint="BF"/>
                          <w:sz w:val="22"/>
                          <w:szCs w:val="22"/>
                        </w:rPr>
                      </w:pPr>
                      <w:r w:rsidRPr="00E40FD1">
                        <w:rPr>
                          <w:rFonts w:eastAsia="MS Mincho" w:cstheme="minorHAnsi"/>
                          <w:color w:val="404040" w:themeColor="text1" w:themeTint="BF"/>
                          <w:sz w:val="22"/>
                          <w:szCs w:val="22"/>
                        </w:rPr>
                        <w:t xml:space="preserve">Secara bahasa, </w:t>
                      </w:r>
                      <w:r w:rsidR="00964CA8">
                        <w:rPr>
                          <w:rFonts w:eastAsia="MS Mincho" w:cstheme="minorHAnsi"/>
                          <w:color w:val="404040" w:themeColor="text1" w:themeTint="BF"/>
                          <w:sz w:val="22"/>
                          <w:szCs w:val="22"/>
                        </w:rPr>
                        <w:t>Qolqolah</w:t>
                      </w:r>
                      <w:r w:rsidRPr="00E40FD1">
                        <w:rPr>
                          <w:rFonts w:eastAsia="MS Mincho" w:cstheme="minorHAnsi"/>
                          <w:color w:val="404040" w:themeColor="text1" w:themeTint="BF"/>
                          <w:sz w:val="22"/>
                          <w:szCs w:val="22"/>
                        </w:rPr>
                        <w:t xml:space="preserve"> </w:t>
                      </w:r>
                      <w:r w:rsidR="00516082">
                        <w:rPr>
                          <w:rFonts w:eastAsia="MS Mincho" w:cstheme="minorHAnsi"/>
                          <w:color w:val="404040" w:themeColor="text1" w:themeTint="BF"/>
                          <w:sz w:val="22"/>
                          <w:szCs w:val="22"/>
                        </w:rPr>
                        <w:t>artinya memantul</w:t>
                      </w:r>
                      <w:r w:rsidRPr="00E40FD1">
                        <w:rPr>
                          <w:rFonts w:eastAsia="MS Mincho" w:cstheme="minorHAnsi"/>
                          <w:color w:val="404040" w:themeColor="text1" w:themeTint="BF"/>
                          <w:sz w:val="22"/>
                          <w:szCs w:val="22"/>
                        </w:rPr>
                        <w:t xml:space="preserve">. Secara istilah, sifat </w:t>
                      </w:r>
                      <w:r w:rsidR="00516082">
                        <w:rPr>
                          <w:rFonts w:eastAsia="MS Mincho" w:cstheme="minorHAnsi"/>
                          <w:color w:val="404040" w:themeColor="text1" w:themeTint="BF"/>
                          <w:sz w:val="22"/>
                          <w:szCs w:val="22"/>
                        </w:rPr>
                        <w:t>Qolqolah</w:t>
                      </w:r>
                      <w:r w:rsidRPr="00E40FD1">
                        <w:rPr>
                          <w:rFonts w:eastAsia="MS Mincho" w:cstheme="minorHAnsi"/>
                          <w:color w:val="404040" w:themeColor="text1" w:themeTint="BF"/>
                          <w:sz w:val="22"/>
                          <w:szCs w:val="22"/>
                        </w:rPr>
                        <w:t xml:space="preserve"> adalah</w:t>
                      </w:r>
                      <w:r w:rsidR="00516082">
                        <w:rPr>
                          <w:rFonts w:eastAsia="MS Mincho" w:cstheme="minorHAnsi"/>
                          <w:color w:val="404040" w:themeColor="text1" w:themeTint="BF"/>
                          <w:sz w:val="22"/>
                          <w:szCs w:val="22"/>
                        </w:rPr>
                        <w:t xml:space="preserve"> mem</w:t>
                      </w:r>
                      <w:r w:rsidR="00AA4BDE">
                        <w:rPr>
                          <w:rFonts w:eastAsia="MS Mincho" w:cstheme="minorHAnsi"/>
                          <w:color w:val="404040" w:themeColor="text1" w:themeTint="BF"/>
                          <w:sz w:val="22"/>
                          <w:szCs w:val="22"/>
                        </w:rPr>
                        <w:t>a</w:t>
                      </w:r>
                      <w:r w:rsidR="00516082">
                        <w:rPr>
                          <w:rFonts w:eastAsia="MS Mincho" w:cstheme="minorHAnsi"/>
                          <w:color w:val="404040" w:themeColor="text1" w:themeTint="BF"/>
                          <w:sz w:val="22"/>
                          <w:szCs w:val="22"/>
                        </w:rPr>
                        <w:t>ntulkan</w:t>
                      </w:r>
                      <w:r w:rsidR="00AA4BDE">
                        <w:rPr>
                          <w:rFonts w:eastAsia="MS Mincho" w:cstheme="minorHAnsi"/>
                          <w:color w:val="404040" w:themeColor="text1" w:themeTint="BF"/>
                          <w:sz w:val="22"/>
                          <w:szCs w:val="22"/>
                        </w:rPr>
                        <w:t xml:space="preserve"> huruf</w:t>
                      </w:r>
                      <w:r w:rsidR="00516082">
                        <w:rPr>
                          <w:rFonts w:eastAsia="MS Mincho" w:cstheme="minorHAnsi"/>
                          <w:color w:val="404040" w:themeColor="text1" w:themeTint="BF"/>
                          <w:sz w:val="22"/>
                          <w:szCs w:val="22"/>
                        </w:rPr>
                        <w:t xml:space="preserve"> </w:t>
                      </w:r>
                      <w:r w:rsidR="00AA4BDE">
                        <w:rPr>
                          <w:rFonts w:eastAsia="MS Mincho" w:cstheme="minorHAnsi"/>
                          <w:color w:val="404040" w:themeColor="text1" w:themeTint="BF"/>
                          <w:sz w:val="22"/>
                          <w:szCs w:val="22"/>
                        </w:rPr>
                        <w:t xml:space="preserve">ketika sukun atau waqaf karena </w:t>
                      </w:r>
                      <w:r w:rsidR="00964CA8">
                        <w:rPr>
                          <w:rFonts w:eastAsia="MS Mincho" w:cstheme="minorHAnsi"/>
                          <w:color w:val="404040" w:themeColor="text1" w:themeTint="BF"/>
                          <w:sz w:val="22"/>
                          <w:szCs w:val="22"/>
                        </w:rPr>
                        <w:t>kuatnya</w:t>
                      </w:r>
                      <w:r w:rsidR="0007007F">
                        <w:rPr>
                          <w:rFonts w:eastAsia="MS Mincho" w:cstheme="minorHAnsi"/>
                          <w:color w:val="404040" w:themeColor="text1" w:themeTint="BF"/>
                          <w:sz w:val="22"/>
                          <w:szCs w:val="22"/>
                        </w:rPr>
                        <w:t xml:space="preserve"> sifat yang dimiliki huruf tersebut</w:t>
                      </w:r>
                      <w:r w:rsidR="00386B68">
                        <w:rPr>
                          <w:rFonts w:eastAsia="MS Mincho" w:cstheme="minorHAnsi"/>
                          <w:color w:val="404040" w:themeColor="text1" w:themeTint="BF"/>
                          <w:sz w:val="22"/>
                          <w:szCs w:val="22"/>
                        </w:rPr>
                        <w:t>,</w:t>
                      </w:r>
                      <w:r w:rsidR="0007007F">
                        <w:rPr>
                          <w:rFonts w:eastAsia="MS Mincho" w:cstheme="minorHAnsi"/>
                          <w:color w:val="404040" w:themeColor="text1" w:themeTint="BF"/>
                          <w:sz w:val="22"/>
                          <w:szCs w:val="22"/>
                        </w:rPr>
                        <w:t xml:space="preserve"> </w:t>
                      </w:r>
                      <w:r w:rsidR="00705E09">
                        <w:rPr>
                          <w:rFonts w:eastAsia="MS Mincho" w:cstheme="minorHAnsi"/>
                          <w:color w:val="404040" w:themeColor="text1" w:themeTint="BF"/>
                          <w:sz w:val="22"/>
                          <w:szCs w:val="22"/>
                        </w:rPr>
                        <w:t xml:space="preserve">yaitu </w:t>
                      </w:r>
                      <w:r w:rsidR="00386B68">
                        <w:rPr>
                          <w:rFonts w:eastAsia="MS Mincho" w:cstheme="minorHAnsi"/>
                          <w:color w:val="404040" w:themeColor="text1" w:themeTint="BF"/>
                          <w:sz w:val="22"/>
                          <w:szCs w:val="22"/>
                        </w:rPr>
                        <w:t xml:space="preserve">sifat </w:t>
                      </w:r>
                      <w:r w:rsidR="00705E09">
                        <w:rPr>
                          <w:rFonts w:eastAsia="MS Mincho" w:cstheme="minorHAnsi"/>
                          <w:color w:val="404040" w:themeColor="text1" w:themeTint="BF"/>
                          <w:sz w:val="22"/>
                          <w:szCs w:val="22"/>
                        </w:rPr>
                        <w:t>Jahr dan Syiddah</w:t>
                      </w:r>
                      <w:r w:rsidRPr="00E40FD1">
                        <w:rPr>
                          <w:rFonts w:eastAsia="MS Mincho" w:cstheme="minorHAnsi"/>
                          <w:color w:val="404040" w:themeColor="text1" w:themeTint="BF"/>
                          <w:sz w:val="22"/>
                          <w:szCs w:val="22"/>
                        </w:rPr>
                        <w:t>.</w:t>
                      </w:r>
                    </w:p>
                    <w:p w14:paraId="013C7B93" w14:textId="11F1046F" w:rsidR="00705E09" w:rsidRDefault="00705E09" w:rsidP="00705E09">
                      <w:pPr>
                        <w:spacing w:line="20" w:lineRule="atLeast"/>
                        <w:jc w:val="center"/>
                        <w:rPr>
                          <w:rFonts w:ascii="Cascadia Mono SemiLight" w:hAnsi="Cascadia Mono SemiLight" w:cs="Cascadia Mono SemiLight"/>
                          <w:color w:val="595959" w:themeColor="text1" w:themeTint="A6"/>
                          <w:sz w:val="24"/>
                          <w:szCs w:val="24"/>
                        </w:rPr>
                      </w:pPr>
                      <w:r w:rsidRPr="00B23C5F">
                        <w:rPr>
                          <w:rFonts w:ascii="Cascadia Mono SemiLight" w:hAnsi="Cascadia Mono SemiLight" w:cs="Cascadia Mono SemiLight"/>
                          <w:color w:val="595959" w:themeColor="text1" w:themeTint="A6"/>
                          <w:sz w:val="24"/>
                          <w:szCs w:val="24"/>
                          <w:rtl/>
                        </w:rPr>
                        <w:t>قَلْقَـلَـةٌ</w:t>
                      </w:r>
                      <w:r>
                        <w:rPr>
                          <w:rFonts w:ascii="Cascadia Mono SemiLight" w:eastAsia="MS Mincho" w:hAnsi="Cascadia Mono SemiLight" w:cs="Cascadia Mono SemiLight" w:hint="cs"/>
                          <w:color w:val="595959" w:themeColor="text1" w:themeTint="A6"/>
                          <w:sz w:val="24"/>
                          <w:szCs w:val="24"/>
                          <w:rtl/>
                        </w:rPr>
                        <w:t>:</w:t>
                      </w:r>
                      <w:r w:rsidRPr="00B23C5F">
                        <w:rPr>
                          <w:rFonts w:ascii="Cascadia Mono SemiLight" w:hAnsi="Cascadia Mono SemiLight" w:cs="Cascadia Mono SemiLight"/>
                          <w:color w:val="595959" w:themeColor="text1" w:themeTint="A6"/>
                          <w:sz w:val="24"/>
                          <w:szCs w:val="24"/>
                          <w:rtl/>
                        </w:rPr>
                        <w:t xml:space="preserve"> قُـطْـبُ جَــدٍ</w:t>
                      </w:r>
                    </w:p>
                    <w:p w14:paraId="42DF9C11" w14:textId="36B65C06" w:rsidR="00386B68" w:rsidRPr="003E2596" w:rsidRDefault="00602BF0" w:rsidP="003E2596">
                      <w:pPr>
                        <w:spacing w:line="20" w:lineRule="atLeast"/>
                        <w:rPr>
                          <w:rFonts w:asciiTheme="majorEastAsia" w:hAnsiTheme="majorEastAsia" w:cstheme="majorEastAsia"/>
                          <w:color w:val="595959" w:themeColor="text1" w:themeTint="A6"/>
                          <w:sz w:val="24"/>
                          <w:szCs w:val="24"/>
                          <w:rtl/>
                        </w:rPr>
                      </w:pPr>
                      <w:r w:rsidRPr="00F378AC">
                        <w:rPr>
                          <w:rFonts w:asciiTheme="majorEastAsia" w:hAnsiTheme="majorEastAsia" w:cstheme="majorEastAsia" w:hint="eastAsia"/>
                          <w:color w:val="595959" w:themeColor="text1" w:themeTint="A6"/>
                          <w:sz w:val="24"/>
                          <w:szCs w:val="24"/>
                        </w:rPr>
                        <w:t xml:space="preserve">Huruf </w:t>
                      </w:r>
                      <w:r w:rsidR="00705E09">
                        <w:rPr>
                          <w:rFonts w:asciiTheme="majorEastAsia" w:hAnsiTheme="majorEastAsia" w:cstheme="majorEastAsia"/>
                          <w:color w:val="595959" w:themeColor="text1" w:themeTint="A6"/>
                          <w:sz w:val="24"/>
                          <w:szCs w:val="24"/>
                        </w:rPr>
                        <w:t>Qolqolah</w:t>
                      </w:r>
                      <w:r w:rsidRPr="00F378AC">
                        <w:rPr>
                          <w:rFonts w:asciiTheme="majorEastAsia" w:hAnsiTheme="majorEastAsia" w:cstheme="majorEastAsia" w:hint="eastAsia"/>
                          <w:color w:val="595959" w:themeColor="text1" w:themeTint="A6"/>
                          <w:sz w:val="24"/>
                          <w:szCs w:val="24"/>
                        </w:rPr>
                        <w:t xml:space="preserve"> </w:t>
                      </w:r>
                      <w:r w:rsidR="00392BF5" w:rsidRPr="00964CA8">
                        <w:rPr>
                          <w:rFonts w:asciiTheme="majorEastAsia" w:hAnsiTheme="majorEastAsia" w:cstheme="majorEastAsia"/>
                          <w:color w:val="595959" w:themeColor="text1" w:themeTint="A6"/>
                          <w:sz w:val="24"/>
                          <w:szCs w:val="24"/>
                        </w:rPr>
                        <w:t>yaitu qaf (</w:t>
                      </w:r>
                      <w:r w:rsidR="00392BF5" w:rsidRPr="00964CA8">
                        <w:rPr>
                          <w:rFonts w:ascii="Times New Roman" w:hAnsi="Times New Roman" w:cs="Times New Roman" w:hint="cs"/>
                          <w:color w:val="595959" w:themeColor="text1" w:themeTint="A6"/>
                          <w:sz w:val="24"/>
                          <w:szCs w:val="24"/>
                          <w:rtl/>
                        </w:rPr>
                        <w:t>ق</w:t>
                      </w:r>
                      <w:r w:rsidR="00392BF5" w:rsidRPr="00964CA8">
                        <w:rPr>
                          <w:rFonts w:asciiTheme="majorEastAsia" w:hAnsiTheme="majorEastAsia" w:cstheme="majorEastAsia"/>
                          <w:color w:val="595959" w:themeColor="text1" w:themeTint="A6"/>
                          <w:sz w:val="24"/>
                          <w:szCs w:val="24"/>
                        </w:rPr>
                        <w:t>), tha (</w:t>
                      </w:r>
                      <w:r w:rsidR="00392BF5" w:rsidRPr="00964CA8">
                        <w:rPr>
                          <w:rFonts w:ascii="Times New Roman" w:hAnsi="Times New Roman" w:cs="Times New Roman" w:hint="cs"/>
                          <w:color w:val="595959" w:themeColor="text1" w:themeTint="A6"/>
                          <w:sz w:val="24"/>
                          <w:szCs w:val="24"/>
                          <w:rtl/>
                        </w:rPr>
                        <w:t>ط</w:t>
                      </w:r>
                      <w:r w:rsidR="00392BF5" w:rsidRPr="00964CA8">
                        <w:rPr>
                          <w:rFonts w:asciiTheme="majorEastAsia" w:hAnsiTheme="majorEastAsia" w:cstheme="majorEastAsia"/>
                          <w:color w:val="595959" w:themeColor="text1" w:themeTint="A6"/>
                          <w:sz w:val="24"/>
                          <w:szCs w:val="24"/>
                        </w:rPr>
                        <w:t>), ba (</w:t>
                      </w:r>
                      <w:r w:rsidR="00392BF5" w:rsidRPr="00964CA8">
                        <w:rPr>
                          <w:rFonts w:ascii="Times New Roman" w:hAnsi="Times New Roman" w:cs="Times New Roman" w:hint="cs"/>
                          <w:color w:val="595959" w:themeColor="text1" w:themeTint="A6"/>
                          <w:sz w:val="24"/>
                          <w:szCs w:val="24"/>
                          <w:rtl/>
                        </w:rPr>
                        <w:t>ب</w:t>
                      </w:r>
                      <w:r w:rsidR="00392BF5" w:rsidRPr="00964CA8">
                        <w:rPr>
                          <w:rFonts w:asciiTheme="majorEastAsia" w:hAnsiTheme="majorEastAsia" w:cstheme="majorEastAsia"/>
                          <w:color w:val="595959" w:themeColor="text1" w:themeTint="A6"/>
                          <w:sz w:val="24"/>
                          <w:szCs w:val="24"/>
                        </w:rPr>
                        <w:t>), jim (</w:t>
                      </w:r>
                      <w:r w:rsidR="00392BF5" w:rsidRPr="00964CA8">
                        <w:rPr>
                          <w:rFonts w:ascii="Times New Roman" w:hAnsi="Times New Roman" w:cs="Times New Roman" w:hint="cs"/>
                          <w:color w:val="595959" w:themeColor="text1" w:themeTint="A6"/>
                          <w:sz w:val="24"/>
                          <w:szCs w:val="24"/>
                          <w:rtl/>
                        </w:rPr>
                        <w:t>ج</w:t>
                      </w:r>
                      <w:r w:rsidR="00392BF5" w:rsidRPr="00964CA8">
                        <w:rPr>
                          <w:rFonts w:asciiTheme="majorEastAsia" w:hAnsiTheme="majorEastAsia" w:cstheme="majorEastAsia"/>
                          <w:color w:val="595959" w:themeColor="text1" w:themeTint="A6"/>
                          <w:sz w:val="24"/>
                          <w:szCs w:val="24"/>
                        </w:rPr>
                        <w:t>), dan dal (</w:t>
                      </w:r>
                      <w:r w:rsidR="00392BF5" w:rsidRPr="00964CA8">
                        <w:rPr>
                          <w:rFonts w:ascii="Times New Roman" w:hAnsi="Times New Roman" w:cs="Times New Roman" w:hint="cs"/>
                          <w:color w:val="595959" w:themeColor="text1" w:themeTint="A6"/>
                          <w:sz w:val="24"/>
                          <w:szCs w:val="24"/>
                          <w:rtl/>
                        </w:rPr>
                        <w:t>د</w:t>
                      </w:r>
                      <w:r w:rsidR="00392BF5" w:rsidRPr="00964CA8">
                        <w:rPr>
                          <w:rFonts w:asciiTheme="majorEastAsia" w:hAnsiTheme="majorEastAsia" w:cstheme="majorEastAsia"/>
                          <w:color w:val="595959" w:themeColor="text1" w:themeTint="A6"/>
                          <w:sz w:val="24"/>
                          <w:szCs w:val="24"/>
                        </w:rPr>
                        <w:t>)</w:t>
                      </w:r>
                      <w:r w:rsidR="00964CA8">
                        <w:rPr>
                          <w:rFonts w:asciiTheme="majorEastAsia" w:hAnsiTheme="majorEastAsia" w:cstheme="majorEastAsia"/>
                          <w:color w:val="595959" w:themeColor="text1" w:themeTint="A6"/>
                          <w:sz w:val="24"/>
                          <w:szCs w:val="24"/>
                        </w:rPr>
                        <w:t>.</w:t>
                      </w:r>
                    </w:p>
                  </w:txbxContent>
                </v:textbox>
              </v:shape>
            </w:pict>
          </mc:Fallback>
        </mc:AlternateContent>
      </w:r>
      <w:r w:rsidR="00A74CA2">
        <mc:AlternateContent>
          <mc:Choice Requires="wpg">
            <w:drawing>
              <wp:anchor distT="0" distB="0" distL="114300" distR="114300" simplePos="0" relativeHeight="251654291" behindDoc="0" locked="0" layoutInCell="1" allowOverlap="1" wp14:anchorId="68BBF89C" wp14:editId="6C6F64B6">
                <wp:simplePos x="0" y="0"/>
                <wp:positionH relativeFrom="margin">
                  <wp:align>left</wp:align>
                </wp:positionH>
                <wp:positionV relativeFrom="paragraph">
                  <wp:posOffset>5170805</wp:posOffset>
                </wp:positionV>
                <wp:extent cx="4414520" cy="1457325"/>
                <wp:effectExtent l="0" t="0" r="5080" b="9525"/>
                <wp:wrapNone/>
                <wp:docPr id="672021406" name="Grup 672021406"/>
                <wp:cNvGraphicFramePr/>
                <a:graphic xmlns:a="http://schemas.openxmlformats.org/drawingml/2006/main">
                  <a:graphicData uri="http://schemas.microsoft.com/office/word/2010/wordprocessingGroup">
                    <wpg:wgp>
                      <wpg:cNvGrpSpPr/>
                      <wpg:grpSpPr>
                        <a:xfrm>
                          <a:off x="0" y="0"/>
                          <a:ext cx="4414520" cy="1457325"/>
                          <a:chOff x="0" y="0"/>
                          <a:chExt cx="4414520" cy="1457325"/>
                        </a:xfrm>
                      </wpg:grpSpPr>
                      <wpg:grpSp>
                        <wpg:cNvPr id="1360071632" name="Grup 7"/>
                        <wpg:cNvGrpSpPr/>
                        <wpg:grpSpPr>
                          <a:xfrm>
                            <a:off x="0" y="0"/>
                            <a:ext cx="4414520" cy="1457325"/>
                            <a:chOff x="0" y="23720"/>
                            <a:chExt cx="4414520" cy="1458687"/>
                          </a:xfrm>
                        </wpg:grpSpPr>
                        <wps:wsp>
                          <wps:cNvPr id="1583246381" name="Persegi Panjang 2"/>
                          <wps:cNvSpPr/>
                          <wps:spPr>
                            <a:xfrm>
                              <a:off x="0" y="166687"/>
                              <a:ext cx="4414520" cy="1315720"/>
                            </a:xfrm>
                            <a:prstGeom prst="rect">
                              <a:avLst/>
                            </a:prstGeom>
                            <a:solidFill>
                              <a:schemeClr val="accent1">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90988741" name="Gambar 3"/>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62833" y="23720"/>
                              <a:ext cx="466090" cy="466090"/>
                            </a:xfrm>
                            <a:prstGeom prst="rect">
                              <a:avLst/>
                            </a:prstGeom>
                          </pic:spPr>
                        </pic:pic>
                        <wps:wsp>
                          <wps:cNvPr id="1632826515" name="Kotak Teks 18"/>
                          <wps:cNvSpPr txBox="1"/>
                          <wps:spPr>
                            <a:xfrm>
                              <a:off x="233363" y="439521"/>
                              <a:ext cx="3957638" cy="9474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6E27EA7" w14:textId="721C70D5" w:rsidR="00A74CA2" w:rsidRPr="00CD5277" w:rsidRDefault="00A74CA2" w:rsidP="00A74CA2">
                                <w:pPr>
                                  <w:rPr>
                                    <w:rFonts w:eastAsia="MS Mincho" w:cstheme="minorHAnsi"/>
                                    <w:color w:val="404040" w:themeColor="text1" w:themeTint="BF"/>
                                    <w:sz w:val="22"/>
                                    <w:szCs w:val="22"/>
                                  </w:rPr>
                                </w:pPr>
                                <w:r>
                                  <w:rPr>
                                    <w:rFonts w:ascii="Cascadia Mono SemiLight" w:eastAsia="MS Mincho" w:hAnsi="Cascadia Mono SemiLight" w:cs="Cascadia Mono SemiLight"/>
                                    <w:color w:val="595959" w:themeColor="text1" w:themeTint="A6"/>
                                    <w:sz w:val="24"/>
                                    <w:szCs w:val="24"/>
                                  </w:rPr>
                                  <w:tab/>
                                </w:r>
                                <w:r w:rsidR="00393F00">
                                  <w:rPr>
                                    <w:rFonts w:eastAsia="MS Mincho" w:cstheme="minorHAnsi"/>
                                    <w:color w:val="404040" w:themeColor="text1" w:themeTint="BF"/>
                                    <w:sz w:val="22"/>
                                    <w:szCs w:val="22"/>
                                  </w:rPr>
                                  <w:t xml:space="preserve">Huruf Ra adalah </w:t>
                                </w:r>
                                <w:r w:rsidR="00191BE5">
                                  <w:rPr>
                                    <w:rFonts w:eastAsia="MS Mincho" w:cstheme="minorHAnsi"/>
                                    <w:color w:val="404040" w:themeColor="text1" w:themeTint="BF"/>
                                    <w:sz w:val="22"/>
                                    <w:szCs w:val="22"/>
                                  </w:rPr>
                                  <w:t>huruf yang paling banyak memliki sifat yaitu 7 sifat terdiri dari 5 sifat wajib dan 2 sifat tambahan.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67391556" name="Kotak Teks 18"/>
                        <wps:cNvSpPr txBox="1"/>
                        <wps:spPr>
                          <a:xfrm>
                            <a:off x="505581" y="120347"/>
                            <a:ext cx="1627414" cy="3675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3AFD3E" w14:textId="270DF0BB" w:rsidR="00A74CA2" w:rsidRPr="00CD5277" w:rsidRDefault="00A74CA2" w:rsidP="00A74CA2">
                              <w:pPr>
                                <w:rPr>
                                  <w:rFonts w:eastAsia="MS Mincho" w:cstheme="minorHAnsi"/>
                                  <w:color w:val="404040" w:themeColor="text1" w:themeTint="BF"/>
                                  <w:sz w:val="22"/>
                                  <w:szCs w:val="22"/>
                                </w:rPr>
                              </w:pPr>
                              <w:r>
                                <w:rPr>
                                  <w:color w:val="404040" w:themeColor="text1" w:themeTint="BF"/>
                                  <w:sz w:val="22"/>
                                  <w:szCs w:val="22"/>
                                </w:rPr>
                                <w:t>TAHUKAH KAMU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8BBF89C" id="Grup 672021406" o:spid="_x0000_s1403" style="position:absolute;margin-left:0;margin-top:407.15pt;width:347.6pt;height:114.75pt;z-index:251654291;mso-position-horizontal:left;mso-position-horizontal-relative:margin;mso-width-relative:margin" coordsize="44145,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">
                <v:group id="Grup 7" o:spid="_x0000_s1404" style="position:absolute;width:44145;height:14573" coordorigin=",237" coordsize="44145,14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">
                  <v:rect id="Persegi Panjang 2" o:spid="_x0000_s1405" style="position:absolute;top:1666;width:44145;height:131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" fillcolor="#f9d277 [1940]" stroked="f" strokeweight="1pt"/>
                  <v:shape id="Gambar 3" o:spid="_x0000_s1406" type="#_x0000_t75" style="position:absolute;left:628;top:237;width:4661;height:4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">
                    <v:imagedata r:id="rId51" o:title=""/>
                  </v:shape>
                  <v:shape id="Kotak Teks 18" o:spid="_x0000_s1407" type="#_x0000_t202" style="position:absolute;left:2333;top:4395;width:39577;height:9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" filled="f" stroked="f">
                    <v:textbox>
                      <w:txbxContent>
                        <w:p w14:paraId="16E27EA7" w14:textId="721C70D5" w:rsidR="00A74CA2" w:rsidRPr="00CD5277" w:rsidRDefault="00A74CA2" w:rsidP="00A74CA2">
                          <w:pPr>
                            <w:rPr>
                              <w:rFonts w:eastAsia="MS Mincho" w:cstheme="minorHAnsi"/>
                              <w:color w:val="404040" w:themeColor="text1" w:themeTint="BF"/>
                              <w:sz w:val="22"/>
                              <w:szCs w:val="22"/>
                            </w:rPr>
                          </w:pPr>
                          <w:r>
                            <w:rPr>
                              <w:rFonts w:ascii="Cascadia Mono SemiLight" w:eastAsia="MS Mincho" w:hAnsi="Cascadia Mono SemiLight" w:cs="Cascadia Mono SemiLight"/>
                              <w:color w:val="595959" w:themeColor="text1" w:themeTint="A6"/>
                              <w:sz w:val="24"/>
                              <w:szCs w:val="24"/>
                            </w:rPr>
                            <w:tab/>
                          </w:r>
                          <w:r w:rsidR="00393F00">
                            <w:rPr>
                              <w:rFonts w:eastAsia="MS Mincho" w:cstheme="minorHAnsi"/>
                              <w:color w:val="404040" w:themeColor="text1" w:themeTint="BF"/>
                              <w:sz w:val="22"/>
                              <w:szCs w:val="22"/>
                            </w:rPr>
                            <w:t xml:space="preserve">Huruf Ra adalah </w:t>
                          </w:r>
                          <w:r w:rsidR="00191BE5">
                            <w:rPr>
                              <w:rFonts w:eastAsia="MS Mincho" w:cstheme="minorHAnsi"/>
                              <w:color w:val="404040" w:themeColor="text1" w:themeTint="BF"/>
                              <w:sz w:val="22"/>
                              <w:szCs w:val="22"/>
                            </w:rPr>
                            <w:t>huruf yang paling banyak memliki sifat yaitu 7 sifat terdiri dari 5 sifat wajib dan 2 sifat tambahan.</w:t>
                          </w:r>
                        </w:p>
                      </w:txbxContent>
                    </v:textbox>
                  </v:shape>
                </v:group>
                <v:shape id="Kotak Teks 18" o:spid="_x0000_s1408" type="#_x0000_t202" style="position:absolute;left:5055;top:1203;width:16274;height:3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" filled="f" stroked="f">
                  <v:textbox>
                    <w:txbxContent>
                      <w:p w14:paraId="423AFD3E" w14:textId="270DF0BB" w:rsidR="00A74CA2" w:rsidRPr="00CD5277" w:rsidRDefault="00A74CA2" w:rsidP="00A74CA2">
                        <w:pPr>
                          <w:rPr>
                            <w:rFonts w:eastAsia="MS Mincho" w:cstheme="minorHAnsi"/>
                            <w:color w:val="404040" w:themeColor="text1" w:themeTint="BF"/>
                            <w:sz w:val="22"/>
                            <w:szCs w:val="22"/>
                          </w:rPr>
                        </w:pPr>
                        <w:r>
                          <w:rPr>
                            <w:color w:val="404040" w:themeColor="text1" w:themeTint="BF"/>
                            <w:sz w:val="22"/>
                            <w:szCs w:val="22"/>
                          </w:rPr>
                          <w:t>TAHUKAH KAMU ?</w:t>
                        </w:r>
                      </w:p>
                    </w:txbxContent>
                  </v:textbox>
                </v:shape>
                <w10:wrap anchorx="margin"/>
              </v:group>
            </w:pict>
          </mc:Fallback>
        </mc:AlternateContent>
      </w:r>
      <w:r w:rsidR="00477B6F">
        <w:rPr>
          <w:rFonts w:asciiTheme="majorHAnsi" w:eastAsiaTheme="majorEastAsia" w:hAnsiTheme="majorHAnsi" w:cstheme="majorBidi"/>
          <w:color w:val="C68D08" w:themeColor="accent1" w:themeShade="BF"/>
          <w:sz w:val="36"/>
          <w:szCs w:val="36"/>
          <w:lang w:val="id-ID"/>
        </w:rPr>
        <mc:AlternateContent>
          <mc:Choice Requires="wps">
            <w:drawing>
              <wp:anchor distT="0" distB="0" distL="114300" distR="114300" simplePos="0" relativeHeight="251654287" behindDoc="0" locked="0" layoutInCell="1" allowOverlap="1" wp14:anchorId="26A0A4F0" wp14:editId="13EE2A30">
                <wp:simplePos x="0" y="0"/>
                <wp:positionH relativeFrom="margin">
                  <wp:align>left</wp:align>
                </wp:positionH>
                <wp:positionV relativeFrom="paragraph">
                  <wp:posOffset>2757713</wp:posOffset>
                </wp:positionV>
                <wp:extent cx="4414520" cy="2358572"/>
                <wp:effectExtent l="0" t="0" r="5080" b="3810"/>
                <wp:wrapNone/>
                <wp:docPr id="982006792" name="Persegi Panjang 982006792"/>
                <wp:cNvGraphicFramePr/>
                <a:graphic xmlns:a="http://schemas.openxmlformats.org/drawingml/2006/main">
                  <a:graphicData uri="http://schemas.microsoft.com/office/word/2010/wordprocessingShape">
                    <wps:wsp>
                      <wps:cNvSpPr/>
                      <wps:spPr>
                        <a:xfrm rot="10800000">
                          <a:off x="0" y="0"/>
                          <a:ext cx="4414520" cy="2358572"/>
                        </a:xfrm>
                        <a:prstGeom prst="rect">
                          <a:avLst/>
                        </a:prstGeom>
                        <a:solidFill>
                          <a:srgbClr val="FDEAB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733DA5A" w14:textId="77777777" w:rsidR="00A00E80" w:rsidRDefault="00A00E80" w:rsidP="00A00E8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A0A4F0" id="Persegi Panjang 982006792" o:spid="_x0000_s1409" style="position:absolute;margin-left:0;margin-top:217.15pt;width:347.6pt;height:185.7pt;rotation:180;z-index:251654287;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" fillcolor="#fdeabc" stroked="f" strokeweight="1pt">
                <v:textbox>
                  <w:txbxContent>
                    <w:p w14:paraId="7733DA5A" w14:textId="77777777" w:rsidR="00A00E80" w:rsidRDefault="00A00E80" w:rsidP="00A00E80">
                      <w:pPr>
                        <w:jc w:val="center"/>
                      </w:pPr>
                    </w:p>
                  </w:txbxContent>
                </v:textbox>
                <w10:wrap anchorx="margin"/>
              </v:rect>
            </w:pict>
          </mc:Fallback>
        </mc:AlternateContent>
      </w:r>
      <w:r w:rsidR="003B7B1E">
        <w:rPr>
          <w:rFonts w:asciiTheme="majorHAnsi" w:eastAsiaTheme="majorEastAsia" w:hAnsiTheme="majorHAnsi" w:cstheme="majorBidi"/>
          <w:color w:val="C68D08" w:themeColor="accent1" w:themeShade="BF"/>
          <w:sz w:val="36"/>
          <w:szCs w:val="36"/>
          <w:lang w:val="id-ID"/>
        </w:rPr>
        <mc:AlternateContent>
          <mc:Choice Requires="wps">
            <w:drawing>
              <wp:anchor distT="0" distB="0" distL="114300" distR="114300" simplePos="0" relativeHeight="251654289" behindDoc="0" locked="0" layoutInCell="1" allowOverlap="1" wp14:anchorId="633392FA" wp14:editId="37AFC042">
                <wp:simplePos x="0" y="0"/>
                <wp:positionH relativeFrom="column">
                  <wp:posOffset>79829</wp:posOffset>
                </wp:positionH>
                <wp:positionV relativeFrom="paragraph">
                  <wp:posOffset>3526971</wp:posOffset>
                </wp:positionV>
                <wp:extent cx="4276725" cy="1556658"/>
                <wp:effectExtent l="0" t="0" r="0" b="5715"/>
                <wp:wrapNone/>
                <wp:docPr id="1171165586" name="Kotak Teks 1171165586"/>
                <wp:cNvGraphicFramePr/>
                <a:graphic xmlns:a="http://schemas.openxmlformats.org/drawingml/2006/main">
                  <a:graphicData uri="http://schemas.microsoft.com/office/word/2010/wordprocessingShape">
                    <wps:wsp>
                      <wps:cNvSpPr txBox="1"/>
                      <wps:spPr>
                        <a:xfrm>
                          <a:off x="0" y="0"/>
                          <a:ext cx="4276725" cy="155665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8955B0" w14:textId="6E272C25" w:rsidR="00A00E80" w:rsidRPr="00231687" w:rsidRDefault="003B7B1E" w:rsidP="002865D7">
                            <w:pPr>
                              <w:spacing w:after="0" w:line="0" w:lineRule="atLeast"/>
                              <w:ind w:firstLine="720"/>
                              <w:rPr>
                                <w:rFonts w:asciiTheme="majorEastAsia" w:hAnsiTheme="majorEastAsia" w:cstheme="majorEastAsia"/>
                                <w:color w:val="595959" w:themeColor="text1" w:themeTint="A6"/>
                                <w:sz w:val="24"/>
                                <w:szCs w:val="24"/>
                              </w:rPr>
                            </w:pPr>
                            <w:r>
                              <w:rPr>
                                <w:rFonts w:asciiTheme="majorEastAsia" w:hAnsiTheme="majorEastAsia" w:cstheme="majorEastAsia"/>
                                <w:color w:val="595959" w:themeColor="text1" w:themeTint="A6"/>
                                <w:sz w:val="24"/>
                                <w:szCs w:val="24"/>
                              </w:rPr>
                              <w:t>Secara bahasa b</w:t>
                            </w:r>
                            <w:r w:rsidR="00231687" w:rsidRPr="00231687">
                              <w:rPr>
                                <w:rFonts w:asciiTheme="majorEastAsia" w:hAnsiTheme="majorEastAsia" w:cstheme="majorEastAsia"/>
                                <w:color w:val="595959" w:themeColor="text1" w:themeTint="A6"/>
                                <w:sz w:val="24"/>
                                <w:szCs w:val="24"/>
                              </w:rPr>
                              <w:t>erarti lembut</w:t>
                            </w:r>
                            <w:r w:rsidR="00231687">
                              <w:rPr>
                                <w:rFonts w:asciiTheme="majorEastAsia" w:hAnsiTheme="majorEastAsia" w:cstheme="majorEastAsia"/>
                                <w:color w:val="595959" w:themeColor="text1" w:themeTint="A6"/>
                                <w:sz w:val="24"/>
                                <w:szCs w:val="24"/>
                              </w:rPr>
                              <w:t>,</w:t>
                            </w:r>
                            <w:r w:rsidR="00231687" w:rsidRPr="00231687">
                              <w:rPr>
                                <w:rFonts w:asciiTheme="majorEastAsia" w:hAnsiTheme="majorEastAsia" w:cstheme="majorEastAsia"/>
                                <w:color w:val="595959" w:themeColor="text1" w:themeTint="A6"/>
                                <w:sz w:val="24"/>
                                <w:szCs w:val="24"/>
                              </w:rPr>
                              <w:t xml:space="preserve"> </w:t>
                            </w:r>
                            <w:r w:rsidR="00477B6F">
                              <w:rPr>
                                <w:rFonts w:asciiTheme="majorEastAsia" w:hAnsiTheme="majorEastAsia" w:cstheme="majorEastAsia"/>
                                <w:color w:val="595959" w:themeColor="text1" w:themeTint="A6"/>
                                <w:sz w:val="24"/>
                                <w:szCs w:val="24"/>
                              </w:rPr>
                              <w:t xml:space="preserve">secara istilah </w:t>
                            </w:r>
                            <w:r w:rsidR="00231687" w:rsidRPr="00231687">
                              <w:rPr>
                                <w:rFonts w:asciiTheme="majorEastAsia" w:hAnsiTheme="majorEastAsia" w:cstheme="majorEastAsia"/>
                                <w:color w:val="595959" w:themeColor="text1" w:themeTint="A6"/>
                                <w:sz w:val="24"/>
                                <w:szCs w:val="24"/>
                              </w:rPr>
                              <w:t>disebut dengan lembut dan mudah</w:t>
                            </w:r>
                            <w:r w:rsidR="00A00E80" w:rsidRPr="00231687">
                              <w:rPr>
                                <w:rFonts w:asciiTheme="majorEastAsia" w:hAnsiTheme="majorEastAsia" w:cstheme="majorEastAsia"/>
                                <w:color w:val="595959" w:themeColor="text1" w:themeTint="A6"/>
                                <w:sz w:val="24"/>
                                <w:szCs w:val="24"/>
                              </w:rPr>
                              <w:t>.</w:t>
                            </w:r>
                          </w:p>
                          <w:p w14:paraId="31BECD9E" w14:textId="0CF31A7F" w:rsidR="00A00E80" w:rsidRDefault="00091A73" w:rsidP="00477B6F">
                            <w:pPr>
                              <w:spacing w:before="240" w:after="0" w:line="0" w:lineRule="atLeast"/>
                              <w:jc w:val="center"/>
                              <w:rPr>
                                <w:rFonts w:asciiTheme="majorEastAsia" w:hAnsiTheme="majorEastAsia" w:cstheme="majorEastAsia"/>
                                <w:color w:val="595959" w:themeColor="text1" w:themeTint="A6"/>
                                <w:sz w:val="24"/>
                                <w:szCs w:val="24"/>
                              </w:rPr>
                            </w:pPr>
                            <w:r w:rsidRPr="00B23C5F">
                              <w:rPr>
                                <w:rFonts w:ascii="Cascadia Mono SemiLight" w:hAnsi="Cascadia Mono SemiLight" w:cs="Cascadia Mono SemiLight"/>
                                <w:color w:val="595959" w:themeColor="text1" w:themeTint="A6"/>
                                <w:sz w:val="24"/>
                                <w:szCs w:val="24"/>
                                <w:rtl/>
                              </w:rPr>
                              <w:t>وَالـلِّـيـنُ</w:t>
                            </w:r>
                            <w:r w:rsidRPr="00B23C5F">
                              <w:rPr>
                                <w:rFonts w:ascii="Cascadia Mono SemiLight" w:hAnsi="Cascadia Mono SemiLight" w:cs="Cascadia Mono SemiLight"/>
                                <w:color w:val="595959" w:themeColor="text1" w:themeTint="A6"/>
                                <w:sz w:val="24"/>
                                <w:szCs w:val="24"/>
                              </w:rPr>
                              <w:br/>
                              <w:t xml:space="preserve"> </w:t>
                            </w:r>
                            <w:r w:rsidRPr="00B23C5F">
                              <w:rPr>
                                <w:rFonts w:ascii="Cascadia Mono SemiLight" w:hAnsi="Cascadia Mono SemiLight" w:cs="Cascadia Mono SemiLight"/>
                                <w:color w:val="595959" w:themeColor="text1" w:themeTint="A6"/>
                                <w:sz w:val="24"/>
                                <w:szCs w:val="24"/>
                                <w:rtl/>
                              </w:rPr>
                              <w:t>وَاوٌ وَيَـاءٌ سُكِّـنَـا وَانْـفَـتَـحَـا * قَبْلَهُـمَـا</w:t>
                            </w:r>
                            <w:r w:rsidRPr="00F378AC">
                              <w:rPr>
                                <w:rFonts w:asciiTheme="majorEastAsia" w:hAnsiTheme="majorEastAsia" w:cstheme="majorEastAsia" w:hint="eastAsia"/>
                                <w:color w:val="595959" w:themeColor="text1" w:themeTint="A6"/>
                                <w:sz w:val="24"/>
                                <w:szCs w:val="24"/>
                              </w:rPr>
                              <w:t xml:space="preserve"> </w:t>
                            </w:r>
                          </w:p>
                          <w:p w14:paraId="38395DCB" w14:textId="5EB94BFF" w:rsidR="00D57898" w:rsidRPr="003E2596" w:rsidRDefault="00D57898" w:rsidP="00D57898">
                            <w:pPr>
                              <w:spacing w:after="0" w:line="0" w:lineRule="atLeast"/>
                              <w:rPr>
                                <w:rFonts w:asciiTheme="majorEastAsia" w:hAnsiTheme="majorEastAsia" w:cstheme="majorEastAsia"/>
                                <w:color w:val="595959" w:themeColor="text1" w:themeTint="A6"/>
                                <w:sz w:val="24"/>
                                <w:szCs w:val="24"/>
                                <w:rtl/>
                              </w:rPr>
                            </w:pPr>
                            <w:r>
                              <w:rPr>
                                <w:rFonts w:asciiTheme="majorEastAsia" w:hAnsiTheme="majorEastAsia" w:cstheme="majorEastAsia"/>
                                <w:color w:val="595959" w:themeColor="text1" w:themeTint="A6"/>
                                <w:sz w:val="24"/>
                                <w:szCs w:val="24"/>
                              </w:rPr>
                              <w:t xml:space="preserve">Sifat Liin adalah ketika </w:t>
                            </w:r>
                            <w:r w:rsidR="0035195B">
                              <w:rPr>
                                <w:rFonts w:asciiTheme="majorEastAsia" w:hAnsiTheme="majorEastAsia" w:cstheme="majorEastAsia"/>
                                <w:color w:val="595959" w:themeColor="text1" w:themeTint="A6"/>
                                <w:sz w:val="24"/>
                                <w:szCs w:val="24"/>
                              </w:rPr>
                              <w:t xml:space="preserve">Ya Sukun </w:t>
                            </w:r>
                            <w:r w:rsidR="00794162">
                              <w:rPr>
                                <w:rFonts w:asciiTheme="majorEastAsia" w:hAnsiTheme="majorEastAsia" w:cstheme="majorEastAsia"/>
                                <w:color w:val="595959" w:themeColor="text1" w:themeTint="A6"/>
                                <w:sz w:val="24"/>
                                <w:szCs w:val="24"/>
                              </w:rPr>
                              <w:t xml:space="preserve">atau waw sukun yang </w:t>
                            </w:r>
                            <w:r w:rsidR="0035195B">
                              <w:rPr>
                                <w:rFonts w:asciiTheme="majorEastAsia" w:hAnsiTheme="majorEastAsia" w:cstheme="majorEastAsia"/>
                                <w:color w:val="595959" w:themeColor="text1" w:themeTint="A6"/>
                                <w:sz w:val="24"/>
                                <w:szCs w:val="24"/>
                              </w:rPr>
                              <w:t xml:space="preserve">sebelumnya fathah </w:t>
                            </w:r>
                            <w:r w:rsidR="00794162">
                              <w:rPr>
                                <w:rFonts w:asciiTheme="majorEastAsia" w:hAnsiTheme="majorEastAsia" w:cstheme="majorEastAsia"/>
                                <w:color w:val="595959" w:themeColor="text1" w:themeTint="A6"/>
                                <w:sz w:val="24"/>
                                <w:szCs w:val="24"/>
                              </w:rPr>
                              <w:t>.(</w:t>
                            </w:r>
                            <w:r w:rsidR="00DC7DCE" w:rsidRPr="00DC7DCE">
                              <w:rPr>
                                <w:rFonts w:ascii="Dubai" w:eastAsia="MS Mincho" w:hAnsi="Dubai" w:cs="Dubai"/>
                                <w:color w:val="595959" w:themeColor="text1" w:themeTint="A6"/>
                                <w:sz w:val="24"/>
                                <w:szCs w:val="24"/>
                                <w:rtl/>
                              </w:rPr>
                              <w:t>ــَ يْ</w:t>
                            </w:r>
                            <w:r w:rsidR="0054600B">
                              <w:rPr>
                                <w:rFonts w:ascii="Dubai" w:eastAsia="MS Mincho" w:hAnsi="Dubai" w:cs="Dubai"/>
                                <w:color w:val="595959" w:themeColor="text1" w:themeTint="A6"/>
                                <w:sz w:val="24"/>
                                <w:szCs w:val="24"/>
                              </w:rPr>
                              <w:t xml:space="preserve">  </w:t>
                            </w:r>
                            <w:r w:rsidR="008242A6">
                              <w:rPr>
                                <w:rFonts w:asciiTheme="majorEastAsia" w:hAnsiTheme="majorEastAsia" w:cstheme="majorEastAsia"/>
                                <w:color w:val="595959" w:themeColor="text1" w:themeTint="A6"/>
                                <w:sz w:val="24"/>
                                <w:szCs w:val="24"/>
                              </w:rPr>
                              <w:t>/</w:t>
                            </w:r>
                            <w:r w:rsidR="00DC7DCE" w:rsidRPr="00DC7DCE">
                              <w:rPr>
                                <w:rFonts w:ascii="Dubai" w:eastAsia="MS Mincho" w:hAnsi="Dubai" w:cs="Dubai" w:hint="cs"/>
                                <w:color w:val="595959" w:themeColor="text1" w:themeTint="A6"/>
                                <w:sz w:val="24"/>
                                <w:szCs w:val="24"/>
                                <w:rtl/>
                              </w:rPr>
                              <w:t>ــ</w:t>
                            </w:r>
                            <w:r w:rsidR="0054600B">
                              <w:rPr>
                                <w:rFonts w:ascii="Dubai" w:eastAsia="MS Mincho" w:hAnsi="Dubai" w:cs="Dubai" w:hint="cs"/>
                                <w:color w:val="595959" w:themeColor="text1" w:themeTint="A6"/>
                                <w:sz w:val="24"/>
                                <w:szCs w:val="24"/>
                                <w:rtl/>
                              </w:rPr>
                              <w:t>َ</w:t>
                            </w:r>
                            <w:r w:rsidR="00DC7DCE" w:rsidRPr="00DC7DCE">
                              <w:rPr>
                                <w:rFonts w:ascii="Dubai" w:eastAsia="MS Mincho" w:hAnsi="Dubai" w:cs="Dubai" w:hint="cs"/>
                                <w:color w:val="595959" w:themeColor="text1" w:themeTint="A6"/>
                                <w:sz w:val="24"/>
                                <w:szCs w:val="24"/>
                                <w:rtl/>
                              </w:rPr>
                              <w:t xml:space="preserve"> وْ</w:t>
                            </w:r>
                            <w:r w:rsidR="0054600B">
                              <w:rPr>
                                <w:rFonts w:ascii="Dubai" w:eastAsia="MS Mincho" w:hAnsi="Dubai" w:cs="Dubai"/>
                                <w:color w:val="595959" w:themeColor="text1" w:themeTint="A6"/>
                                <w:sz w:val="24"/>
                                <w:szCs w:val="24"/>
                              </w:rPr>
                              <w:t xml:space="preserve"> </w:t>
                            </w:r>
                            <w:r w:rsidR="00794162">
                              <w:rPr>
                                <w:rFonts w:asciiTheme="majorEastAsia" w:hAnsiTheme="majorEastAsia" w:cstheme="majorEastAsia"/>
                                <w:color w:val="595959" w:themeColor="text1" w:themeTint="A6"/>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3392FA" id="Kotak Teks 1171165586" o:spid="_x0000_s1410" type="#_x0000_t202" style="position:absolute;margin-left:6.3pt;margin-top:277.7pt;width:336.75pt;height:122.55pt;z-index:25165428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" filled="f" stroked="f">
                <v:textbox>
                  <w:txbxContent>
                    <w:p w14:paraId="768955B0" w14:textId="6E272C25" w:rsidR="00A00E80" w:rsidRPr="00231687" w:rsidRDefault="003B7B1E" w:rsidP="002865D7">
                      <w:pPr>
                        <w:spacing w:after="0" w:line="0" w:lineRule="atLeast"/>
                        <w:ind w:firstLine="720"/>
                        <w:rPr>
                          <w:rFonts w:asciiTheme="majorEastAsia" w:hAnsiTheme="majorEastAsia" w:cstheme="majorEastAsia"/>
                          <w:color w:val="595959" w:themeColor="text1" w:themeTint="A6"/>
                          <w:sz w:val="24"/>
                          <w:szCs w:val="24"/>
                        </w:rPr>
                      </w:pPr>
                      <w:r>
                        <w:rPr>
                          <w:rFonts w:asciiTheme="majorEastAsia" w:hAnsiTheme="majorEastAsia" w:cstheme="majorEastAsia"/>
                          <w:color w:val="595959" w:themeColor="text1" w:themeTint="A6"/>
                          <w:sz w:val="24"/>
                          <w:szCs w:val="24"/>
                        </w:rPr>
                        <w:t>Secara bahasa b</w:t>
                      </w:r>
                      <w:r w:rsidR="00231687" w:rsidRPr="00231687">
                        <w:rPr>
                          <w:rFonts w:asciiTheme="majorEastAsia" w:hAnsiTheme="majorEastAsia" w:cstheme="majorEastAsia"/>
                          <w:color w:val="595959" w:themeColor="text1" w:themeTint="A6"/>
                          <w:sz w:val="24"/>
                          <w:szCs w:val="24"/>
                        </w:rPr>
                        <w:t>erarti lembut</w:t>
                      </w:r>
                      <w:r w:rsidR="00231687">
                        <w:rPr>
                          <w:rFonts w:asciiTheme="majorEastAsia" w:hAnsiTheme="majorEastAsia" w:cstheme="majorEastAsia"/>
                          <w:color w:val="595959" w:themeColor="text1" w:themeTint="A6"/>
                          <w:sz w:val="24"/>
                          <w:szCs w:val="24"/>
                        </w:rPr>
                        <w:t>,</w:t>
                      </w:r>
                      <w:r w:rsidR="00231687" w:rsidRPr="00231687">
                        <w:rPr>
                          <w:rFonts w:asciiTheme="majorEastAsia" w:hAnsiTheme="majorEastAsia" w:cstheme="majorEastAsia"/>
                          <w:color w:val="595959" w:themeColor="text1" w:themeTint="A6"/>
                          <w:sz w:val="24"/>
                          <w:szCs w:val="24"/>
                        </w:rPr>
                        <w:t xml:space="preserve"> </w:t>
                      </w:r>
                      <w:r w:rsidR="00477B6F">
                        <w:rPr>
                          <w:rFonts w:asciiTheme="majorEastAsia" w:hAnsiTheme="majorEastAsia" w:cstheme="majorEastAsia"/>
                          <w:color w:val="595959" w:themeColor="text1" w:themeTint="A6"/>
                          <w:sz w:val="24"/>
                          <w:szCs w:val="24"/>
                        </w:rPr>
                        <w:t xml:space="preserve">secara istilah </w:t>
                      </w:r>
                      <w:r w:rsidR="00231687" w:rsidRPr="00231687">
                        <w:rPr>
                          <w:rFonts w:asciiTheme="majorEastAsia" w:hAnsiTheme="majorEastAsia" w:cstheme="majorEastAsia"/>
                          <w:color w:val="595959" w:themeColor="text1" w:themeTint="A6"/>
                          <w:sz w:val="24"/>
                          <w:szCs w:val="24"/>
                        </w:rPr>
                        <w:t>disebut dengan lembut dan mudah</w:t>
                      </w:r>
                      <w:r w:rsidR="00A00E80" w:rsidRPr="00231687">
                        <w:rPr>
                          <w:rFonts w:asciiTheme="majorEastAsia" w:hAnsiTheme="majorEastAsia" w:cstheme="majorEastAsia"/>
                          <w:color w:val="595959" w:themeColor="text1" w:themeTint="A6"/>
                          <w:sz w:val="24"/>
                          <w:szCs w:val="24"/>
                        </w:rPr>
                        <w:t>.</w:t>
                      </w:r>
                    </w:p>
                    <w:p w14:paraId="31BECD9E" w14:textId="0CF31A7F" w:rsidR="00A00E80" w:rsidRDefault="00091A73" w:rsidP="00477B6F">
                      <w:pPr>
                        <w:spacing w:before="240" w:after="0" w:line="0" w:lineRule="atLeast"/>
                        <w:jc w:val="center"/>
                        <w:rPr>
                          <w:rFonts w:asciiTheme="majorEastAsia" w:hAnsiTheme="majorEastAsia" w:cstheme="majorEastAsia"/>
                          <w:color w:val="595959" w:themeColor="text1" w:themeTint="A6"/>
                          <w:sz w:val="24"/>
                          <w:szCs w:val="24"/>
                        </w:rPr>
                      </w:pPr>
                      <w:r w:rsidRPr="00B23C5F">
                        <w:rPr>
                          <w:rFonts w:ascii="Cascadia Mono SemiLight" w:hAnsi="Cascadia Mono SemiLight" w:cs="Cascadia Mono SemiLight"/>
                          <w:color w:val="595959" w:themeColor="text1" w:themeTint="A6"/>
                          <w:sz w:val="24"/>
                          <w:szCs w:val="24"/>
                          <w:rtl/>
                        </w:rPr>
                        <w:t>وَالـلِّـيـنُ</w:t>
                      </w:r>
                      <w:r w:rsidRPr="00B23C5F">
                        <w:rPr>
                          <w:rFonts w:ascii="Cascadia Mono SemiLight" w:hAnsi="Cascadia Mono SemiLight" w:cs="Cascadia Mono SemiLight"/>
                          <w:color w:val="595959" w:themeColor="text1" w:themeTint="A6"/>
                          <w:sz w:val="24"/>
                          <w:szCs w:val="24"/>
                        </w:rPr>
                        <w:br/>
                        <w:t xml:space="preserve"> </w:t>
                      </w:r>
                      <w:r w:rsidRPr="00B23C5F">
                        <w:rPr>
                          <w:rFonts w:ascii="Cascadia Mono SemiLight" w:hAnsi="Cascadia Mono SemiLight" w:cs="Cascadia Mono SemiLight"/>
                          <w:color w:val="595959" w:themeColor="text1" w:themeTint="A6"/>
                          <w:sz w:val="24"/>
                          <w:szCs w:val="24"/>
                          <w:rtl/>
                        </w:rPr>
                        <w:t>وَاوٌ وَيَـاءٌ سُكِّـنَـا وَانْـفَـتَـحَـا * قَبْلَهُـمَـا</w:t>
                      </w:r>
                      <w:r w:rsidRPr="00F378AC">
                        <w:rPr>
                          <w:rFonts w:asciiTheme="majorEastAsia" w:hAnsiTheme="majorEastAsia" w:cstheme="majorEastAsia" w:hint="eastAsia"/>
                          <w:color w:val="595959" w:themeColor="text1" w:themeTint="A6"/>
                          <w:sz w:val="24"/>
                          <w:szCs w:val="24"/>
                        </w:rPr>
                        <w:t xml:space="preserve"> </w:t>
                      </w:r>
                    </w:p>
                    <w:p w14:paraId="38395DCB" w14:textId="5EB94BFF" w:rsidR="00D57898" w:rsidRPr="003E2596" w:rsidRDefault="00D57898" w:rsidP="00D57898">
                      <w:pPr>
                        <w:spacing w:after="0" w:line="0" w:lineRule="atLeast"/>
                        <w:rPr>
                          <w:rFonts w:asciiTheme="majorEastAsia" w:hAnsiTheme="majorEastAsia" w:cstheme="majorEastAsia"/>
                          <w:color w:val="595959" w:themeColor="text1" w:themeTint="A6"/>
                          <w:sz w:val="24"/>
                          <w:szCs w:val="24"/>
                          <w:rtl/>
                        </w:rPr>
                      </w:pPr>
                      <w:r>
                        <w:rPr>
                          <w:rFonts w:asciiTheme="majorEastAsia" w:hAnsiTheme="majorEastAsia" w:cstheme="majorEastAsia"/>
                          <w:color w:val="595959" w:themeColor="text1" w:themeTint="A6"/>
                          <w:sz w:val="24"/>
                          <w:szCs w:val="24"/>
                        </w:rPr>
                        <w:t xml:space="preserve">Sifat Liin adalah ketika </w:t>
                      </w:r>
                      <w:r w:rsidR="0035195B">
                        <w:rPr>
                          <w:rFonts w:asciiTheme="majorEastAsia" w:hAnsiTheme="majorEastAsia" w:cstheme="majorEastAsia"/>
                          <w:color w:val="595959" w:themeColor="text1" w:themeTint="A6"/>
                          <w:sz w:val="24"/>
                          <w:szCs w:val="24"/>
                        </w:rPr>
                        <w:t xml:space="preserve">Ya Sukun </w:t>
                      </w:r>
                      <w:r w:rsidR="00794162">
                        <w:rPr>
                          <w:rFonts w:asciiTheme="majorEastAsia" w:hAnsiTheme="majorEastAsia" w:cstheme="majorEastAsia"/>
                          <w:color w:val="595959" w:themeColor="text1" w:themeTint="A6"/>
                          <w:sz w:val="24"/>
                          <w:szCs w:val="24"/>
                        </w:rPr>
                        <w:t xml:space="preserve">atau waw sukun yang </w:t>
                      </w:r>
                      <w:r w:rsidR="0035195B">
                        <w:rPr>
                          <w:rFonts w:asciiTheme="majorEastAsia" w:hAnsiTheme="majorEastAsia" w:cstheme="majorEastAsia"/>
                          <w:color w:val="595959" w:themeColor="text1" w:themeTint="A6"/>
                          <w:sz w:val="24"/>
                          <w:szCs w:val="24"/>
                        </w:rPr>
                        <w:t xml:space="preserve">sebelumnya fathah </w:t>
                      </w:r>
                      <w:r w:rsidR="00794162">
                        <w:rPr>
                          <w:rFonts w:asciiTheme="majorEastAsia" w:hAnsiTheme="majorEastAsia" w:cstheme="majorEastAsia"/>
                          <w:color w:val="595959" w:themeColor="text1" w:themeTint="A6"/>
                          <w:sz w:val="24"/>
                          <w:szCs w:val="24"/>
                        </w:rPr>
                        <w:t>.(</w:t>
                      </w:r>
                      <w:r w:rsidR="00DC7DCE" w:rsidRPr="00DC7DCE">
                        <w:rPr>
                          <w:rFonts w:ascii="Dubai" w:eastAsia="MS Mincho" w:hAnsi="Dubai" w:cs="Dubai"/>
                          <w:color w:val="595959" w:themeColor="text1" w:themeTint="A6"/>
                          <w:sz w:val="24"/>
                          <w:szCs w:val="24"/>
                          <w:rtl/>
                        </w:rPr>
                        <w:t>ــَ يْ</w:t>
                      </w:r>
                      <w:r w:rsidR="0054600B">
                        <w:rPr>
                          <w:rFonts w:ascii="Dubai" w:eastAsia="MS Mincho" w:hAnsi="Dubai" w:cs="Dubai"/>
                          <w:color w:val="595959" w:themeColor="text1" w:themeTint="A6"/>
                          <w:sz w:val="24"/>
                          <w:szCs w:val="24"/>
                        </w:rPr>
                        <w:t xml:space="preserve">  </w:t>
                      </w:r>
                      <w:r w:rsidR="008242A6">
                        <w:rPr>
                          <w:rFonts w:asciiTheme="majorEastAsia" w:hAnsiTheme="majorEastAsia" w:cstheme="majorEastAsia"/>
                          <w:color w:val="595959" w:themeColor="text1" w:themeTint="A6"/>
                          <w:sz w:val="24"/>
                          <w:szCs w:val="24"/>
                        </w:rPr>
                        <w:t>/</w:t>
                      </w:r>
                      <w:r w:rsidR="00DC7DCE" w:rsidRPr="00DC7DCE">
                        <w:rPr>
                          <w:rFonts w:ascii="Dubai" w:eastAsia="MS Mincho" w:hAnsi="Dubai" w:cs="Dubai" w:hint="cs"/>
                          <w:color w:val="595959" w:themeColor="text1" w:themeTint="A6"/>
                          <w:sz w:val="24"/>
                          <w:szCs w:val="24"/>
                          <w:rtl/>
                        </w:rPr>
                        <w:t>ــ</w:t>
                      </w:r>
                      <w:r w:rsidR="0054600B">
                        <w:rPr>
                          <w:rFonts w:ascii="Dubai" w:eastAsia="MS Mincho" w:hAnsi="Dubai" w:cs="Dubai" w:hint="cs"/>
                          <w:color w:val="595959" w:themeColor="text1" w:themeTint="A6"/>
                          <w:sz w:val="24"/>
                          <w:szCs w:val="24"/>
                          <w:rtl/>
                        </w:rPr>
                        <w:t>َ</w:t>
                      </w:r>
                      <w:r w:rsidR="00DC7DCE" w:rsidRPr="00DC7DCE">
                        <w:rPr>
                          <w:rFonts w:ascii="Dubai" w:eastAsia="MS Mincho" w:hAnsi="Dubai" w:cs="Dubai" w:hint="cs"/>
                          <w:color w:val="595959" w:themeColor="text1" w:themeTint="A6"/>
                          <w:sz w:val="24"/>
                          <w:szCs w:val="24"/>
                          <w:rtl/>
                        </w:rPr>
                        <w:t xml:space="preserve"> وْ</w:t>
                      </w:r>
                      <w:r w:rsidR="0054600B">
                        <w:rPr>
                          <w:rFonts w:ascii="Dubai" w:eastAsia="MS Mincho" w:hAnsi="Dubai" w:cs="Dubai"/>
                          <w:color w:val="595959" w:themeColor="text1" w:themeTint="A6"/>
                          <w:sz w:val="24"/>
                          <w:szCs w:val="24"/>
                        </w:rPr>
                        <w:t xml:space="preserve"> </w:t>
                      </w:r>
                      <w:r w:rsidR="00794162">
                        <w:rPr>
                          <w:rFonts w:asciiTheme="majorEastAsia" w:hAnsiTheme="majorEastAsia" w:cstheme="majorEastAsia"/>
                          <w:color w:val="595959" w:themeColor="text1" w:themeTint="A6"/>
                          <w:sz w:val="24"/>
                          <w:szCs w:val="24"/>
                        </w:rPr>
                        <w:t>)</w:t>
                      </w:r>
                    </w:p>
                  </w:txbxContent>
                </v:textbox>
              </v:shape>
            </w:pict>
          </mc:Fallback>
        </mc:AlternateContent>
      </w:r>
      <w:r w:rsidR="003B7B1E">
        <w:rPr>
          <w:rFonts w:asciiTheme="majorHAnsi" w:eastAsiaTheme="majorEastAsia" w:hAnsiTheme="majorHAnsi" w:cstheme="majorBidi"/>
          <w:color w:val="C68D08" w:themeColor="accent1" w:themeShade="BF"/>
          <w:sz w:val="36"/>
          <w:szCs w:val="36"/>
          <w:lang w:val="id-ID"/>
        </w:rPr>
        <mc:AlternateContent>
          <mc:Choice Requires="wps">
            <w:drawing>
              <wp:anchor distT="0" distB="0" distL="114300" distR="114300" simplePos="0" relativeHeight="251654288" behindDoc="0" locked="0" layoutInCell="1" allowOverlap="1" wp14:anchorId="475F26B4" wp14:editId="32D5306E">
                <wp:simplePos x="0" y="0"/>
                <wp:positionH relativeFrom="column">
                  <wp:posOffset>57512</wp:posOffset>
                </wp:positionH>
                <wp:positionV relativeFrom="paragraph">
                  <wp:posOffset>2841172</wp:posOffset>
                </wp:positionV>
                <wp:extent cx="961572" cy="878541"/>
                <wp:effectExtent l="0" t="0" r="0" b="0"/>
                <wp:wrapNone/>
                <wp:docPr id="61628247" name="Kotak Teks 61628247"/>
                <wp:cNvGraphicFramePr/>
                <a:graphic xmlns:a="http://schemas.openxmlformats.org/drawingml/2006/main">
                  <a:graphicData uri="http://schemas.microsoft.com/office/word/2010/wordprocessingShape">
                    <wps:wsp>
                      <wps:cNvSpPr txBox="1"/>
                      <wps:spPr>
                        <a:xfrm>
                          <a:off x="0" y="0"/>
                          <a:ext cx="961572" cy="87854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17D121" w14:textId="0DF717E0" w:rsidR="00A00E80" w:rsidRPr="00E12AE2" w:rsidRDefault="00A00E80" w:rsidP="003B7B1E">
                            <w:pPr>
                              <w:snapToGrid w:val="0"/>
                              <w:spacing w:after="0" w:line="168" w:lineRule="auto"/>
                              <w:rPr>
                                <w:color w:val="C68D08" w:themeColor="accent1" w:themeShade="BF"/>
                                <w:sz w:val="40"/>
                                <w:szCs w:val="40"/>
                              </w:rPr>
                            </w:pPr>
                            <w:r>
                              <w:rPr>
                                <w:color w:val="C68D08" w:themeColor="accent1" w:themeShade="BF"/>
                                <w:sz w:val="40"/>
                                <w:szCs w:val="40"/>
                              </w:rPr>
                              <w:t>AL LIIN</w:t>
                            </w:r>
                          </w:p>
                          <w:p w14:paraId="51BEC38B" w14:textId="768A27D4" w:rsidR="00A00E80" w:rsidRPr="00FB5FBF" w:rsidRDefault="00DC2D0E" w:rsidP="003B7B1E">
                            <w:pPr>
                              <w:snapToGrid w:val="0"/>
                              <w:spacing w:after="0" w:line="168" w:lineRule="auto"/>
                              <w:rPr>
                                <w:rFonts w:ascii="Dubai" w:hAnsi="Dubai" w:cs="Dubai"/>
                                <w:color w:val="743C08" w:themeColor="accent3"/>
                                <w:sz w:val="44"/>
                                <w:szCs w:val="44"/>
                              </w:rPr>
                            </w:pPr>
                            <w:r>
                              <w:rPr>
                                <w:rFonts w:ascii="Dubai" w:eastAsia="MS Mincho" w:hAnsi="Dubai" w:cs="Dubai" w:hint="cs"/>
                                <w:color w:val="743C08" w:themeColor="accent3"/>
                                <w:sz w:val="48"/>
                                <w:szCs w:val="48"/>
                                <w:rtl/>
                              </w:rPr>
                              <w:t>الل</w:t>
                            </w:r>
                            <w:r w:rsidR="00C17957">
                              <w:rPr>
                                <w:rFonts w:ascii="Dubai" w:eastAsia="MS Mincho" w:hAnsi="Dubai" w:cs="Dubai" w:hint="cs"/>
                                <w:color w:val="743C08" w:themeColor="accent3"/>
                                <w:sz w:val="48"/>
                                <w:szCs w:val="48"/>
                                <w:rtl/>
                              </w:rPr>
                              <w:t>ين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F26B4" id="Kotak Teks 61628247" o:spid="_x0000_s1411" type="#_x0000_t202" style="position:absolute;margin-left:4.55pt;margin-top:223.7pt;width:75.7pt;height:69.2pt;z-index:25165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" filled="f" stroked="f">
                <v:textbox>
                  <w:txbxContent>
                    <w:p w14:paraId="6917D121" w14:textId="0DF717E0" w:rsidR="00A00E80" w:rsidRPr="00E12AE2" w:rsidRDefault="00A00E80" w:rsidP="003B7B1E">
                      <w:pPr>
                        <w:snapToGrid w:val="0"/>
                        <w:spacing w:after="0" w:line="168" w:lineRule="auto"/>
                        <w:rPr>
                          <w:color w:val="C68D08" w:themeColor="accent1" w:themeShade="BF"/>
                          <w:sz w:val="40"/>
                          <w:szCs w:val="40"/>
                        </w:rPr>
                      </w:pPr>
                      <w:r>
                        <w:rPr>
                          <w:color w:val="C68D08" w:themeColor="accent1" w:themeShade="BF"/>
                          <w:sz w:val="40"/>
                          <w:szCs w:val="40"/>
                        </w:rPr>
                        <w:t>AL LIIN</w:t>
                      </w:r>
                    </w:p>
                    <w:p w14:paraId="51BEC38B" w14:textId="768A27D4" w:rsidR="00A00E80" w:rsidRPr="00FB5FBF" w:rsidRDefault="00DC2D0E" w:rsidP="003B7B1E">
                      <w:pPr>
                        <w:snapToGrid w:val="0"/>
                        <w:spacing w:after="0" w:line="168" w:lineRule="auto"/>
                        <w:rPr>
                          <w:rFonts w:ascii="Dubai" w:hAnsi="Dubai" w:cs="Dubai"/>
                          <w:color w:val="743C08" w:themeColor="accent3"/>
                          <w:sz w:val="44"/>
                          <w:szCs w:val="44"/>
                        </w:rPr>
                      </w:pPr>
                      <w:r>
                        <w:rPr>
                          <w:rFonts w:ascii="Dubai" w:eastAsia="MS Mincho" w:hAnsi="Dubai" w:cs="Dubai" w:hint="cs"/>
                          <w:color w:val="743C08" w:themeColor="accent3"/>
                          <w:sz w:val="48"/>
                          <w:szCs w:val="48"/>
                          <w:rtl/>
                        </w:rPr>
                        <w:t>الل</w:t>
                      </w:r>
                      <w:r w:rsidR="00C17957">
                        <w:rPr>
                          <w:rFonts w:ascii="Dubai" w:eastAsia="MS Mincho" w:hAnsi="Dubai" w:cs="Dubai" w:hint="cs"/>
                          <w:color w:val="743C08" w:themeColor="accent3"/>
                          <w:sz w:val="48"/>
                          <w:szCs w:val="48"/>
                          <w:rtl/>
                        </w:rPr>
                        <w:t>ين</w:t>
                      </w:r>
                    </w:p>
                  </w:txbxContent>
                </v:textbox>
              </v:shape>
            </w:pict>
          </mc:Fallback>
        </mc:AlternateContent>
      </w:r>
      <w:r w:rsidR="008679AC">
        <w:rPr>
          <w:rFonts w:asciiTheme="majorHAnsi" w:eastAsiaTheme="majorEastAsia" w:hAnsiTheme="majorHAnsi" w:cstheme="majorBidi"/>
          <w:color w:val="C68D08" w:themeColor="accent1" w:themeShade="BF"/>
          <w:sz w:val="36"/>
          <w:szCs w:val="36"/>
          <w:lang w:val="id-ID"/>
        </w:rPr>
        <w:br w:type="page"/>
      </w:r>
    </w:p>
    <w:p w14:paraId="102C2674" w14:textId="25ABC7B3" w:rsidR="007708E4" w:rsidRDefault="006E0007" w:rsidP="00535E2D">
      <w:pPr>
        <w:rPr>
          <w:lang w:val="id-ID"/>
        </w:rPr>
      </w:pPr>
      <w:r>
        <w:lastRenderedPageBreak/>
        <mc:AlternateContent>
          <mc:Choice Requires="wpg">
            <w:drawing>
              <wp:anchor distT="0" distB="0" distL="114300" distR="114300" simplePos="0" relativeHeight="251657367" behindDoc="0" locked="0" layoutInCell="1" allowOverlap="1" wp14:anchorId="6AD83940" wp14:editId="6F0C11AC">
                <wp:simplePos x="0" y="0"/>
                <wp:positionH relativeFrom="margin">
                  <wp:posOffset>-5715</wp:posOffset>
                </wp:positionH>
                <wp:positionV relativeFrom="paragraph">
                  <wp:posOffset>-151728</wp:posOffset>
                </wp:positionV>
                <wp:extent cx="4414520" cy="1457325"/>
                <wp:effectExtent l="0" t="0" r="5080" b="9525"/>
                <wp:wrapNone/>
                <wp:docPr id="14871959" name="Grup 14871959"/>
                <wp:cNvGraphicFramePr/>
                <a:graphic xmlns:a="http://schemas.openxmlformats.org/drawingml/2006/main">
                  <a:graphicData uri="http://schemas.microsoft.com/office/word/2010/wordprocessingGroup">
                    <wpg:wgp>
                      <wpg:cNvGrpSpPr/>
                      <wpg:grpSpPr>
                        <a:xfrm>
                          <a:off x="0" y="0"/>
                          <a:ext cx="4414520" cy="1457325"/>
                          <a:chOff x="0" y="0"/>
                          <a:chExt cx="4414520" cy="1457325"/>
                        </a:xfrm>
                      </wpg:grpSpPr>
                      <wpg:grpSp>
                        <wpg:cNvPr id="1389121366" name="Grup 7"/>
                        <wpg:cNvGrpSpPr/>
                        <wpg:grpSpPr>
                          <a:xfrm>
                            <a:off x="0" y="0"/>
                            <a:ext cx="4414520" cy="1457325"/>
                            <a:chOff x="0" y="23720"/>
                            <a:chExt cx="4414520" cy="1458687"/>
                          </a:xfrm>
                        </wpg:grpSpPr>
                        <wps:wsp>
                          <wps:cNvPr id="11478296" name="Persegi Panjang 2"/>
                          <wps:cNvSpPr/>
                          <wps:spPr>
                            <a:xfrm>
                              <a:off x="0" y="166687"/>
                              <a:ext cx="4414520" cy="1315720"/>
                            </a:xfrm>
                            <a:prstGeom prst="rect">
                              <a:avLst/>
                            </a:prstGeom>
                            <a:solidFill>
                              <a:schemeClr val="accent1">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01752623" name="Gambar 3"/>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62833" y="23720"/>
                              <a:ext cx="466090" cy="466090"/>
                            </a:xfrm>
                            <a:prstGeom prst="rect">
                              <a:avLst/>
                            </a:prstGeom>
                          </pic:spPr>
                        </pic:pic>
                        <wps:wsp>
                          <wps:cNvPr id="1400079065" name="Kotak Teks 18"/>
                          <wps:cNvSpPr txBox="1"/>
                          <wps:spPr>
                            <a:xfrm>
                              <a:off x="233363" y="439521"/>
                              <a:ext cx="3957638" cy="9474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C841B2" w14:textId="0677960B" w:rsidR="00E75924" w:rsidRPr="00CD5277" w:rsidRDefault="00E75924" w:rsidP="00A74CA2">
                                <w:pPr>
                                  <w:rPr>
                                    <w:rFonts w:eastAsia="MS Mincho" w:cstheme="minorHAnsi"/>
                                    <w:color w:val="404040" w:themeColor="text1" w:themeTint="BF"/>
                                    <w:sz w:val="22"/>
                                    <w:szCs w:val="22"/>
                                  </w:rPr>
                                </w:pPr>
                                <w:r>
                                  <w:rPr>
                                    <w:rFonts w:ascii="Cascadia Mono SemiLight" w:eastAsia="MS Mincho" w:hAnsi="Cascadia Mono SemiLight" w:cs="Cascadia Mono SemiLight"/>
                                    <w:color w:val="595959" w:themeColor="text1" w:themeTint="A6"/>
                                    <w:sz w:val="24"/>
                                    <w:szCs w:val="24"/>
                                  </w:rPr>
                                  <w:tab/>
                                </w:r>
                                <w:r w:rsidR="00B626FD">
                                  <w:rPr>
                                    <w:rFonts w:eastAsia="MS Mincho" w:cstheme="minorHAnsi"/>
                                    <w:color w:val="404040" w:themeColor="text1" w:themeTint="BF"/>
                                    <w:sz w:val="22"/>
                                    <w:szCs w:val="22"/>
                                  </w:rPr>
                                  <w:t xml:space="preserve">Cara mengucapkan huruf Ra yang Baik dan benar adalah dengan tidak menggetarkannya lebih dari </w:t>
                                </w:r>
                                <w:r w:rsidR="00FD3FBC">
                                  <w:rPr>
                                    <w:rFonts w:eastAsia="MS Mincho" w:cstheme="minorHAnsi"/>
                                    <w:color w:val="404040" w:themeColor="text1" w:themeTint="BF"/>
                                    <w:sz w:val="22"/>
                                    <w:szCs w:val="22"/>
                                  </w:rPr>
                                  <w:t>satu kali.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45110794" name="Kotak Teks 18"/>
                        <wps:cNvSpPr txBox="1"/>
                        <wps:spPr>
                          <a:xfrm>
                            <a:off x="505581" y="120347"/>
                            <a:ext cx="1627414" cy="3675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0B5AE5" w14:textId="77777777" w:rsidR="00E75924" w:rsidRPr="00CD5277" w:rsidRDefault="00E75924" w:rsidP="00A74CA2">
                              <w:pPr>
                                <w:rPr>
                                  <w:rFonts w:eastAsia="MS Mincho" w:cstheme="minorHAnsi"/>
                                  <w:color w:val="404040" w:themeColor="text1" w:themeTint="BF"/>
                                  <w:sz w:val="22"/>
                                  <w:szCs w:val="22"/>
                                </w:rPr>
                              </w:pPr>
                              <w:r>
                                <w:rPr>
                                  <w:color w:val="404040" w:themeColor="text1" w:themeTint="BF"/>
                                  <w:sz w:val="22"/>
                                  <w:szCs w:val="22"/>
                                </w:rPr>
                                <w:t>TAHUKAH KAMU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AD83940" id="Grup 14871959" o:spid="_x0000_s1412" style="position:absolute;margin-left:-.45pt;margin-top:-11.95pt;width:347.6pt;height:114.75pt;z-index:251657367;mso-position-horizontal-relative:margin;mso-width-relative:margin" coordsize="44145,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">
                <v:group id="Grup 7" o:spid="_x0000_s1413" style="position:absolute;width:44145;height:14573" coordorigin=",237" coordsize="44145,14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">
                  <v:rect id="Persegi Panjang 2" o:spid="_x0000_s1414" style="position:absolute;top:1666;width:44145;height:131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" fillcolor="#f9d277 [1940]" stroked="f" strokeweight="1pt"/>
                  <v:shape id="Gambar 3" o:spid="_x0000_s1415" type="#_x0000_t75" style="position:absolute;left:628;top:237;width:4661;height:4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">
                    <v:imagedata r:id="rId51" o:title=""/>
                  </v:shape>
                  <v:shape id="Kotak Teks 18" o:spid="_x0000_s1416" type="#_x0000_t202" style="position:absolute;left:2333;top:4395;width:39577;height:9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" filled="f" stroked="f">
                    <v:textbox>
                      <w:txbxContent>
                        <w:p w14:paraId="3DC841B2" w14:textId="0677960B" w:rsidR="00E75924" w:rsidRPr="00CD5277" w:rsidRDefault="00E75924" w:rsidP="00A74CA2">
                          <w:pPr>
                            <w:rPr>
                              <w:rFonts w:eastAsia="MS Mincho" w:cstheme="minorHAnsi"/>
                              <w:color w:val="404040" w:themeColor="text1" w:themeTint="BF"/>
                              <w:sz w:val="22"/>
                              <w:szCs w:val="22"/>
                            </w:rPr>
                          </w:pPr>
                          <w:r>
                            <w:rPr>
                              <w:rFonts w:ascii="Cascadia Mono SemiLight" w:eastAsia="MS Mincho" w:hAnsi="Cascadia Mono SemiLight" w:cs="Cascadia Mono SemiLight"/>
                              <w:color w:val="595959" w:themeColor="text1" w:themeTint="A6"/>
                              <w:sz w:val="24"/>
                              <w:szCs w:val="24"/>
                            </w:rPr>
                            <w:tab/>
                          </w:r>
                          <w:r w:rsidR="00B626FD">
                            <w:rPr>
                              <w:rFonts w:eastAsia="MS Mincho" w:cstheme="minorHAnsi"/>
                              <w:color w:val="404040" w:themeColor="text1" w:themeTint="BF"/>
                              <w:sz w:val="22"/>
                              <w:szCs w:val="22"/>
                            </w:rPr>
                            <w:t xml:space="preserve">Cara mengucapkan huruf Ra yang Baik dan benar adalah dengan tidak menggetarkannya lebih dari </w:t>
                          </w:r>
                          <w:r w:rsidR="00FD3FBC">
                            <w:rPr>
                              <w:rFonts w:eastAsia="MS Mincho" w:cstheme="minorHAnsi"/>
                              <w:color w:val="404040" w:themeColor="text1" w:themeTint="BF"/>
                              <w:sz w:val="22"/>
                              <w:szCs w:val="22"/>
                            </w:rPr>
                            <w:t>satu kali.</w:t>
                          </w:r>
                        </w:p>
                      </w:txbxContent>
                    </v:textbox>
                  </v:shape>
                </v:group>
                <v:shape id="Kotak Teks 18" o:spid="_x0000_s1417" type="#_x0000_t202" style="position:absolute;left:5055;top:1203;width:16274;height:3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" filled="f" stroked="f">
                  <v:textbox>
                    <w:txbxContent>
                      <w:p w14:paraId="2D0B5AE5" w14:textId="77777777" w:rsidR="00E75924" w:rsidRPr="00CD5277" w:rsidRDefault="00E75924" w:rsidP="00A74CA2">
                        <w:pPr>
                          <w:rPr>
                            <w:rFonts w:eastAsia="MS Mincho" w:cstheme="minorHAnsi"/>
                            <w:color w:val="404040" w:themeColor="text1" w:themeTint="BF"/>
                            <w:sz w:val="22"/>
                            <w:szCs w:val="22"/>
                          </w:rPr>
                        </w:pPr>
                        <w:r>
                          <w:rPr>
                            <w:color w:val="404040" w:themeColor="text1" w:themeTint="BF"/>
                            <w:sz w:val="22"/>
                            <w:szCs w:val="22"/>
                          </w:rPr>
                          <w:t>TAHUKAH KAMU ?</w:t>
                        </w:r>
                      </w:p>
                    </w:txbxContent>
                  </v:textbox>
                </v:shape>
                <w10:wrap anchorx="margin"/>
              </v:group>
            </w:pict>
          </mc:Fallback>
        </mc:AlternateContent>
      </w:r>
      <w:r>
        <mc:AlternateContent>
          <mc:Choice Requires="wpg">
            <w:drawing>
              <wp:anchor distT="0" distB="0" distL="114300" distR="114300" simplePos="0" relativeHeight="251657366" behindDoc="0" locked="0" layoutInCell="1" allowOverlap="1" wp14:anchorId="1856032C" wp14:editId="087797ED">
                <wp:simplePos x="0" y="0"/>
                <wp:positionH relativeFrom="column">
                  <wp:posOffset>5080</wp:posOffset>
                </wp:positionH>
                <wp:positionV relativeFrom="paragraph">
                  <wp:posOffset>1498002</wp:posOffset>
                </wp:positionV>
                <wp:extent cx="4414520" cy="5108388"/>
                <wp:effectExtent l="0" t="0" r="5080" b="0"/>
                <wp:wrapNone/>
                <wp:docPr id="1509772352" name="Grup 4"/>
                <wp:cNvGraphicFramePr/>
                <a:graphic xmlns:a="http://schemas.openxmlformats.org/drawingml/2006/main">
                  <a:graphicData uri="http://schemas.microsoft.com/office/word/2010/wordprocessingGroup">
                    <wpg:wgp>
                      <wpg:cNvGrpSpPr/>
                      <wpg:grpSpPr>
                        <a:xfrm>
                          <a:off x="0" y="0"/>
                          <a:ext cx="4414520" cy="5108388"/>
                          <a:chOff x="0" y="0"/>
                          <a:chExt cx="4414520" cy="5108388"/>
                        </a:xfrm>
                      </wpg:grpSpPr>
                      <wpg:grpSp>
                        <wpg:cNvPr id="1935137576" name="Grup 1935137576"/>
                        <wpg:cNvGrpSpPr/>
                        <wpg:grpSpPr>
                          <a:xfrm>
                            <a:off x="0" y="0"/>
                            <a:ext cx="4414520" cy="2654300"/>
                            <a:chOff x="0" y="0"/>
                            <a:chExt cx="4414520" cy="2671482"/>
                          </a:xfrm>
                        </wpg:grpSpPr>
                        <wps:wsp>
                          <wps:cNvPr id="176842565" name="Persegi Panjang 1"/>
                          <wps:cNvSpPr/>
                          <wps:spPr>
                            <a:xfrm rot="10800000">
                              <a:off x="0" y="0"/>
                              <a:ext cx="4414520" cy="2671482"/>
                            </a:xfrm>
                            <a:prstGeom prst="rect">
                              <a:avLst/>
                            </a:prstGeom>
                            <a:solidFill>
                              <a:srgbClr val="FDEAB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AA1FB8" w14:textId="77777777" w:rsidR="00477B6F" w:rsidRDefault="00477B6F" w:rsidP="00477B6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8239124" name="Kotak Teks 18"/>
                          <wps:cNvSpPr txBox="1"/>
                          <wps:spPr>
                            <a:xfrm>
                              <a:off x="2624098" y="97971"/>
                              <a:ext cx="1724587" cy="8654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754325" w14:textId="1D01FF4D" w:rsidR="00477B6F" w:rsidRPr="00E12AE2" w:rsidRDefault="003F22AD" w:rsidP="00477B6F">
                                <w:pPr>
                                  <w:spacing w:after="0" w:line="168" w:lineRule="auto"/>
                                  <w:jc w:val="right"/>
                                  <w:rPr>
                                    <w:color w:val="C68D08" w:themeColor="accent1" w:themeShade="BF"/>
                                    <w:sz w:val="40"/>
                                    <w:szCs w:val="40"/>
                                  </w:rPr>
                                </w:pPr>
                                <w:r>
                                  <w:rPr>
                                    <w:color w:val="C68D08" w:themeColor="accent1" w:themeShade="BF"/>
                                    <w:sz w:val="40"/>
                                    <w:szCs w:val="40"/>
                                  </w:rPr>
                                  <w:t>AL INHIRAF</w:t>
                                </w:r>
                              </w:p>
                              <w:p w14:paraId="409DB84F" w14:textId="1D5C9E12" w:rsidR="00477B6F" w:rsidRPr="00FB5FBF" w:rsidRDefault="003F22AD" w:rsidP="00477B6F">
                                <w:pPr>
                                  <w:snapToGrid w:val="0"/>
                                  <w:spacing w:after="0" w:line="168" w:lineRule="auto"/>
                                  <w:jc w:val="right"/>
                                  <w:rPr>
                                    <w:rFonts w:ascii="Dubai" w:hAnsi="Dubai" w:cs="Dubai"/>
                                    <w:color w:val="743C08" w:themeColor="accent3"/>
                                    <w:sz w:val="44"/>
                                    <w:szCs w:val="44"/>
                                  </w:rPr>
                                </w:pPr>
                                <w:r>
                                  <w:rPr>
                                    <w:rFonts w:ascii="Dubai" w:eastAsia="MS Mincho" w:hAnsi="Dubai" w:cs="Dubai" w:hint="cs"/>
                                    <w:color w:val="743C08" w:themeColor="accent3"/>
                                    <w:sz w:val="48"/>
                                    <w:szCs w:val="48"/>
                                    <w:rtl/>
                                  </w:rPr>
                                  <w:t>الانحراف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28567907" name="Kotak Teks 18"/>
                          <wps:cNvSpPr txBox="1"/>
                          <wps:spPr>
                            <a:xfrm>
                              <a:off x="89647" y="856129"/>
                              <a:ext cx="4276725" cy="171225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8F66EC" w14:textId="40DD662D" w:rsidR="00477B6F" w:rsidRDefault="00330E7A" w:rsidP="00EA49B8">
                                <w:pPr>
                                  <w:spacing w:line="20" w:lineRule="atLeast"/>
                                  <w:ind w:firstLine="720"/>
                                  <w:rPr>
                                    <w:rFonts w:eastAsia="MS Mincho" w:cstheme="minorHAnsi"/>
                                    <w:color w:val="404040" w:themeColor="text1" w:themeTint="BF"/>
                                    <w:sz w:val="22"/>
                                    <w:szCs w:val="22"/>
                                  </w:rPr>
                                </w:pPr>
                                <w:r w:rsidRPr="00330E7A">
                                  <w:rPr>
                                    <w:rFonts w:eastAsia="MS Mincho" w:cstheme="minorHAnsi"/>
                                    <w:color w:val="404040" w:themeColor="text1" w:themeTint="BF"/>
                                    <w:sz w:val="22"/>
                                    <w:szCs w:val="22"/>
                                  </w:rPr>
                                  <w:t xml:space="preserve">Secara bahasa Inhiraf adalah pindah, condong, atau menyimpang. </w:t>
                                </w:r>
                                <w:r w:rsidR="00252A99">
                                  <w:rPr>
                                    <w:rFonts w:eastAsia="MS Mincho" w:cstheme="minorHAnsi"/>
                                    <w:color w:val="404040" w:themeColor="text1" w:themeTint="BF"/>
                                    <w:sz w:val="22"/>
                                    <w:szCs w:val="22"/>
                                  </w:rPr>
                                  <w:t xml:space="preserve"> S</w:t>
                                </w:r>
                                <w:r w:rsidRPr="00330E7A">
                                  <w:rPr>
                                    <w:rFonts w:eastAsia="MS Mincho" w:cstheme="minorHAnsi"/>
                                    <w:color w:val="404040" w:themeColor="text1" w:themeTint="BF"/>
                                    <w:sz w:val="22"/>
                                    <w:szCs w:val="22"/>
                                  </w:rPr>
                                  <w:t>ecara istilah adalah condong atau berpindahnya huruf setelah keluar dari makhraj nya. Perpindahan yang dimaksud adalah berpindah ke ujung lidah.</w:t>
                                </w:r>
                              </w:p>
                              <w:p w14:paraId="144C943B" w14:textId="77777777" w:rsidR="002057F5" w:rsidRDefault="00460D80" w:rsidP="00460D80">
                                <w:pPr>
                                  <w:spacing w:line="20" w:lineRule="atLeast"/>
                                  <w:jc w:val="center"/>
                                  <w:rPr>
                                    <w:rFonts w:ascii="Cascadia Mono SemiLight" w:hAnsi="Cascadia Mono SemiLight" w:cs="Cascadia Mono SemiLight"/>
                                    <w:color w:val="595959" w:themeColor="text1" w:themeTint="A6"/>
                                    <w:sz w:val="24"/>
                                    <w:szCs w:val="24"/>
                                  </w:rPr>
                                </w:pPr>
                                <w:r w:rsidRPr="00B23C5F">
                                  <w:rPr>
                                    <w:rFonts w:ascii="Cascadia Mono SemiLight" w:hAnsi="Cascadia Mono SemiLight" w:cs="Cascadia Mono SemiLight"/>
                                    <w:color w:val="595959" w:themeColor="text1" w:themeTint="A6"/>
                                    <w:sz w:val="24"/>
                                    <w:szCs w:val="24"/>
                                    <w:rtl/>
                                  </w:rPr>
                                  <w:t>وَالانْـحِــرَافُ صُـحَّـحَـا</w:t>
                                </w:r>
                                <w:r w:rsidRPr="00460D80">
                                  <w:rPr>
                                    <w:rFonts w:ascii="Cascadia Mono SemiLight" w:hAnsi="Cascadia Mono SemiLight" w:cs="Cascadia Mono SemiLight"/>
                                    <w:color w:val="595959" w:themeColor="text1" w:themeTint="A6"/>
                                    <w:sz w:val="24"/>
                                    <w:szCs w:val="24"/>
                                    <w:rtl/>
                                  </w:rPr>
                                  <w:t xml:space="preserve"> </w:t>
                                </w:r>
                                <w:r w:rsidRPr="00B23C5F">
                                  <w:rPr>
                                    <w:rFonts w:ascii="Cascadia Mono SemiLight" w:hAnsi="Cascadia Mono SemiLight" w:cs="Cascadia Mono SemiLight"/>
                                    <w:color w:val="595959" w:themeColor="text1" w:themeTint="A6"/>
                                    <w:sz w:val="24"/>
                                    <w:szCs w:val="24"/>
                                    <w:rtl/>
                                  </w:rPr>
                                  <w:t>فِـي اللاَّمِ وَالـرَّا</w:t>
                                </w:r>
                              </w:p>
                              <w:p w14:paraId="4E28C956" w14:textId="4B071DBB" w:rsidR="00460D80" w:rsidRPr="00330E7A" w:rsidRDefault="002057F5" w:rsidP="002057F5">
                                <w:pPr>
                                  <w:spacing w:line="20" w:lineRule="atLeast"/>
                                  <w:rPr>
                                    <w:rFonts w:eastAsia="MS Mincho" w:cstheme="minorHAnsi"/>
                                    <w:color w:val="404040" w:themeColor="text1" w:themeTint="BF"/>
                                    <w:sz w:val="22"/>
                                    <w:szCs w:val="22"/>
                                    <w:rtl/>
                                  </w:rPr>
                                </w:pPr>
                                <w:r w:rsidRPr="002057F5">
                                  <w:rPr>
                                    <w:rFonts w:eastAsia="MS Mincho" w:cstheme="minorHAnsi"/>
                                    <w:color w:val="404040" w:themeColor="text1" w:themeTint="BF"/>
                                    <w:sz w:val="22"/>
                                    <w:szCs w:val="22"/>
                                  </w:rPr>
                                  <w:t xml:space="preserve">Huruf nya </w:t>
                                </w:r>
                                <w:r>
                                  <w:rPr>
                                    <w:rFonts w:eastAsia="MS Mincho" w:cstheme="minorHAnsi"/>
                                    <w:color w:val="404040" w:themeColor="text1" w:themeTint="BF"/>
                                    <w:sz w:val="22"/>
                                    <w:szCs w:val="22"/>
                                  </w:rPr>
                                  <w:t>adalah</w:t>
                                </w:r>
                                <w:r w:rsidR="00847047">
                                  <w:rPr>
                                    <w:rFonts w:eastAsia="MS Mincho" w:cstheme="minorHAnsi"/>
                                    <w:color w:val="404040" w:themeColor="text1" w:themeTint="BF"/>
                                    <w:sz w:val="22"/>
                                    <w:szCs w:val="22"/>
                                  </w:rPr>
                                  <w:t xml:space="preserve"> Ra</w:t>
                                </w:r>
                                <w:r w:rsidR="00787D45">
                                  <w:rPr>
                                    <w:rFonts w:eastAsia="MS Mincho" w:cstheme="minorHAnsi"/>
                                    <w:color w:val="404040" w:themeColor="text1" w:themeTint="BF"/>
                                    <w:sz w:val="22"/>
                                    <w:szCs w:val="22"/>
                                  </w:rPr>
                                  <w:t>(</w:t>
                                </w:r>
                                <w:r w:rsidR="0074159E" w:rsidRPr="0074159E">
                                  <w:rPr>
                                    <w:rFonts w:ascii="Cascadia Mono SemiLight" w:hAnsi="Cascadia Mono SemiLight" w:cs="Cascadia Mono SemiLight" w:hint="cs"/>
                                    <w:color w:val="595959" w:themeColor="text1" w:themeTint="A6"/>
                                    <w:sz w:val="24"/>
                                    <w:szCs w:val="24"/>
                                    <w:rtl/>
                                  </w:rPr>
                                  <w:t>ر</w:t>
                                </w:r>
                                <w:r w:rsidR="00787D45">
                                  <w:rPr>
                                    <w:rFonts w:eastAsia="MS Mincho" w:cstheme="minorHAnsi"/>
                                    <w:color w:val="404040" w:themeColor="text1" w:themeTint="BF"/>
                                    <w:sz w:val="22"/>
                                    <w:szCs w:val="22"/>
                                  </w:rPr>
                                  <w:t>)</w:t>
                                </w:r>
                                <w:r w:rsidR="00847047">
                                  <w:rPr>
                                    <w:rFonts w:eastAsia="MS Mincho" w:cstheme="minorHAnsi"/>
                                    <w:color w:val="404040" w:themeColor="text1" w:themeTint="BF"/>
                                    <w:sz w:val="22"/>
                                    <w:szCs w:val="22"/>
                                  </w:rPr>
                                  <w:t xml:space="preserve"> dan Lam</w:t>
                                </w:r>
                                <w:r w:rsidR="00787D45">
                                  <w:rPr>
                                    <w:rFonts w:eastAsia="MS Mincho" w:cstheme="minorHAnsi"/>
                                    <w:color w:val="404040" w:themeColor="text1" w:themeTint="BF"/>
                                    <w:sz w:val="22"/>
                                    <w:szCs w:val="22"/>
                                  </w:rPr>
                                  <w:t>(</w:t>
                                </w:r>
                                <w:r w:rsidR="0074159E" w:rsidRPr="0074159E">
                                  <w:rPr>
                                    <w:rFonts w:ascii="Cascadia Mono SemiLight" w:hAnsi="Cascadia Mono SemiLight" w:cs="Cascadia Mono SemiLight" w:hint="cs"/>
                                    <w:color w:val="595959" w:themeColor="text1" w:themeTint="A6"/>
                                    <w:sz w:val="24"/>
                                    <w:szCs w:val="24"/>
                                    <w:rtl/>
                                  </w:rPr>
                                  <w:t>ل</w:t>
                                </w:r>
                                <w:r w:rsidR="00787D45">
                                  <w:rPr>
                                    <w:rFonts w:eastAsia="MS Mincho" w:cstheme="minorHAnsi"/>
                                    <w:color w:val="404040" w:themeColor="text1" w:themeTint="BF"/>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91980451" name="Grup 3"/>
                        <wpg:cNvGrpSpPr/>
                        <wpg:grpSpPr>
                          <a:xfrm>
                            <a:off x="0" y="2796988"/>
                            <a:ext cx="4414520" cy="2311400"/>
                            <a:chOff x="0" y="0"/>
                            <a:chExt cx="4414520" cy="2311400"/>
                          </a:xfrm>
                        </wpg:grpSpPr>
                        <wps:wsp>
                          <wps:cNvPr id="1391759580" name="Persegi Panjang 1391759580"/>
                          <wps:cNvSpPr/>
                          <wps:spPr>
                            <a:xfrm rot="10800000">
                              <a:off x="0" y="0"/>
                              <a:ext cx="4414520" cy="2311400"/>
                            </a:xfrm>
                            <a:prstGeom prst="rect">
                              <a:avLst/>
                            </a:prstGeom>
                            <a:solidFill>
                              <a:srgbClr val="FDEAB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3108FF" w14:textId="77777777" w:rsidR="00AE27FA" w:rsidRDefault="00AE27FA" w:rsidP="00477B6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86451359" name="Grup 2"/>
                          <wpg:cNvGrpSpPr/>
                          <wpg:grpSpPr>
                            <a:xfrm>
                              <a:off x="75303" y="139850"/>
                              <a:ext cx="4298241" cy="2112256"/>
                              <a:chOff x="0" y="0"/>
                              <a:chExt cx="4298241" cy="2112256"/>
                            </a:xfrm>
                          </wpg:grpSpPr>
                          <wps:wsp>
                            <wps:cNvPr id="648189215" name="Kotak Teks 648189215"/>
                            <wps:cNvSpPr txBox="1"/>
                            <wps:spPr>
                              <a:xfrm>
                                <a:off x="0" y="0"/>
                                <a:ext cx="1724587" cy="70473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32F868" w14:textId="32104495" w:rsidR="00AE27FA" w:rsidRPr="00E12AE2" w:rsidRDefault="0079403C" w:rsidP="0079403C">
                                  <w:pPr>
                                    <w:spacing w:after="0" w:line="168" w:lineRule="auto"/>
                                    <w:rPr>
                                      <w:color w:val="C68D08" w:themeColor="accent1" w:themeShade="BF"/>
                                      <w:sz w:val="40"/>
                                      <w:szCs w:val="40"/>
                                    </w:rPr>
                                  </w:pPr>
                                  <w:r>
                                    <w:rPr>
                                      <w:color w:val="C68D08" w:themeColor="accent1" w:themeShade="BF"/>
                                      <w:sz w:val="40"/>
                                      <w:szCs w:val="40"/>
                                    </w:rPr>
                                    <w:t>AT TAKRIIR</w:t>
                                  </w:r>
                                </w:p>
                                <w:p w14:paraId="4970521F" w14:textId="277B8BBB" w:rsidR="00AE27FA" w:rsidRPr="00FB5FBF" w:rsidRDefault="00AE27FA" w:rsidP="0079403C">
                                  <w:pPr>
                                    <w:snapToGrid w:val="0"/>
                                    <w:spacing w:after="0" w:line="168" w:lineRule="auto"/>
                                    <w:rPr>
                                      <w:rFonts w:ascii="Dubai" w:hAnsi="Dubai" w:cs="Dubai"/>
                                      <w:color w:val="743C08" w:themeColor="accent3"/>
                                      <w:sz w:val="44"/>
                                      <w:szCs w:val="44"/>
                                    </w:rPr>
                                  </w:pPr>
                                  <w:r>
                                    <w:rPr>
                                      <w:rFonts w:ascii="Dubai" w:eastAsia="MS Mincho" w:hAnsi="Dubai" w:cs="Dubai" w:hint="cs"/>
                                      <w:color w:val="743C08" w:themeColor="accent3"/>
                                      <w:sz w:val="48"/>
                                      <w:szCs w:val="48"/>
                                      <w:rtl/>
                                    </w:rPr>
                                    <w:t>ال</w:t>
                                  </w:r>
                                  <w:r w:rsidR="00EA49B8">
                                    <w:rPr>
                                      <w:rFonts w:ascii="Dubai" w:eastAsia="MS Mincho" w:hAnsi="Dubai" w:cs="Dubai" w:hint="cs"/>
                                      <w:color w:val="743C08" w:themeColor="accent3"/>
                                      <w:sz w:val="48"/>
                                      <w:szCs w:val="48"/>
                                      <w:rtl/>
                                    </w:rPr>
                                    <w:t>تكرير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4582015" name="Kotak Teks 514582015"/>
                            <wps:cNvSpPr txBox="1"/>
                            <wps:spPr>
                              <a:xfrm>
                                <a:off x="21516" y="753035"/>
                                <a:ext cx="4276725" cy="13592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8D15C8" w14:textId="108D605F" w:rsidR="00AE27FA" w:rsidRDefault="00AE27FA" w:rsidP="00EA49B8">
                                  <w:pPr>
                                    <w:spacing w:line="20" w:lineRule="atLeast"/>
                                    <w:ind w:firstLine="720"/>
                                    <w:rPr>
                                      <w:rFonts w:eastAsia="MS Mincho" w:cstheme="minorHAnsi"/>
                                      <w:color w:val="404040" w:themeColor="text1" w:themeTint="BF"/>
                                      <w:sz w:val="22"/>
                                      <w:szCs w:val="22"/>
                                    </w:rPr>
                                  </w:pPr>
                                  <w:r w:rsidRPr="00330E7A">
                                    <w:rPr>
                                      <w:rFonts w:eastAsia="MS Mincho" w:cstheme="minorHAnsi"/>
                                      <w:color w:val="404040" w:themeColor="text1" w:themeTint="BF"/>
                                      <w:sz w:val="22"/>
                                      <w:szCs w:val="22"/>
                                    </w:rPr>
                                    <w:t xml:space="preserve">Secara bahasa </w:t>
                                  </w:r>
                                  <w:r w:rsidR="00EA49B8">
                                    <w:rPr>
                                      <w:rFonts w:eastAsia="MS Mincho" w:cstheme="minorHAnsi"/>
                                      <w:color w:val="404040" w:themeColor="text1" w:themeTint="BF"/>
                                      <w:sz w:val="22"/>
                                      <w:szCs w:val="22"/>
                                    </w:rPr>
                                    <w:t>Takrir</w:t>
                                  </w:r>
                                  <w:r w:rsidRPr="00330E7A">
                                    <w:rPr>
                                      <w:rFonts w:eastAsia="MS Mincho" w:cstheme="minorHAnsi"/>
                                      <w:color w:val="404040" w:themeColor="text1" w:themeTint="BF"/>
                                      <w:sz w:val="22"/>
                                      <w:szCs w:val="22"/>
                                    </w:rPr>
                                    <w:t xml:space="preserve"> adalah </w:t>
                                  </w:r>
                                  <w:r w:rsidR="00F12530">
                                    <w:rPr>
                                      <w:rFonts w:eastAsia="MS Mincho" w:cstheme="minorHAnsi"/>
                                      <w:color w:val="404040" w:themeColor="text1" w:themeTint="BF"/>
                                      <w:sz w:val="22"/>
                                      <w:szCs w:val="22"/>
                                    </w:rPr>
                                    <w:t>mengulang</w:t>
                                  </w:r>
                                  <w:r w:rsidRPr="00330E7A">
                                    <w:rPr>
                                      <w:rFonts w:eastAsia="MS Mincho" w:cstheme="minorHAnsi"/>
                                      <w:color w:val="404040" w:themeColor="text1" w:themeTint="BF"/>
                                      <w:sz w:val="22"/>
                                      <w:szCs w:val="22"/>
                                    </w:rPr>
                                    <w:t xml:space="preserve">. </w:t>
                                  </w:r>
                                  <w:r>
                                    <w:rPr>
                                      <w:rFonts w:eastAsia="MS Mincho" w:cstheme="minorHAnsi"/>
                                      <w:color w:val="404040" w:themeColor="text1" w:themeTint="BF"/>
                                      <w:sz w:val="22"/>
                                      <w:szCs w:val="22"/>
                                    </w:rPr>
                                    <w:t xml:space="preserve"> S</w:t>
                                  </w:r>
                                  <w:r w:rsidRPr="00330E7A">
                                    <w:rPr>
                                      <w:rFonts w:eastAsia="MS Mincho" w:cstheme="minorHAnsi"/>
                                      <w:color w:val="404040" w:themeColor="text1" w:themeTint="BF"/>
                                      <w:sz w:val="22"/>
                                      <w:szCs w:val="22"/>
                                    </w:rPr>
                                    <w:t xml:space="preserve">ecara istilah </w:t>
                                  </w:r>
                                  <w:r w:rsidR="004A43D5" w:rsidRPr="004A43D5">
                                    <w:rPr>
                                      <w:rFonts w:eastAsia="MS Mincho" w:cstheme="minorHAnsi"/>
                                      <w:color w:val="404040" w:themeColor="text1" w:themeTint="BF"/>
                                      <w:sz w:val="22"/>
                                      <w:szCs w:val="22"/>
                                    </w:rPr>
                                    <w:t>adalah bergetarnya ujung lidah ketika mengucapkan suatu huruf.</w:t>
                                  </w:r>
                                </w:p>
                                <w:p w14:paraId="0A8E32EB" w14:textId="59D8CB7A" w:rsidR="00AE27FA" w:rsidRDefault="00B22FCA" w:rsidP="00B22FCA">
                                  <w:pPr>
                                    <w:spacing w:line="20" w:lineRule="atLeast"/>
                                    <w:jc w:val="center"/>
                                    <w:rPr>
                                      <w:rFonts w:ascii="Cascadia Mono SemiLight" w:hAnsi="Cascadia Mono SemiLight" w:cs="Cascadia Mono SemiLight"/>
                                      <w:color w:val="595959" w:themeColor="text1" w:themeTint="A6"/>
                                      <w:sz w:val="24"/>
                                      <w:szCs w:val="24"/>
                                    </w:rPr>
                                  </w:pPr>
                                  <w:r w:rsidRPr="00B23C5F">
                                    <w:rPr>
                                      <w:rFonts w:ascii="Cascadia Mono SemiLight" w:hAnsi="Cascadia Mono SemiLight" w:cs="Cascadia Mono SemiLight"/>
                                      <w:color w:val="595959" w:themeColor="text1" w:themeTint="A6"/>
                                      <w:sz w:val="24"/>
                                      <w:szCs w:val="24"/>
                                      <w:rtl/>
                                    </w:rPr>
                                    <w:t>وَبِتَكْرِيـرٍ جُـعِـلْ</w:t>
                                  </w:r>
                                </w:p>
                                <w:p w14:paraId="24D4D8ED" w14:textId="6CBC9DBA" w:rsidR="00B22FCA" w:rsidRPr="00330E7A" w:rsidRDefault="00B22FCA" w:rsidP="00B22FCA">
                                  <w:pPr>
                                    <w:spacing w:line="20" w:lineRule="atLeast"/>
                                    <w:rPr>
                                      <w:rFonts w:eastAsia="MS Mincho" w:cstheme="minorHAnsi"/>
                                      <w:color w:val="404040" w:themeColor="text1" w:themeTint="BF"/>
                                      <w:sz w:val="22"/>
                                      <w:szCs w:val="22"/>
                                      <w:rtl/>
                                    </w:rPr>
                                  </w:pPr>
                                  <w:r w:rsidRPr="003B268C">
                                    <w:rPr>
                                      <w:rFonts w:eastAsia="MS Mincho" w:cstheme="minorHAnsi"/>
                                      <w:color w:val="404040" w:themeColor="text1" w:themeTint="BF"/>
                                      <w:sz w:val="22"/>
                                      <w:szCs w:val="22"/>
                                    </w:rPr>
                                    <w:t>Hurufnya adalah R</w:t>
                                  </w:r>
                                  <w:r w:rsidR="003B268C" w:rsidRPr="003B268C">
                                    <w:rPr>
                                      <w:rFonts w:eastAsia="MS Mincho" w:cstheme="minorHAnsi"/>
                                      <w:color w:val="404040" w:themeColor="text1" w:themeTint="BF"/>
                                      <w:sz w:val="22"/>
                                      <w:szCs w:val="22"/>
                                    </w:rPr>
                                    <w:t>a</w:t>
                                  </w:r>
                                  <w:r w:rsidR="00787D45">
                                    <w:rPr>
                                      <w:rFonts w:eastAsia="MS Mincho" w:cstheme="minorHAnsi"/>
                                      <w:color w:val="404040" w:themeColor="text1" w:themeTint="BF"/>
                                      <w:sz w:val="22"/>
                                      <w:szCs w:val="22"/>
                                    </w:rPr>
                                    <w:t>(</w:t>
                                  </w:r>
                                  <w:r w:rsidR="0074159E" w:rsidRPr="0074159E">
                                    <w:rPr>
                                      <w:rFonts w:ascii="Cascadia Mono SemiLight" w:hAnsi="Cascadia Mono SemiLight" w:cs="Cascadia Mono SemiLight" w:hint="cs"/>
                                      <w:color w:val="595959" w:themeColor="text1" w:themeTint="A6"/>
                                      <w:sz w:val="24"/>
                                      <w:szCs w:val="24"/>
                                      <w:rtl/>
                                    </w:rPr>
                                    <w:t>ر</w:t>
                                  </w:r>
                                  <w:r w:rsidR="00787D45">
                                    <w:rPr>
                                      <w:rFonts w:eastAsia="MS Mincho" w:cstheme="minorHAnsi"/>
                                      <w:color w:val="404040" w:themeColor="text1" w:themeTint="BF"/>
                                      <w:sz w:val="22"/>
                                      <w:szCs w:val="22"/>
                                    </w:rPr>
                                    <w:t>)</w:t>
                                  </w:r>
                                  <w:r w:rsidR="00CB2A50">
                                    <w:rPr>
                                      <w:rFonts w:eastAsia="MS Mincho" w:cstheme="minorHAnsi"/>
                                      <w:color w:val="404040" w:themeColor="text1" w:themeTint="BF"/>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1856032C" id="Grup 4" o:spid="_x0000_s1418" style="position:absolute;margin-left:.4pt;margin-top:117.95pt;width:347.6pt;height:402.25pt;z-index:251657366" coordsize="44145,51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">
                <v:group id="Grup 1935137576" o:spid="_x0000_s1419" style="position:absolute;width:44145;height:26543" coordsize="44145,26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">
                  <v:rect id="_x0000_s1420" style="position:absolute;width:44145;height:2671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" fillcolor="#fdeabc" stroked="f" strokeweight="1pt">
                    <v:textbox>
                      <w:txbxContent>
                        <w:p w14:paraId="62AA1FB8" w14:textId="77777777" w:rsidR="00477B6F" w:rsidRDefault="00477B6F" w:rsidP="00477B6F">
                          <w:pPr>
                            <w:jc w:val="center"/>
                          </w:pPr>
                        </w:p>
                      </w:txbxContent>
                    </v:textbox>
                  </v:rect>
                  <v:shape id="Kotak Teks 18" o:spid="_x0000_s1421" type="#_x0000_t202" style="position:absolute;left:26240;top:979;width:17246;height: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" filled="f" stroked="f">
                    <v:textbox>
                      <w:txbxContent>
                        <w:p w14:paraId="2F754325" w14:textId="1D01FF4D" w:rsidR="00477B6F" w:rsidRPr="00E12AE2" w:rsidRDefault="003F22AD" w:rsidP="00477B6F">
                          <w:pPr>
                            <w:spacing w:after="0" w:line="168" w:lineRule="auto"/>
                            <w:jc w:val="right"/>
                            <w:rPr>
                              <w:color w:val="C68D08" w:themeColor="accent1" w:themeShade="BF"/>
                              <w:sz w:val="40"/>
                              <w:szCs w:val="40"/>
                            </w:rPr>
                          </w:pPr>
                          <w:r>
                            <w:rPr>
                              <w:color w:val="C68D08" w:themeColor="accent1" w:themeShade="BF"/>
                              <w:sz w:val="40"/>
                              <w:szCs w:val="40"/>
                            </w:rPr>
                            <w:t>AL INHIRAF</w:t>
                          </w:r>
                        </w:p>
                        <w:p w14:paraId="409DB84F" w14:textId="1D5C9E12" w:rsidR="00477B6F" w:rsidRPr="00FB5FBF" w:rsidRDefault="003F22AD" w:rsidP="00477B6F">
                          <w:pPr>
                            <w:snapToGrid w:val="0"/>
                            <w:spacing w:after="0" w:line="168" w:lineRule="auto"/>
                            <w:jc w:val="right"/>
                            <w:rPr>
                              <w:rFonts w:ascii="Dubai" w:hAnsi="Dubai" w:cs="Dubai"/>
                              <w:color w:val="743C08" w:themeColor="accent3"/>
                              <w:sz w:val="44"/>
                              <w:szCs w:val="44"/>
                            </w:rPr>
                          </w:pPr>
                          <w:r>
                            <w:rPr>
                              <w:rFonts w:ascii="Dubai" w:eastAsia="MS Mincho" w:hAnsi="Dubai" w:cs="Dubai" w:hint="cs"/>
                              <w:color w:val="743C08" w:themeColor="accent3"/>
                              <w:sz w:val="48"/>
                              <w:szCs w:val="48"/>
                              <w:rtl/>
                            </w:rPr>
                            <w:t>الانحراف</w:t>
                          </w:r>
                        </w:p>
                      </w:txbxContent>
                    </v:textbox>
                  </v:shape>
                  <v:shape id="Kotak Teks 18" o:spid="_x0000_s1422" type="#_x0000_t202" style="position:absolute;left:896;top:8561;width:42767;height:17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" filled="f" stroked="f">
                    <v:textbox>
                      <w:txbxContent>
                        <w:p w14:paraId="658F66EC" w14:textId="40DD662D" w:rsidR="00477B6F" w:rsidRDefault="00330E7A" w:rsidP="00EA49B8">
                          <w:pPr>
                            <w:spacing w:line="20" w:lineRule="atLeast"/>
                            <w:ind w:firstLine="720"/>
                            <w:rPr>
                              <w:rFonts w:eastAsia="MS Mincho" w:cstheme="minorHAnsi"/>
                              <w:color w:val="404040" w:themeColor="text1" w:themeTint="BF"/>
                              <w:sz w:val="22"/>
                              <w:szCs w:val="22"/>
                            </w:rPr>
                          </w:pPr>
                          <w:r w:rsidRPr="00330E7A">
                            <w:rPr>
                              <w:rFonts w:eastAsia="MS Mincho" w:cstheme="minorHAnsi"/>
                              <w:color w:val="404040" w:themeColor="text1" w:themeTint="BF"/>
                              <w:sz w:val="22"/>
                              <w:szCs w:val="22"/>
                            </w:rPr>
                            <w:t xml:space="preserve">Secara bahasa Inhiraf adalah pindah, condong, atau menyimpang. </w:t>
                          </w:r>
                          <w:r w:rsidR="00252A99">
                            <w:rPr>
                              <w:rFonts w:eastAsia="MS Mincho" w:cstheme="minorHAnsi"/>
                              <w:color w:val="404040" w:themeColor="text1" w:themeTint="BF"/>
                              <w:sz w:val="22"/>
                              <w:szCs w:val="22"/>
                            </w:rPr>
                            <w:t xml:space="preserve"> S</w:t>
                          </w:r>
                          <w:r w:rsidRPr="00330E7A">
                            <w:rPr>
                              <w:rFonts w:eastAsia="MS Mincho" w:cstheme="minorHAnsi"/>
                              <w:color w:val="404040" w:themeColor="text1" w:themeTint="BF"/>
                              <w:sz w:val="22"/>
                              <w:szCs w:val="22"/>
                            </w:rPr>
                            <w:t>ecara istilah adalah condong atau berpindahnya huruf setelah keluar dari makhraj nya. Perpindahan yang dimaksud adalah berpindah ke ujung lidah.</w:t>
                          </w:r>
                        </w:p>
                        <w:p w14:paraId="144C943B" w14:textId="77777777" w:rsidR="002057F5" w:rsidRDefault="00460D80" w:rsidP="00460D80">
                          <w:pPr>
                            <w:spacing w:line="20" w:lineRule="atLeast"/>
                            <w:jc w:val="center"/>
                            <w:rPr>
                              <w:rFonts w:ascii="Cascadia Mono SemiLight" w:hAnsi="Cascadia Mono SemiLight" w:cs="Cascadia Mono SemiLight"/>
                              <w:color w:val="595959" w:themeColor="text1" w:themeTint="A6"/>
                              <w:sz w:val="24"/>
                              <w:szCs w:val="24"/>
                            </w:rPr>
                          </w:pPr>
                          <w:r w:rsidRPr="00B23C5F">
                            <w:rPr>
                              <w:rFonts w:ascii="Cascadia Mono SemiLight" w:hAnsi="Cascadia Mono SemiLight" w:cs="Cascadia Mono SemiLight"/>
                              <w:color w:val="595959" w:themeColor="text1" w:themeTint="A6"/>
                              <w:sz w:val="24"/>
                              <w:szCs w:val="24"/>
                              <w:rtl/>
                            </w:rPr>
                            <w:t>وَالانْـحِــرَافُ صُـحَّـحَـا</w:t>
                          </w:r>
                          <w:r w:rsidRPr="00460D80">
                            <w:rPr>
                              <w:rFonts w:ascii="Cascadia Mono SemiLight" w:hAnsi="Cascadia Mono SemiLight" w:cs="Cascadia Mono SemiLight"/>
                              <w:color w:val="595959" w:themeColor="text1" w:themeTint="A6"/>
                              <w:sz w:val="24"/>
                              <w:szCs w:val="24"/>
                              <w:rtl/>
                            </w:rPr>
                            <w:t xml:space="preserve"> </w:t>
                          </w:r>
                          <w:r w:rsidRPr="00B23C5F">
                            <w:rPr>
                              <w:rFonts w:ascii="Cascadia Mono SemiLight" w:hAnsi="Cascadia Mono SemiLight" w:cs="Cascadia Mono SemiLight"/>
                              <w:color w:val="595959" w:themeColor="text1" w:themeTint="A6"/>
                              <w:sz w:val="24"/>
                              <w:szCs w:val="24"/>
                              <w:rtl/>
                            </w:rPr>
                            <w:t>فِـي اللاَّمِ وَالـرَّا</w:t>
                          </w:r>
                        </w:p>
                        <w:p w14:paraId="4E28C956" w14:textId="4B071DBB" w:rsidR="00460D80" w:rsidRPr="00330E7A" w:rsidRDefault="002057F5" w:rsidP="002057F5">
                          <w:pPr>
                            <w:spacing w:line="20" w:lineRule="atLeast"/>
                            <w:rPr>
                              <w:rFonts w:eastAsia="MS Mincho" w:cstheme="minorHAnsi"/>
                              <w:color w:val="404040" w:themeColor="text1" w:themeTint="BF"/>
                              <w:sz w:val="22"/>
                              <w:szCs w:val="22"/>
                              <w:rtl/>
                            </w:rPr>
                          </w:pPr>
                          <w:r w:rsidRPr="002057F5">
                            <w:rPr>
                              <w:rFonts w:eastAsia="MS Mincho" w:cstheme="minorHAnsi"/>
                              <w:color w:val="404040" w:themeColor="text1" w:themeTint="BF"/>
                              <w:sz w:val="22"/>
                              <w:szCs w:val="22"/>
                            </w:rPr>
                            <w:t xml:space="preserve">Huruf nya </w:t>
                          </w:r>
                          <w:r>
                            <w:rPr>
                              <w:rFonts w:eastAsia="MS Mincho" w:cstheme="minorHAnsi"/>
                              <w:color w:val="404040" w:themeColor="text1" w:themeTint="BF"/>
                              <w:sz w:val="22"/>
                              <w:szCs w:val="22"/>
                            </w:rPr>
                            <w:t>adalah</w:t>
                          </w:r>
                          <w:r w:rsidR="00847047">
                            <w:rPr>
                              <w:rFonts w:eastAsia="MS Mincho" w:cstheme="minorHAnsi"/>
                              <w:color w:val="404040" w:themeColor="text1" w:themeTint="BF"/>
                              <w:sz w:val="22"/>
                              <w:szCs w:val="22"/>
                            </w:rPr>
                            <w:t xml:space="preserve"> Ra</w:t>
                          </w:r>
                          <w:r w:rsidR="00787D45">
                            <w:rPr>
                              <w:rFonts w:eastAsia="MS Mincho" w:cstheme="minorHAnsi"/>
                              <w:color w:val="404040" w:themeColor="text1" w:themeTint="BF"/>
                              <w:sz w:val="22"/>
                              <w:szCs w:val="22"/>
                            </w:rPr>
                            <w:t>(</w:t>
                          </w:r>
                          <w:r w:rsidR="0074159E" w:rsidRPr="0074159E">
                            <w:rPr>
                              <w:rFonts w:ascii="Cascadia Mono SemiLight" w:hAnsi="Cascadia Mono SemiLight" w:cs="Cascadia Mono SemiLight" w:hint="cs"/>
                              <w:color w:val="595959" w:themeColor="text1" w:themeTint="A6"/>
                              <w:sz w:val="24"/>
                              <w:szCs w:val="24"/>
                              <w:rtl/>
                            </w:rPr>
                            <w:t>ر</w:t>
                          </w:r>
                          <w:r w:rsidR="00787D45">
                            <w:rPr>
                              <w:rFonts w:eastAsia="MS Mincho" w:cstheme="minorHAnsi"/>
                              <w:color w:val="404040" w:themeColor="text1" w:themeTint="BF"/>
                              <w:sz w:val="22"/>
                              <w:szCs w:val="22"/>
                            </w:rPr>
                            <w:t>)</w:t>
                          </w:r>
                          <w:r w:rsidR="00847047">
                            <w:rPr>
                              <w:rFonts w:eastAsia="MS Mincho" w:cstheme="minorHAnsi"/>
                              <w:color w:val="404040" w:themeColor="text1" w:themeTint="BF"/>
                              <w:sz w:val="22"/>
                              <w:szCs w:val="22"/>
                            </w:rPr>
                            <w:t xml:space="preserve"> dan Lam</w:t>
                          </w:r>
                          <w:r w:rsidR="00787D45">
                            <w:rPr>
                              <w:rFonts w:eastAsia="MS Mincho" w:cstheme="minorHAnsi"/>
                              <w:color w:val="404040" w:themeColor="text1" w:themeTint="BF"/>
                              <w:sz w:val="22"/>
                              <w:szCs w:val="22"/>
                            </w:rPr>
                            <w:t>(</w:t>
                          </w:r>
                          <w:r w:rsidR="0074159E" w:rsidRPr="0074159E">
                            <w:rPr>
                              <w:rFonts w:ascii="Cascadia Mono SemiLight" w:hAnsi="Cascadia Mono SemiLight" w:cs="Cascadia Mono SemiLight" w:hint="cs"/>
                              <w:color w:val="595959" w:themeColor="text1" w:themeTint="A6"/>
                              <w:sz w:val="24"/>
                              <w:szCs w:val="24"/>
                              <w:rtl/>
                            </w:rPr>
                            <w:t>ل</w:t>
                          </w:r>
                          <w:r w:rsidR="00787D45">
                            <w:rPr>
                              <w:rFonts w:eastAsia="MS Mincho" w:cstheme="minorHAnsi"/>
                              <w:color w:val="404040" w:themeColor="text1" w:themeTint="BF"/>
                              <w:sz w:val="22"/>
                              <w:szCs w:val="22"/>
                            </w:rPr>
                            <w:t>)</w:t>
                          </w:r>
                        </w:p>
                      </w:txbxContent>
                    </v:textbox>
                  </v:shape>
                </v:group>
                <v:group id="Grup 3" o:spid="_x0000_s1423" style="position:absolute;top:27969;width:44145;height:23114" coordsize="44145,23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">
                  <v:rect id="Persegi Panjang 1391759580" o:spid="_x0000_s1424" style="position:absolute;width:44145;height:2311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" fillcolor="#fdeabc" stroked="f" strokeweight="1pt">
                    <v:textbox>
                      <w:txbxContent>
                        <w:p w14:paraId="2F3108FF" w14:textId="77777777" w:rsidR="00AE27FA" w:rsidRDefault="00AE27FA" w:rsidP="00477B6F">
                          <w:pPr>
                            <w:jc w:val="center"/>
                          </w:pPr>
                        </w:p>
                      </w:txbxContent>
                    </v:textbox>
                  </v:rect>
                  <v:group id="Grup 2" o:spid="_x0000_s1425" style="position:absolute;left:753;top:1398;width:42982;height:21123" coordsize="42982,21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">
                    <v:shape id="Kotak Teks 648189215" o:spid="_x0000_s1426" type="#_x0000_t202" style="position:absolute;width:17245;height:7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" filled="f" stroked="f">
                      <v:textbox>
                        <w:txbxContent>
                          <w:p w14:paraId="0732F868" w14:textId="32104495" w:rsidR="00AE27FA" w:rsidRPr="00E12AE2" w:rsidRDefault="0079403C" w:rsidP="0079403C">
                            <w:pPr>
                              <w:spacing w:after="0" w:line="168" w:lineRule="auto"/>
                              <w:rPr>
                                <w:color w:val="C68D08" w:themeColor="accent1" w:themeShade="BF"/>
                                <w:sz w:val="40"/>
                                <w:szCs w:val="40"/>
                              </w:rPr>
                            </w:pPr>
                            <w:r>
                              <w:rPr>
                                <w:color w:val="C68D08" w:themeColor="accent1" w:themeShade="BF"/>
                                <w:sz w:val="40"/>
                                <w:szCs w:val="40"/>
                              </w:rPr>
                              <w:t>AT TAKRIIR</w:t>
                            </w:r>
                          </w:p>
                          <w:p w14:paraId="4970521F" w14:textId="277B8BBB" w:rsidR="00AE27FA" w:rsidRPr="00FB5FBF" w:rsidRDefault="00AE27FA" w:rsidP="0079403C">
                            <w:pPr>
                              <w:snapToGrid w:val="0"/>
                              <w:spacing w:after="0" w:line="168" w:lineRule="auto"/>
                              <w:rPr>
                                <w:rFonts w:ascii="Dubai" w:hAnsi="Dubai" w:cs="Dubai"/>
                                <w:color w:val="743C08" w:themeColor="accent3"/>
                                <w:sz w:val="44"/>
                                <w:szCs w:val="44"/>
                              </w:rPr>
                            </w:pPr>
                            <w:r>
                              <w:rPr>
                                <w:rFonts w:ascii="Dubai" w:eastAsia="MS Mincho" w:hAnsi="Dubai" w:cs="Dubai" w:hint="cs"/>
                                <w:color w:val="743C08" w:themeColor="accent3"/>
                                <w:sz w:val="48"/>
                                <w:szCs w:val="48"/>
                                <w:rtl/>
                              </w:rPr>
                              <w:t>ال</w:t>
                            </w:r>
                            <w:r w:rsidR="00EA49B8">
                              <w:rPr>
                                <w:rFonts w:ascii="Dubai" w:eastAsia="MS Mincho" w:hAnsi="Dubai" w:cs="Dubai" w:hint="cs"/>
                                <w:color w:val="743C08" w:themeColor="accent3"/>
                                <w:sz w:val="48"/>
                                <w:szCs w:val="48"/>
                                <w:rtl/>
                              </w:rPr>
                              <w:t>تكرير</w:t>
                            </w:r>
                          </w:p>
                        </w:txbxContent>
                      </v:textbox>
                    </v:shape>
                    <v:shape id="Kotak Teks 514582015" o:spid="_x0000_s1427" type="#_x0000_t202" style="position:absolute;left:215;top:7530;width:42767;height:13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" filled="f" stroked="f">
                      <v:textbox>
                        <w:txbxContent>
                          <w:p w14:paraId="4D8D15C8" w14:textId="108D605F" w:rsidR="00AE27FA" w:rsidRDefault="00AE27FA" w:rsidP="00EA49B8">
                            <w:pPr>
                              <w:spacing w:line="20" w:lineRule="atLeast"/>
                              <w:ind w:firstLine="720"/>
                              <w:rPr>
                                <w:rFonts w:eastAsia="MS Mincho" w:cstheme="minorHAnsi"/>
                                <w:color w:val="404040" w:themeColor="text1" w:themeTint="BF"/>
                                <w:sz w:val="22"/>
                                <w:szCs w:val="22"/>
                              </w:rPr>
                            </w:pPr>
                            <w:r w:rsidRPr="00330E7A">
                              <w:rPr>
                                <w:rFonts w:eastAsia="MS Mincho" w:cstheme="minorHAnsi"/>
                                <w:color w:val="404040" w:themeColor="text1" w:themeTint="BF"/>
                                <w:sz w:val="22"/>
                                <w:szCs w:val="22"/>
                              </w:rPr>
                              <w:t xml:space="preserve">Secara bahasa </w:t>
                            </w:r>
                            <w:r w:rsidR="00EA49B8">
                              <w:rPr>
                                <w:rFonts w:eastAsia="MS Mincho" w:cstheme="minorHAnsi"/>
                                <w:color w:val="404040" w:themeColor="text1" w:themeTint="BF"/>
                                <w:sz w:val="22"/>
                                <w:szCs w:val="22"/>
                              </w:rPr>
                              <w:t>Takrir</w:t>
                            </w:r>
                            <w:r w:rsidRPr="00330E7A">
                              <w:rPr>
                                <w:rFonts w:eastAsia="MS Mincho" w:cstheme="minorHAnsi"/>
                                <w:color w:val="404040" w:themeColor="text1" w:themeTint="BF"/>
                                <w:sz w:val="22"/>
                                <w:szCs w:val="22"/>
                              </w:rPr>
                              <w:t xml:space="preserve"> adalah </w:t>
                            </w:r>
                            <w:r w:rsidR="00F12530">
                              <w:rPr>
                                <w:rFonts w:eastAsia="MS Mincho" w:cstheme="minorHAnsi"/>
                                <w:color w:val="404040" w:themeColor="text1" w:themeTint="BF"/>
                                <w:sz w:val="22"/>
                                <w:szCs w:val="22"/>
                              </w:rPr>
                              <w:t>mengulang</w:t>
                            </w:r>
                            <w:r w:rsidRPr="00330E7A">
                              <w:rPr>
                                <w:rFonts w:eastAsia="MS Mincho" w:cstheme="minorHAnsi"/>
                                <w:color w:val="404040" w:themeColor="text1" w:themeTint="BF"/>
                                <w:sz w:val="22"/>
                                <w:szCs w:val="22"/>
                              </w:rPr>
                              <w:t xml:space="preserve">. </w:t>
                            </w:r>
                            <w:r>
                              <w:rPr>
                                <w:rFonts w:eastAsia="MS Mincho" w:cstheme="minorHAnsi"/>
                                <w:color w:val="404040" w:themeColor="text1" w:themeTint="BF"/>
                                <w:sz w:val="22"/>
                                <w:szCs w:val="22"/>
                              </w:rPr>
                              <w:t xml:space="preserve"> S</w:t>
                            </w:r>
                            <w:r w:rsidRPr="00330E7A">
                              <w:rPr>
                                <w:rFonts w:eastAsia="MS Mincho" w:cstheme="minorHAnsi"/>
                                <w:color w:val="404040" w:themeColor="text1" w:themeTint="BF"/>
                                <w:sz w:val="22"/>
                                <w:szCs w:val="22"/>
                              </w:rPr>
                              <w:t xml:space="preserve">ecara istilah </w:t>
                            </w:r>
                            <w:r w:rsidR="004A43D5" w:rsidRPr="004A43D5">
                              <w:rPr>
                                <w:rFonts w:eastAsia="MS Mincho" w:cstheme="minorHAnsi"/>
                                <w:color w:val="404040" w:themeColor="text1" w:themeTint="BF"/>
                                <w:sz w:val="22"/>
                                <w:szCs w:val="22"/>
                              </w:rPr>
                              <w:t>adalah bergetarnya ujung lidah ketika mengucapkan suatu huruf.</w:t>
                            </w:r>
                          </w:p>
                          <w:p w14:paraId="0A8E32EB" w14:textId="59D8CB7A" w:rsidR="00AE27FA" w:rsidRDefault="00B22FCA" w:rsidP="00B22FCA">
                            <w:pPr>
                              <w:spacing w:line="20" w:lineRule="atLeast"/>
                              <w:jc w:val="center"/>
                              <w:rPr>
                                <w:rFonts w:ascii="Cascadia Mono SemiLight" w:hAnsi="Cascadia Mono SemiLight" w:cs="Cascadia Mono SemiLight"/>
                                <w:color w:val="595959" w:themeColor="text1" w:themeTint="A6"/>
                                <w:sz w:val="24"/>
                                <w:szCs w:val="24"/>
                              </w:rPr>
                            </w:pPr>
                            <w:r w:rsidRPr="00B23C5F">
                              <w:rPr>
                                <w:rFonts w:ascii="Cascadia Mono SemiLight" w:hAnsi="Cascadia Mono SemiLight" w:cs="Cascadia Mono SemiLight"/>
                                <w:color w:val="595959" w:themeColor="text1" w:themeTint="A6"/>
                                <w:sz w:val="24"/>
                                <w:szCs w:val="24"/>
                                <w:rtl/>
                              </w:rPr>
                              <w:t>وَبِتَكْرِيـرٍ جُـعِـلْ</w:t>
                            </w:r>
                          </w:p>
                          <w:p w14:paraId="24D4D8ED" w14:textId="6CBC9DBA" w:rsidR="00B22FCA" w:rsidRPr="00330E7A" w:rsidRDefault="00B22FCA" w:rsidP="00B22FCA">
                            <w:pPr>
                              <w:spacing w:line="20" w:lineRule="atLeast"/>
                              <w:rPr>
                                <w:rFonts w:eastAsia="MS Mincho" w:cstheme="minorHAnsi"/>
                                <w:color w:val="404040" w:themeColor="text1" w:themeTint="BF"/>
                                <w:sz w:val="22"/>
                                <w:szCs w:val="22"/>
                                <w:rtl/>
                              </w:rPr>
                            </w:pPr>
                            <w:r w:rsidRPr="003B268C">
                              <w:rPr>
                                <w:rFonts w:eastAsia="MS Mincho" w:cstheme="minorHAnsi"/>
                                <w:color w:val="404040" w:themeColor="text1" w:themeTint="BF"/>
                                <w:sz w:val="22"/>
                                <w:szCs w:val="22"/>
                              </w:rPr>
                              <w:t>Hurufnya adalah R</w:t>
                            </w:r>
                            <w:r w:rsidR="003B268C" w:rsidRPr="003B268C">
                              <w:rPr>
                                <w:rFonts w:eastAsia="MS Mincho" w:cstheme="minorHAnsi"/>
                                <w:color w:val="404040" w:themeColor="text1" w:themeTint="BF"/>
                                <w:sz w:val="22"/>
                                <w:szCs w:val="22"/>
                              </w:rPr>
                              <w:t>a</w:t>
                            </w:r>
                            <w:r w:rsidR="00787D45">
                              <w:rPr>
                                <w:rFonts w:eastAsia="MS Mincho" w:cstheme="minorHAnsi"/>
                                <w:color w:val="404040" w:themeColor="text1" w:themeTint="BF"/>
                                <w:sz w:val="22"/>
                                <w:szCs w:val="22"/>
                              </w:rPr>
                              <w:t>(</w:t>
                            </w:r>
                            <w:r w:rsidR="0074159E" w:rsidRPr="0074159E">
                              <w:rPr>
                                <w:rFonts w:ascii="Cascadia Mono SemiLight" w:hAnsi="Cascadia Mono SemiLight" w:cs="Cascadia Mono SemiLight" w:hint="cs"/>
                                <w:color w:val="595959" w:themeColor="text1" w:themeTint="A6"/>
                                <w:sz w:val="24"/>
                                <w:szCs w:val="24"/>
                                <w:rtl/>
                              </w:rPr>
                              <w:t>ر</w:t>
                            </w:r>
                            <w:r w:rsidR="00787D45">
                              <w:rPr>
                                <w:rFonts w:eastAsia="MS Mincho" w:cstheme="minorHAnsi"/>
                                <w:color w:val="404040" w:themeColor="text1" w:themeTint="BF"/>
                                <w:sz w:val="22"/>
                                <w:szCs w:val="22"/>
                              </w:rPr>
                              <w:t>)</w:t>
                            </w:r>
                            <w:r w:rsidR="00CB2A50">
                              <w:rPr>
                                <w:rFonts w:eastAsia="MS Mincho" w:cstheme="minorHAnsi"/>
                                <w:color w:val="404040" w:themeColor="text1" w:themeTint="BF"/>
                                <w:sz w:val="22"/>
                                <w:szCs w:val="22"/>
                              </w:rPr>
                              <w:t>.</w:t>
                            </w:r>
                          </w:p>
                        </w:txbxContent>
                      </v:textbox>
                    </v:shape>
                  </v:group>
                </v:group>
              </v:group>
            </w:pict>
          </mc:Fallback>
        </mc:AlternateContent>
      </w:r>
      <w:r w:rsidR="005A10AC">
        <mc:AlternateContent>
          <mc:Choice Requires="wps">
            <w:drawing>
              <wp:anchor distT="0" distB="0" distL="114300" distR="114300" simplePos="0" relativeHeight="251674790" behindDoc="0" locked="0" layoutInCell="1" allowOverlap="1" wp14:anchorId="4E9D4606" wp14:editId="280C611C">
                <wp:simplePos x="0" y="0"/>
                <wp:positionH relativeFrom="rightMargin">
                  <wp:align>left</wp:align>
                </wp:positionH>
                <wp:positionV relativeFrom="paragraph">
                  <wp:posOffset>6612255</wp:posOffset>
                </wp:positionV>
                <wp:extent cx="527050" cy="452754"/>
                <wp:effectExtent l="0" t="0" r="0" b="5080"/>
                <wp:wrapNone/>
                <wp:docPr id="1168313872" name="Kotak Teks 1168313872"/>
                <wp:cNvGraphicFramePr/>
                <a:graphic xmlns:a="http://schemas.openxmlformats.org/drawingml/2006/main">
                  <a:graphicData uri="http://schemas.microsoft.com/office/word/2010/wordprocessingShape">
                    <wps:wsp>
                      <wps:cNvSpPr txBox="1"/>
                      <wps:spPr>
                        <a:xfrm>
                          <a:off x="0" y="0"/>
                          <a:ext cx="527050" cy="45275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B1E5E7" w14:textId="06EF7649" w:rsidR="005A10AC" w:rsidRPr="003E70A7" w:rsidRDefault="005A10AC" w:rsidP="003C1BC1">
                            <w:pPr>
                              <w:rPr>
                                <w:rFonts w:ascii="13/5Atom Sans" w:hAnsi="13/5Atom Sans"/>
                                <w:sz w:val="40"/>
                                <w:szCs w:val="40"/>
                              </w:rPr>
                            </w:pPr>
                            <w:r w:rsidRPr="004F7B4C">
                              <w:rPr>
                                <w:rFonts w:ascii="13/5Atom Sans" w:hAnsi="13/5Atom Sans"/>
                                <w:color w:val="595959" w:themeColor="text1" w:themeTint="A6"/>
                                <w:sz w:val="96"/>
                                <w:szCs w:val="96"/>
                              </w:rPr>
                              <w:t>18</w:t>
                            </w:r>
                            <w:r w:rsidRPr="003E70A7">
                              <w:rPr>
                                <w:rFonts w:ascii="13/5Atom Sans" w:hAnsi="13/5Atom Sans"/>
                                <w:sz w:val="120"/>
                                <w:szCs w:val="1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D4606" id="Kotak Teks 1168313872" o:spid="_x0000_s1428" type="#_x0000_t202" style="position:absolute;margin-left:0;margin-top:520.65pt;width:41.5pt;height:35.65pt;z-index:251674790;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" filled="f" stroked="f">
                <v:textbox>
                  <w:txbxContent>
                    <w:p w14:paraId="3EB1E5E7" w14:textId="06EF7649" w:rsidR="005A10AC" w:rsidRPr="003E70A7" w:rsidRDefault="005A10AC" w:rsidP="003C1BC1">
                      <w:pPr>
                        <w:rPr>
                          <w:rFonts w:ascii="13/5Atom Sans" w:hAnsi="13/5Atom Sans"/>
                          <w:sz w:val="40"/>
                          <w:szCs w:val="40"/>
                        </w:rPr>
                      </w:pPr>
                      <w:r w:rsidRPr="004F7B4C">
                        <w:rPr>
                          <w:rFonts w:ascii="13/5Atom Sans" w:hAnsi="13/5Atom Sans"/>
                          <w:color w:val="595959" w:themeColor="text1" w:themeTint="A6"/>
                          <w:sz w:val="96"/>
                          <w:szCs w:val="96"/>
                        </w:rPr>
                        <w:t>18</w:t>
                      </w:r>
                      <w:r w:rsidRPr="003E70A7">
                        <w:rPr>
                          <w:rFonts w:ascii="13/5Atom Sans" w:hAnsi="13/5Atom Sans"/>
                          <w:sz w:val="120"/>
                          <w:szCs w:val="120"/>
                        </w:rPr>
                        <w:t xml:space="preserve"> </w:t>
                      </w:r>
                    </w:p>
                  </w:txbxContent>
                </v:textbox>
                <w10:wrap anchorx="margin"/>
              </v:shape>
            </w:pict>
          </mc:Fallback>
        </mc:AlternateContent>
      </w:r>
      <w:r w:rsidR="008679AC">
        <w:rPr>
          <w:lang w:val="id-ID"/>
        </w:rPr>
        <w:br w:type="page"/>
      </w:r>
      <w:r w:rsidR="00194351">
        <w:lastRenderedPageBreak/>
        <mc:AlternateContent>
          <mc:Choice Requires="wpg">
            <w:drawing>
              <wp:anchor distT="0" distB="0" distL="114300" distR="114300" simplePos="0" relativeHeight="251693222" behindDoc="0" locked="0" layoutInCell="1" allowOverlap="1" wp14:anchorId="6D7ABEC0" wp14:editId="26043120">
                <wp:simplePos x="0" y="0"/>
                <wp:positionH relativeFrom="margin">
                  <wp:align>left</wp:align>
                </wp:positionH>
                <wp:positionV relativeFrom="paragraph">
                  <wp:posOffset>5174429</wp:posOffset>
                </wp:positionV>
                <wp:extent cx="4414520" cy="1457325"/>
                <wp:effectExtent l="0" t="0" r="5080" b="9525"/>
                <wp:wrapNone/>
                <wp:docPr id="1778275788" name="Grup 1778275788"/>
                <wp:cNvGraphicFramePr/>
                <a:graphic xmlns:a="http://schemas.openxmlformats.org/drawingml/2006/main">
                  <a:graphicData uri="http://schemas.microsoft.com/office/word/2010/wordprocessingGroup">
                    <wpg:wgp>
                      <wpg:cNvGrpSpPr/>
                      <wpg:grpSpPr>
                        <a:xfrm>
                          <a:off x="0" y="0"/>
                          <a:ext cx="4414520" cy="1457325"/>
                          <a:chOff x="0" y="0"/>
                          <a:chExt cx="4414520" cy="1457325"/>
                        </a:xfrm>
                      </wpg:grpSpPr>
                      <wpg:grpSp>
                        <wpg:cNvPr id="1330687927" name="Grup 7"/>
                        <wpg:cNvGrpSpPr/>
                        <wpg:grpSpPr>
                          <a:xfrm>
                            <a:off x="0" y="0"/>
                            <a:ext cx="4414520" cy="1457325"/>
                            <a:chOff x="0" y="23720"/>
                            <a:chExt cx="4414520" cy="1458687"/>
                          </a:xfrm>
                        </wpg:grpSpPr>
                        <wps:wsp>
                          <wps:cNvPr id="1449900799" name="Persegi Panjang 2"/>
                          <wps:cNvSpPr/>
                          <wps:spPr>
                            <a:xfrm>
                              <a:off x="0" y="166687"/>
                              <a:ext cx="4414520" cy="1315720"/>
                            </a:xfrm>
                            <a:prstGeom prst="rect">
                              <a:avLst/>
                            </a:prstGeom>
                            <a:solidFill>
                              <a:schemeClr val="accent1">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46963296" name="Gambar 3"/>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62833" y="23720"/>
                              <a:ext cx="466090" cy="466090"/>
                            </a:xfrm>
                            <a:prstGeom prst="rect">
                              <a:avLst/>
                            </a:prstGeom>
                          </pic:spPr>
                        </pic:pic>
                        <wps:wsp>
                          <wps:cNvPr id="411179054" name="Kotak Teks 18"/>
                          <wps:cNvSpPr txBox="1"/>
                          <wps:spPr>
                            <a:xfrm>
                              <a:off x="233363" y="439521"/>
                              <a:ext cx="3957638" cy="9474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56071A" w14:textId="77777777" w:rsidR="00194351" w:rsidRPr="00CD5277" w:rsidRDefault="00194351" w:rsidP="00194351">
                                <w:pPr>
                                  <w:rPr>
                                    <w:rFonts w:eastAsia="MS Mincho" w:cstheme="minorHAnsi"/>
                                    <w:color w:val="404040" w:themeColor="text1" w:themeTint="BF"/>
                                    <w:sz w:val="22"/>
                                    <w:szCs w:val="22"/>
                                  </w:rPr>
                                </w:pPr>
                                <w:r>
                                  <w:rPr>
                                    <w:rFonts w:ascii="Cascadia Mono SemiLight" w:eastAsia="MS Mincho" w:hAnsi="Cascadia Mono SemiLight" w:cs="Cascadia Mono SemiLight"/>
                                    <w:color w:val="595959" w:themeColor="text1" w:themeTint="A6"/>
                                    <w:sz w:val="24"/>
                                    <w:szCs w:val="24"/>
                                  </w:rPr>
                                  <w:tab/>
                                </w:r>
                                <w:r>
                                  <w:rPr>
                                    <w:rFonts w:eastAsia="MS Mincho" w:cstheme="minorHAnsi"/>
                                    <w:color w:val="404040" w:themeColor="text1" w:themeTint="BF"/>
                                    <w:sz w:val="22"/>
                                    <w:szCs w:val="22"/>
                                  </w:rPr>
                                  <w:t>Cara mengucapkan huruf Ra yang Baik dan benar adalah dengan tidak menggetarkannya lebih dari satu kali.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98217618" name="Kotak Teks 18"/>
                        <wps:cNvSpPr txBox="1"/>
                        <wps:spPr>
                          <a:xfrm>
                            <a:off x="505581" y="120347"/>
                            <a:ext cx="1627414" cy="3675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C5EEAF" w14:textId="77777777" w:rsidR="00194351" w:rsidRPr="00CD5277" w:rsidRDefault="00194351" w:rsidP="00194351">
                              <w:pPr>
                                <w:rPr>
                                  <w:rFonts w:eastAsia="MS Mincho" w:cstheme="minorHAnsi"/>
                                  <w:color w:val="404040" w:themeColor="text1" w:themeTint="BF"/>
                                  <w:sz w:val="22"/>
                                  <w:szCs w:val="22"/>
                                </w:rPr>
                              </w:pPr>
                              <w:r>
                                <w:rPr>
                                  <w:color w:val="404040" w:themeColor="text1" w:themeTint="BF"/>
                                  <w:sz w:val="22"/>
                                  <w:szCs w:val="22"/>
                                </w:rPr>
                                <w:t>TAHUKAH KAMU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D7ABEC0" id="Grup 1778275788" o:spid="_x0000_s1429" style="position:absolute;margin-left:0;margin-top:407.45pt;width:347.6pt;height:114.75pt;z-index:251693222;mso-position-horizontal:left;mso-position-horizontal-relative:margin;mso-width-relative:margin" coordsize="44145,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">
                <v:group id="Grup 7" o:spid="_x0000_s1430" style="position:absolute;width:44145;height:14573" coordorigin=",237" coordsize="44145,14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">
                  <v:rect id="Persegi Panjang 2" o:spid="_x0000_s1431" style="position:absolute;top:1666;width:44145;height:131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" fillcolor="#f9d277 [1940]" stroked="f" strokeweight="1pt"/>
                  <v:shape id="Gambar 3" o:spid="_x0000_s1432" type="#_x0000_t75" style="position:absolute;left:628;top:237;width:4661;height:4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">
                    <v:imagedata r:id="rId51" o:title=""/>
                  </v:shape>
                  <v:shape id="Kotak Teks 18" o:spid="_x0000_s1433" type="#_x0000_t202" style="position:absolute;left:2333;top:4395;width:39577;height:9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" filled="f" stroked="f">
                    <v:textbox>
                      <w:txbxContent>
                        <w:p w14:paraId="1156071A" w14:textId="77777777" w:rsidR="00194351" w:rsidRPr="00CD5277" w:rsidRDefault="00194351" w:rsidP="00194351">
                          <w:pPr>
                            <w:rPr>
                              <w:rFonts w:eastAsia="MS Mincho" w:cstheme="minorHAnsi"/>
                              <w:color w:val="404040" w:themeColor="text1" w:themeTint="BF"/>
                              <w:sz w:val="22"/>
                              <w:szCs w:val="22"/>
                            </w:rPr>
                          </w:pPr>
                          <w:r>
                            <w:rPr>
                              <w:rFonts w:ascii="Cascadia Mono SemiLight" w:eastAsia="MS Mincho" w:hAnsi="Cascadia Mono SemiLight" w:cs="Cascadia Mono SemiLight"/>
                              <w:color w:val="595959" w:themeColor="text1" w:themeTint="A6"/>
                              <w:sz w:val="24"/>
                              <w:szCs w:val="24"/>
                            </w:rPr>
                            <w:tab/>
                          </w:r>
                          <w:r>
                            <w:rPr>
                              <w:rFonts w:eastAsia="MS Mincho" w:cstheme="minorHAnsi"/>
                              <w:color w:val="404040" w:themeColor="text1" w:themeTint="BF"/>
                              <w:sz w:val="22"/>
                              <w:szCs w:val="22"/>
                            </w:rPr>
                            <w:t>Cara mengucapkan huruf Ra yang Baik dan benar adalah dengan tidak menggetarkannya lebih dari satu kali.</w:t>
                          </w:r>
                        </w:p>
                      </w:txbxContent>
                    </v:textbox>
                  </v:shape>
                </v:group>
                <v:shape id="Kotak Teks 18" o:spid="_x0000_s1434" type="#_x0000_t202" style="position:absolute;left:5055;top:1203;width:16274;height:3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" filled="f" stroked="f">
                  <v:textbox>
                    <w:txbxContent>
                      <w:p w14:paraId="3EC5EEAF" w14:textId="77777777" w:rsidR="00194351" w:rsidRPr="00CD5277" w:rsidRDefault="00194351" w:rsidP="00194351">
                        <w:pPr>
                          <w:rPr>
                            <w:rFonts w:eastAsia="MS Mincho" w:cstheme="minorHAnsi"/>
                            <w:color w:val="404040" w:themeColor="text1" w:themeTint="BF"/>
                            <w:sz w:val="22"/>
                            <w:szCs w:val="22"/>
                          </w:rPr>
                        </w:pPr>
                        <w:r>
                          <w:rPr>
                            <w:color w:val="404040" w:themeColor="text1" w:themeTint="BF"/>
                            <w:sz w:val="22"/>
                            <w:szCs w:val="22"/>
                          </w:rPr>
                          <w:t>TAHUKAH KAMU ?</w:t>
                        </w:r>
                      </w:p>
                    </w:txbxContent>
                  </v:textbox>
                </v:shape>
                <w10:wrap anchorx="margin"/>
              </v:group>
            </w:pict>
          </mc:Fallback>
        </mc:AlternateContent>
      </w:r>
      <w:r w:rsidR="005A10AC">
        <mc:AlternateContent>
          <mc:Choice Requires="wps">
            <w:drawing>
              <wp:anchor distT="0" distB="0" distL="114300" distR="114300" simplePos="0" relativeHeight="251676838" behindDoc="0" locked="0" layoutInCell="1" allowOverlap="1" wp14:anchorId="500D6E17" wp14:editId="7DF63587">
                <wp:simplePos x="0" y="0"/>
                <wp:positionH relativeFrom="page">
                  <wp:align>left</wp:align>
                </wp:positionH>
                <wp:positionV relativeFrom="paragraph">
                  <wp:posOffset>6601460</wp:posOffset>
                </wp:positionV>
                <wp:extent cx="527050" cy="452754"/>
                <wp:effectExtent l="0" t="0" r="0" b="5080"/>
                <wp:wrapNone/>
                <wp:docPr id="1987381954" name="Kotak Teks 1987381954"/>
                <wp:cNvGraphicFramePr/>
                <a:graphic xmlns:a="http://schemas.openxmlformats.org/drawingml/2006/main">
                  <a:graphicData uri="http://schemas.microsoft.com/office/word/2010/wordprocessingShape">
                    <wps:wsp>
                      <wps:cNvSpPr txBox="1"/>
                      <wps:spPr>
                        <a:xfrm>
                          <a:off x="0" y="0"/>
                          <a:ext cx="527050" cy="45275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B9815C" w14:textId="3A762CCF" w:rsidR="005A10AC" w:rsidRPr="003E70A7" w:rsidRDefault="005A10AC" w:rsidP="003C1BC1">
                            <w:pPr>
                              <w:rPr>
                                <w:rFonts w:ascii="13/5Atom Sans" w:hAnsi="13/5Atom Sans"/>
                                <w:sz w:val="40"/>
                                <w:szCs w:val="40"/>
                              </w:rPr>
                            </w:pPr>
                            <w:r w:rsidRPr="004F7B4C">
                              <w:rPr>
                                <w:rFonts w:ascii="13/5Atom Sans" w:hAnsi="13/5Atom Sans"/>
                                <w:color w:val="595959" w:themeColor="text1" w:themeTint="A6"/>
                                <w:sz w:val="96"/>
                                <w:szCs w:val="96"/>
                              </w:rPr>
                              <w:t>19</w:t>
                            </w:r>
                            <w:r w:rsidRPr="003E70A7">
                              <w:rPr>
                                <w:rFonts w:ascii="13/5Atom Sans" w:hAnsi="13/5Atom Sans"/>
                                <w:sz w:val="120"/>
                                <w:szCs w:val="1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D6E17" id="Kotak Teks 1987381954" o:spid="_x0000_s1435" type="#_x0000_t202" style="position:absolute;margin-left:0;margin-top:519.8pt;width:41.5pt;height:35.65pt;z-index:25167683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" filled="f" stroked="f">
                <v:textbox>
                  <w:txbxContent>
                    <w:p w14:paraId="11B9815C" w14:textId="3A762CCF" w:rsidR="005A10AC" w:rsidRPr="003E70A7" w:rsidRDefault="005A10AC" w:rsidP="003C1BC1">
                      <w:pPr>
                        <w:rPr>
                          <w:rFonts w:ascii="13/5Atom Sans" w:hAnsi="13/5Atom Sans"/>
                          <w:sz w:val="40"/>
                          <w:szCs w:val="40"/>
                        </w:rPr>
                      </w:pPr>
                      <w:r w:rsidRPr="004F7B4C">
                        <w:rPr>
                          <w:rFonts w:ascii="13/5Atom Sans" w:hAnsi="13/5Atom Sans"/>
                          <w:color w:val="595959" w:themeColor="text1" w:themeTint="A6"/>
                          <w:sz w:val="96"/>
                          <w:szCs w:val="96"/>
                        </w:rPr>
                        <w:t>19</w:t>
                      </w:r>
                      <w:r w:rsidRPr="003E70A7">
                        <w:rPr>
                          <w:rFonts w:ascii="13/5Atom Sans" w:hAnsi="13/5Atom Sans"/>
                          <w:sz w:val="120"/>
                          <w:szCs w:val="120"/>
                        </w:rPr>
                        <w:t xml:space="preserve"> </w:t>
                      </w:r>
                    </w:p>
                  </w:txbxContent>
                </v:textbox>
                <w10:wrap anchorx="page"/>
              </v:shape>
            </w:pict>
          </mc:Fallback>
        </mc:AlternateContent>
      </w:r>
      <w:r w:rsidR="00F341B4">
        <w:rPr>
          <w:lang w:val="id-ID"/>
        </w:rPr>
        <mc:AlternateContent>
          <mc:Choice Requires="wps">
            <w:drawing>
              <wp:anchor distT="0" distB="0" distL="114300" distR="114300" simplePos="0" relativeHeight="251657373" behindDoc="0" locked="0" layoutInCell="1" allowOverlap="1" wp14:anchorId="24ADBC04" wp14:editId="424FA923">
                <wp:simplePos x="0" y="0"/>
                <wp:positionH relativeFrom="column">
                  <wp:posOffset>82062</wp:posOffset>
                </wp:positionH>
                <wp:positionV relativeFrom="paragraph">
                  <wp:posOffset>3446585</wp:posOffset>
                </wp:positionV>
                <wp:extent cx="4276725" cy="1377461"/>
                <wp:effectExtent l="0" t="0" r="0" b="0"/>
                <wp:wrapNone/>
                <wp:docPr id="1109437286" name="Kotak Teks 1109437286"/>
                <wp:cNvGraphicFramePr/>
                <a:graphic xmlns:a="http://schemas.openxmlformats.org/drawingml/2006/main">
                  <a:graphicData uri="http://schemas.microsoft.com/office/word/2010/wordprocessingShape">
                    <wps:wsp>
                      <wps:cNvSpPr txBox="1"/>
                      <wps:spPr>
                        <a:xfrm>
                          <a:off x="0" y="0"/>
                          <a:ext cx="4276725" cy="137746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023167" w14:textId="0951A64E" w:rsidR="00316282" w:rsidRDefault="00BD24AB" w:rsidP="00316282">
                            <w:pPr>
                              <w:pStyle w:val="NormalWeb"/>
                              <w:rPr>
                                <w:rFonts w:asciiTheme="minorHAnsi" w:eastAsia="MS Mincho" w:hAnsiTheme="minorHAnsi" w:cstheme="minorHAnsi"/>
                                <w:color w:val="404040" w:themeColor="text1" w:themeTint="BF"/>
                                <w:sz w:val="22"/>
                                <w:szCs w:val="22"/>
                              </w:rPr>
                            </w:pPr>
                            <w:r>
                              <w:rPr>
                                <w:rFonts w:asciiTheme="minorHAnsi" w:eastAsia="MS Mincho" w:hAnsiTheme="minorHAnsi" w:cstheme="minorHAnsi"/>
                                <w:color w:val="404040" w:themeColor="text1" w:themeTint="BF"/>
                                <w:sz w:val="22"/>
                                <w:szCs w:val="22"/>
                              </w:rPr>
                              <w:t>Istithalah</w:t>
                            </w:r>
                            <w:r w:rsidR="00787D45" w:rsidRPr="002E6216">
                              <w:rPr>
                                <w:rFonts w:asciiTheme="minorHAnsi" w:eastAsia="MS Mincho" w:hAnsiTheme="minorHAnsi" w:cstheme="minorHAnsi"/>
                                <w:color w:val="404040" w:themeColor="text1" w:themeTint="BF"/>
                                <w:sz w:val="22"/>
                                <w:szCs w:val="22"/>
                              </w:rPr>
                              <w:t xml:space="preserve"> </w:t>
                            </w:r>
                            <w:r w:rsidR="00787D45" w:rsidRPr="00BA5A2E">
                              <w:rPr>
                                <w:rFonts w:asciiTheme="minorHAnsi" w:eastAsia="MS Mincho" w:hAnsiTheme="minorHAnsi" w:cstheme="minorHAnsi"/>
                                <w:color w:val="404040" w:themeColor="text1" w:themeTint="BF"/>
                                <w:sz w:val="22"/>
                                <w:szCs w:val="22"/>
                              </w:rPr>
                              <w:t xml:space="preserve">berarti </w:t>
                            </w:r>
                            <w:r>
                              <w:rPr>
                                <w:rFonts w:asciiTheme="minorHAnsi" w:eastAsia="MS Mincho" w:hAnsiTheme="minorHAnsi" w:cstheme="minorHAnsi"/>
                                <w:color w:val="404040" w:themeColor="text1" w:themeTint="BF"/>
                                <w:sz w:val="22"/>
                                <w:szCs w:val="22"/>
                              </w:rPr>
                              <w:t>memanjang</w:t>
                            </w:r>
                            <w:r w:rsidR="00787D45" w:rsidRPr="00BA5A2E">
                              <w:rPr>
                                <w:rFonts w:asciiTheme="minorHAnsi" w:eastAsia="MS Mincho" w:hAnsiTheme="minorHAnsi" w:cstheme="minorHAnsi"/>
                                <w:color w:val="404040" w:themeColor="text1" w:themeTint="BF"/>
                                <w:sz w:val="22"/>
                                <w:szCs w:val="22"/>
                              </w:rPr>
                              <w:t xml:space="preserve">. </w:t>
                            </w:r>
                            <w:r w:rsidR="00F341B4">
                              <w:rPr>
                                <w:rFonts w:asciiTheme="minorHAnsi" w:eastAsia="MS Mincho" w:hAnsiTheme="minorHAnsi" w:cstheme="minorHAnsi"/>
                                <w:color w:val="404040" w:themeColor="text1" w:themeTint="BF"/>
                                <w:sz w:val="22"/>
                                <w:szCs w:val="22"/>
                              </w:rPr>
                              <w:t xml:space="preserve">Secara istilah adalah </w:t>
                            </w:r>
                            <w:r w:rsidR="00316282" w:rsidRPr="00316282">
                              <w:rPr>
                                <w:rFonts w:asciiTheme="minorHAnsi" w:eastAsia="MS Mincho" w:hAnsiTheme="minorHAnsi" w:cstheme="minorHAnsi"/>
                                <w:color w:val="404040" w:themeColor="text1" w:themeTint="BF"/>
                                <w:sz w:val="22"/>
                                <w:szCs w:val="22"/>
                              </w:rPr>
                              <w:t>memanjangkan suara dari awal tepi lidah ke akhirannya</w:t>
                            </w:r>
                            <w:r w:rsidR="00F341B4">
                              <w:rPr>
                                <w:rFonts w:asciiTheme="minorHAnsi" w:eastAsia="MS Mincho" w:hAnsiTheme="minorHAnsi" w:cstheme="minorHAnsi"/>
                                <w:color w:val="404040" w:themeColor="text1" w:themeTint="BF"/>
                                <w:sz w:val="22"/>
                                <w:szCs w:val="22"/>
                              </w:rPr>
                              <w:t>.</w:t>
                            </w:r>
                          </w:p>
                          <w:p w14:paraId="1FEEEF6F" w14:textId="2C643F34" w:rsidR="00316282" w:rsidRPr="00316282" w:rsidRDefault="00316282" w:rsidP="00316282">
                            <w:pPr>
                              <w:pStyle w:val="NormalWeb"/>
                              <w:jc w:val="center"/>
                              <w:rPr>
                                <w:rFonts w:ascii="Cascadia Mono SemiLight" w:hAnsi="Cascadia Mono SemiLight" w:cs="Cascadia Mono SemiLight"/>
                                <w:color w:val="595959" w:themeColor="text1" w:themeTint="A6"/>
                              </w:rPr>
                            </w:pPr>
                            <w:r w:rsidRPr="00B23C5F">
                              <w:rPr>
                                <w:rFonts w:ascii="Cascadia Mono SemiLight" w:hAnsi="Cascadia Mono SemiLight" w:cs="Cascadia Mono SemiLight"/>
                                <w:color w:val="595959" w:themeColor="text1" w:themeTint="A6"/>
                                <w:rtl/>
                              </w:rPr>
                              <w:t>ضَــادًا اسْتَـطِـلْ</w:t>
                            </w:r>
                          </w:p>
                          <w:p w14:paraId="323527A3" w14:textId="41CCE6BC" w:rsidR="00787D45" w:rsidRPr="002E6216" w:rsidRDefault="00787D45" w:rsidP="00787D45">
                            <w:pPr>
                              <w:pStyle w:val="NormalWeb"/>
                              <w:rPr>
                                <w:rFonts w:asciiTheme="minorHAnsi" w:eastAsia="MS Mincho" w:hAnsiTheme="minorHAnsi" w:cstheme="minorHAnsi"/>
                                <w:color w:val="404040" w:themeColor="text1" w:themeTint="BF"/>
                                <w:sz w:val="22"/>
                                <w:szCs w:val="22"/>
                                <w:rtl/>
                              </w:rPr>
                            </w:pPr>
                            <w:r w:rsidRPr="00CB2A50">
                              <w:rPr>
                                <w:rFonts w:asciiTheme="minorHAnsi" w:eastAsia="MS Mincho" w:hAnsiTheme="minorHAnsi" w:cstheme="minorHAnsi"/>
                                <w:color w:val="404040" w:themeColor="text1" w:themeTint="BF"/>
                                <w:sz w:val="22"/>
                                <w:szCs w:val="22"/>
                              </w:rPr>
                              <w:t xml:space="preserve">Huruf </w:t>
                            </w:r>
                            <w:r w:rsidR="00F8099F">
                              <w:rPr>
                                <w:rFonts w:asciiTheme="minorHAnsi" w:eastAsia="MS Mincho" w:hAnsiTheme="minorHAnsi" w:cstheme="minorHAnsi"/>
                                <w:color w:val="404040" w:themeColor="text1" w:themeTint="BF"/>
                                <w:sz w:val="22"/>
                                <w:szCs w:val="22"/>
                              </w:rPr>
                              <w:t>Istithalah</w:t>
                            </w:r>
                            <w:r w:rsidRPr="00CB2A50">
                              <w:rPr>
                                <w:rFonts w:asciiTheme="minorHAnsi" w:eastAsia="MS Mincho" w:hAnsiTheme="minorHAnsi" w:cstheme="minorHAnsi"/>
                                <w:color w:val="404040" w:themeColor="text1" w:themeTint="BF"/>
                                <w:sz w:val="22"/>
                                <w:szCs w:val="22"/>
                              </w:rPr>
                              <w:t xml:space="preserve"> adalah </w:t>
                            </w:r>
                            <w:r w:rsidR="00F8099F">
                              <w:rPr>
                                <w:rFonts w:asciiTheme="minorHAnsi" w:eastAsia="MS Mincho" w:hAnsiTheme="minorHAnsi" w:cstheme="minorHAnsi"/>
                                <w:color w:val="404040" w:themeColor="text1" w:themeTint="BF"/>
                                <w:sz w:val="22"/>
                                <w:szCs w:val="22"/>
                              </w:rPr>
                              <w:t>Dhad</w:t>
                            </w:r>
                            <w:r>
                              <w:rPr>
                                <w:rFonts w:asciiTheme="minorHAnsi" w:eastAsia="MS Mincho" w:hAnsiTheme="minorHAnsi" w:cstheme="minorHAnsi"/>
                                <w:color w:val="404040" w:themeColor="text1" w:themeTint="BF"/>
                                <w:sz w:val="22"/>
                                <w:szCs w:val="22"/>
                              </w:rPr>
                              <w:t>(</w:t>
                            </w:r>
                            <w:r w:rsidR="0074159E" w:rsidRPr="0074159E">
                              <w:rPr>
                                <w:rFonts w:ascii="Dubai" w:eastAsiaTheme="minorEastAsia" w:hAnsi="Dubai" w:cs="Dubai" w:hint="cs"/>
                                <w:color w:val="595959" w:themeColor="text1" w:themeTint="A6"/>
                                <w:rtl/>
                              </w:rPr>
                              <w:t>ض</w:t>
                            </w:r>
                            <w:r>
                              <w:rPr>
                                <w:rFonts w:asciiTheme="minorHAnsi" w:eastAsia="MS Mincho" w:hAnsiTheme="minorHAnsi" w:cstheme="minorHAnsi"/>
                                <w:color w:val="404040" w:themeColor="text1" w:themeTint="BF"/>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ADBC04" id="Kotak Teks 1109437286" o:spid="_x0000_s1436" type="#_x0000_t202" style="position:absolute;margin-left:6.45pt;margin-top:271.4pt;width:336.75pt;height:108.45pt;z-index:25165737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" filled="f" stroked="f">
                <v:textbox>
                  <w:txbxContent>
                    <w:p w14:paraId="22023167" w14:textId="0951A64E" w:rsidR="00316282" w:rsidRDefault="00BD24AB" w:rsidP="00316282">
                      <w:pPr>
                        <w:pStyle w:val="NormalWeb"/>
                        <w:rPr>
                          <w:rFonts w:asciiTheme="minorHAnsi" w:eastAsia="MS Mincho" w:hAnsiTheme="minorHAnsi" w:cstheme="minorHAnsi"/>
                          <w:color w:val="404040" w:themeColor="text1" w:themeTint="BF"/>
                          <w:sz w:val="22"/>
                          <w:szCs w:val="22"/>
                        </w:rPr>
                      </w:pPr>
                      <w:r>
                        <w:rPr>
                          <w:rFonts w:asciiTheme="minorHAnsi" w:eastAsia="MS Mincho" w:hAnsiTheme="minorHAnsi" w:cstheme="minorHAnsi"/>
                          <w:color w:val="404040" w:themeColor="text1" w:themeTint="BF"/>
                          <w:sz w:val="22"/>
                          <w:szCs w:val="22"/>
                        </w:rPr>
                        <w:t>Istithalah</w:t>
                      </w:r>
                      <w:r w:rsidR="00787D45" w:rsidRPr="002E6216">
                        <w:rPr>
                          <w:rFonts w:asciiTheme="minorHAnsi" w:eastAsia="MS Mincho" w:hAnsiTheme="minorHAnsi" w:cstheme="minorHAnsi"/>
                          <w:color w:val="404040" w:themeColor="text1" w:themeTint="BF"/>
                          <w:sz w:val="22"/>
                          <w:szCs w:val="22"/>
                        </w:rPr>
                        <w:t xml:space="preserve"> </w:t>
                      </w:r>
                      <w:r w:rsidR="00787D45" w:rsidRPr="00BA5A2E">
                        <w:rPr>
                          <w:rFonts w:asciiTheme="minorHAnsi" w:eastAsia="MS Mincho" w:hAnsiTheme="minorHAnsi" w:cstheme="minorHAnsi"/>
                          <w:color w:val="404040" w:themeColor="text1" w:themeTint="BF"/>
                          <w:sz w:val="22"/>
                          <w:szCs w:val="22"/>
                        </w:rPr>
                        <w:t xml:space="preserve">berarti </w:t>
                      </w:r>
                      <w:r>
                        <w:rPr>
                          <w:rFonts w:asciiTheme="minorHAnsi" w:eastAsia="MS Mincho" w:hAnsiTheme="minorHAnsi" w:cstheme="minorHAnsi"/>
                          <w:color w:val="404040" w:themeColor="text1" w:themeTint="BF"/>
                          <w:sz w:val="22"/>
                          <w:szCs w:val="22"/>
                        </w:rPr>
                        <w:t>memanjang</w:t>
                      </w:r>
                      <w:r w:rsidR="00787D45" w:rsidRPr="00BA5A2E">
                        <w:rPr>
                          <w:rFonts w:asciiTheme="minorHAnsi" w:eastAsia="MS Mincho" w:hAnsiTheme="minorHAnsi" w:cstheme="minorHAnsi"/>
                          <w:color w:val="404040" w:themeColor="text1" w:themeTint="BF"/>
                          <w:sz w:val="22"/>
                          <w:szCs w:val="22"/>
                        </w:rPr>
                        <w:t xml:space="preserve">. </w:t>
                      </w:r>
                      <w:r w:rsidR="00F341B4">
                        <w:rPr>
                          <w:rFonts w:asciiTheme="minorHAnsi" w:eastAsia="MS Mincho" w:hAnsiTheme="minorHAnsi" w:cstheme="minorHAnsi"/>
                          <w:color w:val="404040" w:themeColor="text1" w:themeTint="BF"/>
                          <w:sz w:val="22"/>
                          <w:szCs w:val="22"/>
                        </w:rPr>
                        <w:t xml:space="preserve">Secara istilah adalah </w:t>
                      </w:r>
                      <w:r w:rsidR="00316282" w:rsidRPr="00316282">
                        <w:rPr>
                          <w:rFonts w:asciiTheme="minorHAnsi" w:eastAsia="MS Mincho" w:hAnsiTheme="minorHAnsi" w:cstheme="minorHAnsi"/>
                          <w:color w:val="404040" w:themeColor="text1" w:themeTint="BF"/>
                          <w:sz w:val="22"/>
                          <w:szCs w:val="22"/>
                        </w:rPr>
                        <w:t>memanjangkan suara dari awal tepi lidah ke akhirannya</w:t>
                      </w:r>
                      <w:r w:rsidR="00F341B4">
                        <w:rPr>
                          <w:rFonts w:asciiTheme="minorHAnsi" w:eastAsia="MS Mincho" w:hAnsiTheme="minorHAnsi" w:cstheme="minorHAnsi"/>
                          <w:color w:val="404040" w:themeColor="text1" w:themeTint="BF"/>
                          <w:sz w:val="22"/>
                          <w:szCs w:val="22"/>
                        </w:rPr>
                        <w:t>.</w:t>
                      </w:r>
                    </w:p>
                    <w:p w14:paraId="1FEEEF6F" w14:textId="2C643F34" w:rsidR="00316282" w:rsidRPr="00316282" w:rsidRDefault="00316282" w:rsidP="00316282">
                      <w:pPr>
                        <w:pStyle w:val="NormalWeb"/>
                        <w:jc w:val="center"/>
                        <w:rPr>
                          <w:rFonts w:ascii="Cascadia Mono SemiLight" w:hAnsi="Cascadia Mono SemiLight" w:cs="Cascadia Mono SemiLight"/>
                          <w:color w:val="595959" w:themeColor="text1" w:themeTint="A6"/>
                        </w:rPr>
                      </w:pPr>
                      <w:r w:rsidRPr="00B23C5F">
                        <w:rPr>
                          <w:rFonts w:ascii="Cascadia Mono SemiLight" w:hAnsi="Cascadia Mono SemiLight" w:cs="Cascadia Mono SemiLight"/>
                          <w:color w:val="595959" w:themeColor="text1" w:themeTint="A6"/>
                          <w:rtl/>
                        </w:rPr>
                        <w:t>ضَــادًا اسْتَـطِـلْ</w:t>
                      </w:r>
                    </w:p>
                    <w:p w14:paraId="323527A3" w14:textId="41CCE6BC" w:rsidR="00787D45" w:rsidRPr="002E6216" w:rsidRDefault="00787D45" w:rsidP="00787D45">
                      <w:pPr>
                        <w:pStyle w:val="NormalWeb"/>
                        <w:rPr>
                          <w:rFonts w:asciiTheme="minorHAnsi" w:eastAsia="MS Mincho" w:hAnsiTheme="minorHAnsi" w:cstheme="minorHAnsi"/>
                          <w:color w:val="404040" w:themeColor="text1" w:themeTint="BF"/>
                          <w:sz w:val="22"/>
                          <w:szCs w:val="22"/>
                          <w:rtl/>
                        </w:rPr>
                      </w:pPr>
                      <w:r w:rsidRPr="00CB2A50">
                        <w:rPr>
                          <w:rFonts w:asciiTheme="minorHAnsi" w:eastAsia="MS Mincho" w:hAnsiTheme="minorHAnsi" w:cstheme="minorHAnsi"/>
                          <w:color w:val="404040" w:themeColor="text1" w:themeTint="BF"/>
                          <w:sz w:val="22"/>
                          <w:szCs w:val="22"/>
                        </w:rPr>
                        <w:t xml:space="preserve">Huruf </w:t>
                      </w:r>
                      <w:r w:rsidR="00F8099F">
                        <w:rPr>
                          <w:rFonts w:asciiTheme="minorHAnsi" w:eastAsia="MS Mincho" w:hAnsiTheme="minorHAnsi" w:cstheme="minorHAnsi"/>
                          <w:color w:val="404040" w:themeColor="text1" w:themeTint="BF"/>
                          <w:sz w:val="22"/>
                          <w:szCs w:val="22"/>
                        </w:rPr>
                        <w:t>Istithalah</w:t>
                      </w:r>
                      <w:r w:rsidRPr="00CB2A50">
                        <w:rPr>
                          <w:rFonts w:asciiTheme="minorHAnsi" w:eastAsia="MS Mincho" w:hAnsiTheme="minorHAnsi" w:cstheme="minorHAnsi"/>
                          <w:color w:val="404040" w:themeColor="text1" w:themeTint="BF"/>
                          <w:sz w:val="22"/>
                          <w:szCs w:val="22"/>
                        </w:rPr>
                        <w:t xml:space="preserve"> adalah </w:t>
                      </w:r>
                      <w:r w:rsidR="00F8099F">
                        <w:rPr>
                          <w:rFonts w:asciiTheme="minorHAnsi" w:eastAsia="MS Mincho" w:hAnsiTheme="minorHAnsi" w:cstheme="minorHAnsi"/>
                          <w:color w:val="404040" w:themeColor="text1" w:themeTint="BF"/>
                          <w:sz w:val="22"/>
                          <w:szCs w:val="22"/>
                        </w:rPr>
                        <w:t>Dhad</w:t>
                      </w:r>
                      <w:r>
                        <w:rPr>
                          <w:rFonts w:asciiTheme="minorHAnsi" w:eastAsia="MS Mincho" w:hAnsiTheme="minorHAnsi" w:cstheme="minorHAnsi"/>
                          <w:color w:val="404040" w:themeColor="text1" w:themeTint="BF"/>
                          <w:sz w:val="22"/>
                          <w:szCs w:val="22"/>
                        </w:rPr>
                        <w:t>(</w:t>
                      </w:r>
                      <w:r w:rsidR="0074159E" w:rsidRPr="0074159E">
                        <w:rPr>
                          <w:rFonts w:ascii="Dubai" w:eastAsiaTheme="minorEastAsia" w:hAnsi="Dubai" w:cs="Dubai" w:hint="cs"/>
                          <w:color w:val="595959" w:themeColor="text1" w:themeTint="A6"/>
                          <w:rtl/>
                        </w:rPr>
                        <w:t>ض</w:t>
                      </w:r>
                      <w:r>
                        <w:rPr>
                          <w:rFonts w:asciiTheme="minorHAnsi" w:eastAsia="MS Mincho" w:hAnsiTheme="minorHAnsi" w:cstheme="minorHAnsi"/>
                          <w:color w:val="404040" w:themeColor="text1" w:themeTint="BF"/>
                          <w:sz w:val="22"/>
                          <w:szCs w:val="22"/>
                        </w:rPr>
                        <w:t>).</w:t>
                      </w:r>
                    </w:p>
                  </w:txbxContent>
                </v:textbox>
              </v:shape>
            </w:pict>
          </mc:Fallback>
        </mc:AlternateContent>
      </w:r>
      <w:r w:rsidR="00787D45">
        <w:rPr>
          <w:lang w:val="id-ID"/>
        </w:rPr>
        <mc:AlternateContent>
          <mc:Choice Requires="wps">
            <w:drawing>
              <wp:anchor distT="0" distB="0" distL="114300" distR="114300" simplePos="0" relativeHeight="251657372" behindDoc="0" locked="0" layoutInCell="1" allowOverlap="1" wp14:anchorId="6A7E15DB" wp14:editId="1DEA5871">
                <wp:simplePos x="0" y="0"/>
                <wp:positionH relativeFrom="column">
                  <wp:posOffset>104678</wp:posOffset>
                </wp:positionH>
                <wp:positionV relativeFrom="paragraph">
                  <wp:posOffset>2728839</wp:posOffset>
                </wp:positionV>
                <wp:extent cx="2302510" cy="859790"/>
                <wp:effectExtent l="0" t="0" r="0" b="0"/>
                <wp:wrapNone/>
                <wp:docPr id="548713511" name="Kotak Teks 548713511"/>
                <wp:cNvGraphicFramePr/>
                <a:graphic xmlns:a="http://schemas.openxmlformats.org/drawingml/2006/main">
                  <a:graphicData uri="http://schemas.microsoft.com/office/word/2010/wordprocessingShape">
                    <wps:wsp>
                      <wps:cNvSpPr txBox="1"/>
                      <wps:spPr>
                        <a:xfrm>
                          <a:off x="0" y="0"/>
                          <a:ext cx="2302510" cy="8597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D5EB13" w14:textId="6BF37B0D" w:rsidR="00787D45" w:rsidRPr="00E12AE2" w:rsidRDefault="00787D45" w:rsidP="00787D45">
                            <w:pPr>
                              <w:spacing w:after="0" w:line="168" w:lineRule="auto"/>
                              <w:rPr>
                                <w:color w:val="C68D08" w:themeColor="accent1" w:themeShade="BF"/>
                                <w:sz w:val="40"/>
                                <w:szCs w:val="40"/>
                              </w:rPr>
                            </w:pPr>
                            <w:r>
                              <w:rPr>
                                <w:color w:val="C68D08" w:themeColor="accent1" w:themeShade="BF"/>
                                <w:sz w:val="40"/>
                                <w:szCs w:val="40"/>
                              </w:rPr>
                              <w:t>ISTITHALAH</w:t>
                            </w:r>
                          </w:p>
                          <w:p w14:paraId="25A80142" w14:textId="7EAB7B04" w:rsidR="00787D45" w:rsidRPr="00FB5FBF" w:rsidRDefault="00787D45" w:rsidP="00787D45">
                            <w:pPr>
                              <w:snapToGrid w:val="0"/>
                              <w:spacing w:after="0" w:line="168" w:lineRule="auto"/>
                              <w:rPr>
                                <w:rFonts w:ascii="Dubai" w:hAnsi="Dubai" w:cs="Dubai"/>
                                <w:color w:val="743C08" w:themeColor="accent3"/>
                                <w:sz w:val="44"/>
                                <w:szCs w:val="44"/>
                              </w:rPr>
                            </w:pPr>
                            <w:r>
                              <w:rPr>
                                <w:rFonts w:ascii="Dubai" w:eastAsia="MS Mincho" w:hAnsi="Dubai" w:cs="Dubai" w:hint="cs"/>
                                <w:color w:val="743C08" w:themeColor="accent3"/>
                                <w:sz w:val="48"/>
                                <w:szCs w:val="48"/>
                                <w:rtl/>
                              </w:rPr>
                              <w:t>الإستطالة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7E15DB" id="Kotak Teks 548713511" o:spid="_x0000_s1437" type="#_x0000_t202" style="position:absolute;margin-left:8.25pt;margin-top:214.85pt;width:181.3pt;height:67.7pt;z-index:2516573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" filled="f" stroked="f">
                <v:textbox>
                  <w:txbxContent>
                    <w:p w14:paraId="2CD5EB13" w14:textId="6BF37B0D" w:rsidR="00787D45" w:rsidRPr="00E12AE2" w:rsidRDefault="00787D45" w:rsidP="00787D45">
                      <w:pPr>
                        <w:spacing w:after="0" w:line="168" w:lineRule="auto"/>
                        <w:rPr>
                          <w:color w:val="C68D08" w:themeColor="accent1" w:themeShade="BF"/>
                          <w:sz w:val="40"/>
                          <w:szCs w:val="40"/>
                        </w:rPr>
                      </w:pPr>
                      <w:r>
                        <w:rPr>
                          <w:color w:val="C68D08" w:themeColor="accent1" w:themeShade="BF"/>
                          <w:sz w:val="40"/>
                          <w:szCs w:val="40"/>
                        </w:rPr>
                        <w:t>ISTITHALAH</w:t>
                      </w:r>
                    </w:p>
                    <w:p w14:paraId="25A80142" w14:textId="7EAB7B04" w:rsidR="00787D45" w:rsidRPr="00FB5FBF" w:rsidRDefault="00787D45" w:rsidP="00787D45">
                      <w:pPr>
                        <w:snapToGrid w:val="0"/>
                        <w:spacing w:after="0" w:line="168" w:lineRule="auto"/>
                        <w:rPr>
                          <w:rFonts w:ascii="Dubai" w:hAnsi="Dubai" w:cs="Dubai"/>
                          <w:color w:val="743C08" w:themeColor="accent3"/>
                          <w:sz w:val="44"/>
                          <w:szCs w:val="44"/>
                        </w:rPr>
                      </w:pPr>
                      <w:r>
                        <w:rPr>
                          <w:rFonts w:ascii="Dubai" w:eastAsia="MS Mincho" w:hAnsi="Dubai" w:cs="Dubai" w:hint="cs"/>
                          <w:color w:val="743C08" w:themeColor="accent3"/>
                          <w:sz w:val="48"/>
                          <w:szCs w:val="48"/>
                          <w:rtl/>
                        </w:rPr>
                        <w:t>الإستطالة</w:t>
                      </w:r>
                    </w:p>
                  </w:txbxContent>
                </v:textbox>
              </v:shape>
            </w:pict>
          </mc:Fallback>
        </mc:AlternateContent>
      </w:r>
      <w:r w:rsidR="00787D45">
        <w:rPr>
          <w:lang w:val="id-ID"/>
        </w:rPr>
        <mc:AlternateContent>
          <mc:Choice Requires="wps">
            <w:drawing>
              <wp:anchor distT="0" distB="0" distL="114300" distR="114300" simplePos="0" relativeHeight="251657371" behindDoc="0" locked="0" layoutInCell="1" allowOverlap="1" wp14:anchorId="19BAA8E9" wp14:editId="158B5937">
                <wp:simplePos x="0" y="0"/>
                <wp:positionH relativeFrom="margin">
                  <wp:posOffset>-6350</wp:posOffset>
                </wp:positionH>
                <wp:positionV relativeFrom="paragraph">
                  <wp:posOffset>2596515</wp:posOffset>
                </wp:positionV>
                <wp:extent cx="4414520" cy="2467610"/>
                <wp:effectExtent l="0" t="0" r="5080" b="8890"/>
                <wp:wrapNone/>
                <wp:docPr id="48311362" name="Persegi Panjang 48311362"/>
                <wp:cNvGraphicFramePr/>
                <a:graphic xmlns:a="http://schemas.openxmlformats.org/drawingml/2006/main">
                  <a:graphicData uri="http://schemas.microsoft.com/office/word/2010/wordprocessingShape">
                    <wps:wsp>
                      <wps:cNvSpPr/>
                      <wps:spPr>
                        <a:xfrm rot="10800000">
                          <a:off x="0" y="0"/>
                          <a:ext cx="4414520" cy="2467610"/>
                        </a:xfrm>
                        <a:prstGeom prst="rect">
                          <a:avLst/>
                        </a:prstGeom>
                        <a:solidFill>
                          <a:srgbClr val="FDEAB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7639F15" w14:textId="77777777" w:rsidR="00787D45" w:rsidRDefault="00787D45" w:rsidP="00787D4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BAA8E9" id="Persegi Panjang 48311362" o:spid="_x0000_s1438" style="position:absolute;margin-left:-.5pt;margin-top:204.45pt;width:347.6pt;height:194.3pt;rotation:180;z-index:251657371;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" fillcolor="#fdeabc" stroked="f" strokeweight="1pt">
                <v:textbox>
                  <w:txbxContent>
                    <w:p w14:paraId="67639F15" w14:textId="77777777" w:rsidR="00787D45" w:rsidRDefault="00787D45" w:rsidP="00787D45">
                      <w:pPr>
                        <w:jc w:val="center"/>
                      </w:pPr>
                    </w:p>
                  </w:txbxContent>
                </v:textbox>
                <w10:wrap anchorx="margin"/>
              </v:rect>
            </w:pict>
          </mc:Fallback>
        </mc:AlternateContent>
      </w:r>
      <w:r w:rsidR="00787D45">
        <w:rPr>
          <w:lang w:val="id-ID"/>
        </w:rPr>
        <mc:AlternateContent>
          <mc:Choice Requires="wps">
            <w:drawing>
              <wp:anchor distT="0" distB="0" distL="114300" distR="114300" simplePos="0" relativeHeight="251657368" behindDoc="0" locked="0" layoutInCell="1" allowOverlap="1" wp14:anchorId="0F3F61EB" wp14:editId="3D0EE4A0">
                <wp:simplePos x="0" y="0"/>
                <wp:positionH relativeFrom="margin">
                  <wp:align>right</wp:align>
                </wp:positionH>
                <wp:positionV relativeFrom="paragraph">
                  <wp:posOffset>0</wp:posOffset>
                </wp:positionV>
                <wp:extent cx="4414520" cy="2467708"/>
                <wp:effectExtent l="0" t="0" r="5080" b="8890"/>
                <wp:wrapNone/>
                <wp:docPr id="2061300264" name="Persegi Panjang 2061300264"/>
                <wp:cNvGraphicFramePr/>
                <a:graphic xmlns:a="http://schemas.openxmlformats.org/drawingml/2006/main">
                  <a:graphicData uri="http://schemas.microsoft.com/office/word/2010/wordprocessingShape">
                    <wps:wsp>
                      <wps:cNvSpPr/>
                      <wps:spPr>
                        <a:xfrm rot="10800000">
                          <a:off x="0" y="0"/>
                          <a:ext cx="4414520" cy="2467708"/>
                        </a:xfrm>
                        <a:prstGeom prst="rect">
                          <a:avLst/>
                        </a:prstGeom>
                        <a:solidFill>
                          <a:srgbClr val="FDEAB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E5A475" w14:textId="77777777" w:rsidR="000F1879" w:rsidRDefault="000F1879" w:rsidP="00477B6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3F61EB" id="Persegi Panjang 2061300264" o:spid="_x0000_s1439" style="position:absolute;margin-left:296.4pt;margin-top:0;width:347.6pt;height:194.3pt;rotation:180;z-index:2516573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" fillcolor="#fdeabc" stroked="f" strokeweight="1pt">
                <v:textbox>
                  <w:txbxContent>
                    <w:p w14:paraId="6FE5A475" w14:textId="77777777" w:rsidR="000F1879" w:rsidRDefault="000F1879" w:rsidP="00477B6F">
                      <w:pPr>
                        <w:jc w:val="center"/>
                      </w:pPr>
                    </w:p>
                  </w:txbxContent>
                </v:textbox>
                <w10:wrap anchorx="margin"/>
              </v:rect>
            </w:pict>
          </mc:Fallback>
        </mc:AlternateContent>
      </w:r>
      <w:r w:rsidR="00787D45">
        <w:rPr>
          <w:lang w:val="id-ID"/>
        </w:rPr>
        <mc:AlternateContent>
          <mc:Choice Requires="wps">
            <w:drawing>
              <wp:anchor distT="0" distB="0" distL="114300" distR="114300" simplePos="0" relativeHeight="251657369" behindDoc="0" locked="0" layoutInCell="1" allowOverlap="1" wp14:anchorId="62EB5582" wp14:editId="7F65B2C0">
                <wp:simplePos x="0" y="0"/>
                <wp:positionH relativeFrom="column">
                  <wp:posOffset>2039816</wp:posOffset>
                </wp:positionH>
                <wp:positionV relativeFrom="paragraph">
                  <wp:posOffset>97341</wp:posOffset>
                </wp:positionV>
                <wp:extent cx="2303008" cy="859848"/>
                <wp:effectExtent l="0" t="0" r="0" b="0"/>
                <wp:wrapNone/>
                <wp:docPr id="152036501" name="Kotak Teks 152036501"/>
                <wp:cNvGraphicFramePr/>
                <a:graphic xmlns:a="http://schemas.openxmlformats.org/drawingml/2006/main">
                  <a:graphicData uri="http://schemas.microsoft.com/office/word/2010/wordprocessingShape">
                    <wps:wsp>
                      <wps:cNvSpPr txBox="1"/>
                      <wps:spPr>
                        <a:xfrm>
                          <a:off x="0" y="0"/>
                          <a:ext cx="2303008" cy="85984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F39BF3" w14:textId="1482F20B" w:rsidR="000F1879" w:rsidRPr="00E12AE2" w:rsidRDefault="009A3847" w:rsidP="00477B6F">
                            <w:pPr>
                              <w:spacing w:after="0" w:line="168" w:lineRule="auto"/>
                              <w:jc w:val="right"/>
                              <w:rPr>
                                <w:color w:val="C68D08" w:themeColor="accent1" w:themeShade="BF"/>
                                <w:sz w:val="40"/>
                                <w:szCs w:val="40"/>
                              </w:rPr>
                            </w:pPr>
                            <w:r>
                              <w:rPr>
                                <w:color w:val="C68D08" w:themeColor="accent1" w:themeShade="BF"/>
                                <w:sz w:val="40"/>
                                <w:szCs w:val="40"/>
                              </w:rPr>
                              <w:t>AT TAFASSYI</w:t>
                            </w:r>
                          </w:p>
                          <w:p w14:paraId="22B28E8C" w14:textId="5C98A98F" w:rsidR="000F1879" w:rsidRPr="00FB5FBF" w:rsidRDefault="000F1879" w:rsidP="00477B6F">
                            <w:pPr>
                              <w:snapToGrid w:val="0"/>
                              <w:spacing w:after="0" w:line="168" w:lineRule="auto"/>
                              <w:jc w:val="right"/>
                              <w:rPr>
                                <w:rFonts w:ascii="Dubai" w:hAnsi="Dubai" w:cs="Dubai"/>
                                <w:color w:val="743C08" w:themeColor="accent3"/>
                                <w:sz w:val="44"/>
                                <w:szCs w:val="44"/>
                              </w:rPr>
                            </w:pPr>
                            <w:r>
                              <w:rPr>
                                <w:rFonts w:ascii="Dubai" w:eastAsia="MS Mincho" w:hAnsi="Dubai" w:cs="Dubai" w:hint="cs"/>
                                <w:color w:val="743C08" w:themeColor="accent3"/>
                                <w:sz w:val="48"/>
                                <w:szCs w:val="48"/>
                                <w:rtl/>
                              </w:rPr>
                              <w:t>ال</w:t>
                            </w:r>
                            <w:r w:rsidR="00FA3D57">
                              <w:rPr>
                                <w:rFonts w:ascii="Dubai" w:eastAsia="MS Mincho" w:hAnsi="Dubai" w:cs="Dubai" w:hint="cs"/>
                                <w:color w:val="743C08" w:themeColor="accent3"/>
                                <w:sz w:val="48"/>
                                <w:szCs w:val="48"/>
                                <w:rtl/>
                              </w:rPr>
                              <w:t>تفش</w:t>
                            </w:r>
                            <w:r w:rsidR="00BA5A2E">
                              <w:rPr>
                                <w:rFonts w:ascii="Dubai" w:eastAsia="MS Mincho" w:hAnsi="Dubai" w:cs="Dubai" w:hint="cs"/>
                                <w:color w:val="743C08" w:themeColor="accent3"/>
                                <w:sz w:val="48"/>
                                <w:szCs w:val="48"/>
                                <w:rtl/>
                              </w:rPr>
                              <w:t>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EB5582" id="Kotak Teks 152036501" o:spid="_x0000_s1440" type="#_x0000_t202" style="position:absolute;margin-left:160.6pt;margin-top:7.65pt;width:181.35pt;height:67.7pt;z-index:2516573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" filled="f" stroked="f">
                <v:textbox>
                  <w:txbxContent>
                    <w:p w14:paraId="3EF39BF3" w14:textId="1482F20B" w:rsidR="000F1879" w:rsidRPr="00E12AE2" w:rsidRDefault="009A3847" w:rsidP="00477B6F">
                      <w:pPr>
                        <w:spacing w:after="0" w:line="168" w:lineRule="auto"/>
                        <w:jc w:val="right"/>
                        <w:rPr>
                          <w:color w:val="C68D08" w:themeColor="accent1" w:themeShade="BF"/>
                          <w:sz w:val="40"/>
                          <w:szCs w:val="40"/>
                        </w:rPr>
                      </w:pPr>
                      <w:r>
                        <w:rPr>
                          <w:color w:val="C68D08" w:themeColor="accent1" w:themeShade="BF"/>
                          <w:sz w:val="40"/>
                          <w:szCs w:val="40"/>
                        </w:rPr>
                        <w:t>AT TAFASSYI</w:t>
                      </w:r>
                    </w:p>
                    <w:p w14:paraId="22B28E8C" w14:textId="5C98A98F" w:rsidR="000F1879" w:rsidRPr="00FB5FBF" w:rsidRDefault="000F1879" w:rsidP="00477B6F">
                      <w:pPr>
                        <w:snapToGrid w:val="0"/>
                        <w:spacing w:after="0" w:line="168" w:lineRule="auto"/>
                        <w:jc w:val="right"/>
                        <w:rPr>
                          <w:rFonts w:ascii="Dubai" w:hAnsi="Dubai" w:cs="Dubai"/>
                          <w:color w:val="743C08" w:themeColor="accent3"/>
                          <w:sz w:val="44"/>
                          <w:szCs w:val="44"/>
                        </w:rPr>
                      </w:pPr>
                      <w:r>
                        <w:rPr>
                          <w:rFonts w:ascii="Dubai" w:eastAsia="MS Mincho" w:hAnsi="Dubai" w:cs="Dubai" w:hint="cs"/>
                          <w:color w:val="743C08" w:themeColor="accent3"/>
                          <w:sz w:val="48"/>
                          <w:szCs w:val="48"/>
                          <w:rtl/>
                        </w:rPr>
                        <w:t>ال</w:t>
                      </w:r>
                      <w:r w:rsidR="00FA3D57">
                        <w:rPr>
                          <w:rFonts w:ascii="Dubai" w:eastAsia="MS Mincho" w:hAnsi="Dubai" w:cs="Dubai" w:hint="cs"/>
                          <w:color w:val="743C08" w:themeColor="accent3"/>
                          <w:sz w:val="48"/>
                          <w:szCs w:val="48"/>
                          <w:rtl/>
                        </w:rPr>
                        <w:t>تفش</w:t>
                      </w:r>
                      <w:r w:rsidR="00BA5A2E">
                        <w:rPr>
                          <w:rFonts w:ascii="Dubai" w:eastAsia="MS Mincho" w:hAnsi="Dubai" w:cs="Dubai" w:hint="cs"/>
                          <w:color w:val="743C08" w:themeColor="accent3"/>
                          <w:sz w:val="48"/>
                          <w:szCs w:val="48"/>
                          <w:rtl/>
                        </w:rPr>
                        <w:t>ي</w:t>
                      </w:r>
                    </w:p>
                  </w:txbxContent>
                </v:textbox>
              </v:shape>
            </w:pict>
          </mc:Fallback>
        </mc:AlternateContent>
      </w:r>
      <w:r w:rsidR="00787D45">
        <w:rPr>
          <w:lang w:val="id-ID"/>
        </w:rPr>
        <mc:AlternateContent>
          <mc:Choice Requires="wps">
            <w:drawing>
              <wp:anchor distT="0" distB="0" distL="114300" distR="114300" simplePos="0" relativeHeight="251657370" behindDoc="0" locked="0" layoutInCell="1" allowOverlap="1" wp14:anchorId="592BB1E3" wp14:editId="7B876DC7">
                <wp:simplePos x="0" y="0"/>
                <wp:positionH relativeFrom="column">
                  <wp:posOffset>83785</wp:posOffset>
                </wp:positionH>
                <wp:positionV relativeFrom="paragraph">
                  <wp:posOffset>850623</wp:posOffset>
                </wp:positionV>
                <wp:extent cx="4276725" cy="1701246"/>
                <wp:effectExtent l="0" t="0" r="0" b="0"/>
                <wp:wrapNone/>
                <wp:docPr id="96468040" name="Kotak Teks 96468040"/>
                <wp:cNvGraphicFramePr/>
                <a:graphic xmlns:a="http://schemas.openxmlformats.org/drawingml/2006/main">
                  <a:graphicData uri="http://schemas.microsoft.com/office/word/2010/wordprocessingShape">
                    <wps:wsp>
                      <wps:cNvSpPr txBox="1"/>
                      <wps:spPr>
                        <a:xfrm>
                          <a:off x="0" y="0"/>
                          <a:ext cx="4276725" cy="17012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BC2AC1" w14:textId="7F1AF360" w:rsidR="000F1879" w:rsidRDefault="00BA5A2E" w:rsidP="002E6216">
                            <w:pPr>
                              <w:pStyle w:val="NormalWeb"/>
                              <w:rPr>
                                <w:rFonts w:asciiTheme="minorHAnsi" w:eastAsia="MS Mincho" w:hAnsiTheme="minorHAnsi" w:cstheme="minorHAnsi"/>
                                <w:color w:val="404040" w:themeColor="text1" w:themeTint="BF"/>
                                <w:sz w:val="22"/>
                                <w:szCs w:val="22"/>
                              </w:rPr>
                            </w:pPr>
                            <w:r w:rsidRPr="002E6216">
                              <w:rPr>
                                <w:rFonts w:asciiTheme="minorHAnsi" w:eastAsia="MS Mincho" w:hAnsiTheme="minorHAnsi" w:cstheme="minorHAnsi"/>
                                <w:color w:val="404040" w:themeColor="text1" w:themeTint="BF"/>
                                <w:sz w:val="22"/>
                                <w:szCs w:val="22"/>
                              </w:rPr>
                              <w:t xml:space="preserve">Tafassyi </w:t>
                            </w:r>
                            <w:r w:rsidRPr="00BA5A2E">
                              <w:rPr>
                                <w:rFonts w:asciiTheme="minorHAnsi" w:eastAsia="MS Mincho" w:hAnsiTheme="minorHAnsi" w:cstheme="minorHAnsi"/>
                                <w:color w:val="404040" w:themeColor="text1" w:themeTint="BF"/>
                                <w:sz w:val="22"/>
                                <w:szCs w:val="22"/>
                              </w:rPr>
                              <w:t xml:space="preserve">berarti tersebar atau bertebaran. </w:t>
                            </w:r>
                            <w:r w:rsidR="00C36753">
                              <w:rPr>
                                <w:rFonts w:asciiTheme="minorHAnsi" w:eastAsia="MS Mincho" w:hAnsiTheme="minorHAnsi" w:cstheme="minorHAnsi"/>
                                <w:color w:val="404040" w:themeColor="text1" w:themeTint="BF"/>
                                <w:sz w:val="22"/>
                                <w:szCs w:val="22"/>
                              </w:rPr>
                              <w:t>S</w:t>
                            </w:r>
                            <w:r w:rsidR="001702A0">
                              <w:rPr>
                                <w:rFonts w:asciiTheme="minorHAnsi" w:eastAsia="MS Mincho" w:hAnsiTheme="minorHAnsi" w:cstheme="minorHAnsi"/>
                                <w:color w:val="404040" w:themeColor="text1" w:themeTint="BF"/>
                                <w:sz w:val="22"/>
                                <w:szCs w:val="22"/>
                              </w:rPr>
                              <w:t>ecara</w:t>
                            </w:r>
                            <w:r w:rsidR="00C36753">
                              <w:rPr>
                                <w:rFonts w:asciiTheme="minorHAnsi" w:eastAsia="MS Mincho" w:hAnsiTheme="minorHAnsi" w:cstheme="minorHAnsi"/>
                                <w:color w:val="404040" w:themeColor="text1" w:themeTint="BF"/>
                                <w:sz w:val="22"/>
                                <w:szCs w:val="22"/>
                              </w:rPr>
                              <w:t xml:space="preserve"> istilah adalah </w:t>
                            </w:r>
                            <w:r w:rsidR="009E453E" w:rsidRPr="002E6216">
                              <w:rPr>
                                <w:rFonts w:asciiTheme="minorHAnsi" w:eastAsia="MS Mincho" w:hAnsiTheme="minorHAnsi" w:cstheme="minorHAnsi"/>
                                <w:color w:val="404040" w:themeColor="text1" w:themeTint="BF"/>
                                <w:sz w:val="22"/>
                                <w:szCs w:val="22"/>
                              </w:rPr>
                              <w:t xml:space="preserve">menyebarnya angin di dalam mulut ketika mengucapkan suatu huruf tertentu. </w:t>
                            </w:r>
                          </w:p>
                          <w:p w14:paraId="0D88640D" w14:textId="4472FF5E" w:rsidR="00C36753" w:rsidRDefault="00C36753" w:rsidP="00C36753">
                            <w:pPr>
                              <w:pStyle w:val="NormalWeb"/>
                              <w:jc w:val="center"/>
                              <w:rPr>
                                <w:rFonts w:ascii="Cascadia Mono SemiLight" w:hAnsi="Cascadia Mono SemiLight" w:cs="Cascadia Mono SemiLight"/>
                                <w:color w:val="595959" w:themeColor="text1" w:themeTint="A6"/>
                              </w:rPr>
                            </w:pPr>
                            <w:r w:rsidRPr="00B23C5F">
                              <w:rPr>
                                <w:rFonts w:ascii="Cascadia Mono SemiLight" w:hAnsi="Cascadia Mono SemiLight" w:cs="Cascadia Mono SemiLight"/>
                                <w:color w:val="595959" w:themeColor="text1" w:themeTint="A6"/>
                                <w:rtl/>
                              </w:rPr>
                              <w:t>وَللتَّفَشِّـي الشِّـيْـنُ</w:t>
                            </w:r>
                          </w:p>
                          <w:p w14:paraId="5ADA305F" w14:textId="03071568" w:rsidR="00C36753" w:rsidRPr="002E6216" w:rsidRDefault="00CB2A50" w:rsidP="00C36753">
                            <w:pPr>
                              <w:pStyle w:val="NormalWeb"/>
                              <w:rPr>
                                <w:rFonts w:asciiTheme="minorHAnsi" w:eastAsia="MS Mincho" w:hAnsiTheme="minorHAnsi" w:cstheme="minorHAnsi"/>
                                <w:color w:val="404040" w:themeColor="text1" w:themeTint="BF"/>
                                <w:sz w:val="22"/>
                                <w:szCs w:val="22"/>
                                <w:rtl/>
                              </w:rPr>
                            </w:pPr>
                            <w:r w:rsidRPr="00CB2A50">
                              <w:rPr>
                                <w:rFonts w:asciiTheme="minorHAnsi" w:eastAsia="MS Mincho" w:hAnsiTheme="minorHAnsi" w:cstheme="minorHAnsi"/>
                                <w:color w:val="404040" w:themeColor="text1" w:themeTint="BF"/>
                                <w:sz w:val="22"/>
                                <w:szCs w:val="22"/>
                              </w:rPr>
                              <w:t>H</w:t>
                            </w:r>
                            <w:r w:rsidR="00C36753" w:rsidRPr="00CB2A50">
                              <w:rPr>
                                <w:rFonts w:asciiTheme="minorHAnsi" w:eastAsia="MS Mincho" w:hAnsiTheme="minorHAnsi" w:cstheme="minorHAnsi"/>
                                <w:color w:val="404040" w:themeColor="text1" w:themeTint="BF"/>
                                <w:sz w:val="22"/>
                                <w:szCs w:val="22"/>
                              </w:rPr>
                              <w:t>uruf</w:t>
                            </w:r>
                            <w:r w:rsidRPr="00CB2A50">
                              <w:rPr>
                                <w:rFonts w:asciiTheme="minorHAnsi" w:eastAsia="MS Mincho" w:hAnsiTheme="minorHAnsi" w:cstheme="minorHAnsi"/>
                                <w:color w:val="404040" w:themeColor="text1" w:themeTint="BF"/>
                                <w:sz w:val="22"/>
                                <w:szCs w:val="22"/>
                              </w:rPr>
                              <w:t xml:space="preserve"> Tafassyi adalah Syin</w:t>
                            </w:r>
                            <w:r w:rsidR="00787D45">
                              <w:rPr>
                                <w:rFonts w:asciiTheme="minorHAnsi" w:eastAsia="MS Mincho" w:hAnsiTheme="minorHAnsi" w:cstheme="minorHAnsi"/>
                                <w:color w:val="404040" w:themeColor="text1" w:themeTint="BF"/>
                                <w:sz w:val="22"/>
                                <w:szCs w:val="22"/>
                              </w:rPr>
                              <w:t>(</w:t>
                            </w:r>
                            <w:r w:rsidR="0074159E" w:rsidRPr="0074159E">
                              <w:rPr>
                                <w:rFonts w:ascii="Dubai" w:eastAsiaTheme="minorEastAsia" w:hAnsi="Dubai" w:cs="Dubai"/>
                                <w:color w:val="595959" w:themeColor="text1" w:themeTint="A6"/>
                                <w:rtl/>
                              </w:rPr>
                              <w:t>ش</w:t>
                            </w:r>
                            <w:r w:rsidR="00787D45">
                              <w:rPr>
                                <w:rFonts w:asciiTheme="minorHAnsi" w:eastAsia="MS Mincho" w:hAnsiTheme="minorHAnsi" w:cstheme="minorHAnsi"/>
                                <w:color w:val="404040" w:themeColor="text1" w:themeTint="BF"/>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2BB1E3" id="Kotak Teks 96468040" o:spid="_x0000_s1441" type="#_x0000_t202" style="position:absolute;margin-left:6.6pt;margin-top:67pt;width:336.75pt;height:133.95pt;z-index:2516573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" filled="f" stroked="f">
                <v:textbox>
                  <w:txbxContent>
                    <w:p w14:paraId="7BBC2AC1" w14:textId="7F1AF360" w:rsidR="000F1879" w:rsidRDefault="00BA5A2E" w:rsidP="002E6216">
                      <w:pPr>
                        <w:pStyle w:val="NormalWeb"/>
                        <w:rPr>
                          <w:rFonts w:asciiTheme="minorHAnsi" w:eastAsia="MS Mincho" w:hAnsiTheme="minorHAnsi" w:cstheme="minorHAnsi"/>
                          <w:color w:val="404040" w:themeColor="text1" w:themeTint="BF"/>
                          <w:sz w:val="22"/>
                          <w:szCs w:val="22"/>
                        </w:rPr>
                      </w:pPr>
                      <w:r w:rsidRPr="002E6216">
                        <w:rPr>
                          <w:rFonts w:asciiTheme="minorHAnsi" w:eastAsia="MS Mincho" w:hAnsiTheme="minorHAnsi" w:cstheme="minorHAnsi"/>
                          <w:color w:val="404040" w:themeColor="text1" w:themeTint="BF"/>
                          <w:sz w:val="22"/>
                          <w:szCs w:val="22"/>
                        </w:rPr>
                        <w:t xml:space="preserve">Tafassyi </w:t>
                      </w:r>
                      <w:r w:rsidRPr="00BA5A2E">
                        <w:rPr>
                          <w:rFonts w:asciiTheme="minorHAnsi" w:eastAsia="MS Mincho" w:hAnsiTheme="minorHAnsi" w:cstheme="minorHAnsi"/>
                          <w:color w:val="404040" w:themeColor="text1" w:themeTint="BF"/>
                          <w:sz w:val="22"/>
                          <w:szCs w:val="22"/>
                        </w:rPr>
                        <w:t xml:space="preserve">berarti tersebar atau bertebaran. </w:t>
                      </w:r>
                      <w:r w:rsidR="00C36753">
                        <w:rPr>
                          <w:rFonts w:asciiTheme="minorHAnsi" w:eastAsia="MS Mincho" w:hAnsiTheme="minorHAnsi" w:cstheme="minorHAnsi"/>
                          <w:color w:val="404040" w:themeColor="text1" w:themeTint="BF"/>
                          <w:sz w:val="22"/>
                          <w:szCs w:val="22"/>
                        </w:rPr>
                        <w:t>S</w:t>
                      </w:r>
                      <w:r w:rsidR="001702A0">
                        <w:rPr>
                          <w:rFonts w:asciiTheme="minorHAnsi" w:eastAsia="MS Mincho" w:hAnsiTheme="minorHAnsi" w:cstheme="minorHAnsi"/>
                          <w:color w:val="404040" w:themeColor="text1" w:themeTint="BF"/>
                          <w:sz w:val="22"/>
                          <w:szCs w:val="22"/>
                        </w:rPr>
                        <w:t>ecara</w:t>
                      </w:r>
                      <w:r w:rsidR="00C36753">
                        <w:rPr>
                          <w:rFonts w:asciiTheme="minorHAnsi" w:eastAsia="MS Mincho" w:hAnsiTheme="minorHAnsi" w:cstheme="minorHAnsi"/>
                          <w:color w:val="404040" w:themeColor="text1" w:themeTint="BF"/>
                          <w:sz w:val="22"/>
                          <w:szCs w:val="22"/>
                        </w:rPr>
                        <w:t xml:space="preserve"> istilah adalah </w:t>
                      </w:r>
                      <w:r w:rsidR="009E453E" w:rsidRPr="002E6216">
                        <w:rPr>
                          <w:rFonts w:asciiTheme="minorHAnsi" w:eastAsia="MS Mincho" w:hAnsiTheme="minorHAnsi" w:cstheme="minorHAnsi"/>
                          <w:color w:val="404040" w:themeColor="text1" w:themeTint="BF"/>
                          <w:sz w:val="22"/>
                          <w:szCs w:val="22"/>
                        </w:rPr>
                        <w:t xml:space="preserve">menyebarnya angin di dalam mulut ketika mengucapkan suatu huruf tertentu. </w:t>
                      </w:r>
                    </w:p>
                    <w:p w14:paraId="0D88640D" w14:textId="4472FF5E" w:rsidR="00C36753" w:rsidRDefault="00C36753" w:rsidP="00C36753">
                      <w:pPr>
                        <w:pStyle w:val="NormalWeb"/>
                        <w:jc w:val="center"/>
                        <w:rPr>
                          <w:rFonts w:ascii="Cascadia Mono SemiLight" w:hAnsi="Cascadia Mono SemiLight" w:cs="Cascadia Mono SemiLight"/>
                          <w:color w:val="595959" w:themeColor="text1" w:themeTint="A6"/>
                        </w:rPr>
                      </w:pPr>
                      <w:r w:rsidRPr="00B23C5F">
                        <w:rPr>
                          <w:rFonts w:ascii="Cascadia Mono SemiLight" w:hAnsi="Cascadia Mono SemiLight" w:cs="Cascadia Mono SemiLight"/>
                          <w:color w:val="595959" w:themeColor="text1" w:themeTint="A6"/>
                          <w:rtl/>
                        </w:rPr>
                        <w:t>وَللتَّفَشِّـي الشِّـيْـنُ</w:t>
                      </w:r>
                    </w:p>
                    <w:p w14:paraId="5ADA305F" w14:textId="03071568" w:rsidR="00C36753" w:rsidRPr="002E6216" w:rsidRDefault="00CB2A50" w:rsidP="00C36753">
                      <w:pPr>
                        <w:pStyle w:val="NormalWeb"/>
                        <w:rPr>
                          <w:rFonts w:asciiTheme="minorHAnsi" w:eastAsia="MS Mincho" w:hAnsiTheme="minorHAnsi" w:cstheme="minorHAnsi"/>
                          <w:color w:val="404040" w:themeColor="text1" w:themeTint="BF"/>
                          <w:sz w:val="22"/>
                          <w:szCs w:val="22"/>
                          <w:rtl/>
                        </w:rPr>
                      </w:pPr>
                      <w:r w:rsidRPr="00CB2A50">
                        <w:rPr>
                          <w:rFonts w:asciiTheme="minorHAnsi" w:eastAsia="MS Mincho" w:hAnsiTheme="minorHAnsi" w:cstheme="minorHAnsi"/>
                          <w:color w:val="404040" w:themeColor="text1" w:themeTint="BF"/>
                          <w:sz w:val="22"/>
                          <w:szCs w:val="22"/>
                        </w:rPr>
                        <w:t>H</w:t>
                      </w:r>
                      <w:r w:rsidR="00C36753" w:rsidRPr="00CB2A50">
                        <w:rPr>
                          <w:rFonts w:asciiTheme="minorHAnsi" w:eastAsia="MS Mincho" w:hAnsiTheme="minorHAnsi" w:cstheme="minorHAnsi"/>
                          <w:color w:val="404040" w:themeColor="text1" w:themeTint="BF"/>
                          <w:sz w:val="22"/>
                          <w:szCs w:val="22"/>
                        </w:rPr>
                        <w:t>uruf</w:t>
                      </w:r>
                      <w:r w:rsidRPr="00CB2A50">
                        <w:rPr>
                          <w:rFonts w:asciiTheme="minorHAnsi" w:eastAsia="MS Mincho" w:hAnsiTheme="minorHAnsi" w:cstheme="minorHAnsi"/>
                          <w:color w:val="404040" w:themeColor="text1" w:themeTint="BF"/>
                          <w:sz w:val="22"/>
                          <w:szCs w:val="22"/>
                        </w:rPr>
                        <w:t xml:space="preserve"> Tafassyi adalah Syin</w:t>
                      </w:r>
                      <w:r w:rsidR="00787D45">
                        <w:rPr>
                          <w:rFonts w:asciiTheme="minorHAnsi" w:eastAsia="MS Mincho" w:hAnsiTheme="minorHAnsi" w:cstheme="minorHAnsi"/>
                          <w:color w:val="404040" w:themeColor="text1" w:themeTint="BF"/>
                          <w:sz w:val="22"/>
                          <w:szCs w:val="22"/>
                        </w:rPr>
                        <w:t>(</w:t>
                      </w:r>
                      <w:r w:rsidR="0074159E" w:rsidRPr="0074159E">
                        <w:rPr>
                          <w:rFonts w:ascii="Dubai" w:eastAsiaTheme="minorEastAsia" w:hAnsi="Dubai" w:cs="Dubai"/>
                          <w:color w:val="595959" w:themeColor="text1" w:themeTint="A6"/>
                          <w:rtl/>
                        </w:rPr>
                        <w:t>ش</w:t>
                      </w:r>
                      <w:r w:rsidR="00787D45">
                        <w:rPr>
                          <w:rFonts w:asciiTheme="minorHAnsi" w:eastAsia="MS Mincho" w:hAnsiTheme="minorHAnsi" w:cstheme="minorHAnsi"/>
                          <w:color w:val="404040" w:themeColor="text1" w:themeTint="BF"/>
                          <w:sz w:val="22"/>
                          <w:szCs w:val="22"/>
                        </w:rPr>
                        <w:t>).</w:t>
                      </w:r>
                    </w:p>
                  </w:txbxContent>
                </v:textbox>
              </v:shape>
            </w:pict>
          </mc:Fallback>
        </mc:AlternateContent>
      </w:r>
      <w:r w:rsidR="00FD3FBC" w:rsidRPr="007708E4">
        <w:rPr>
          <w:lang w:val="id-ID"/>
        </w:rPr>
        <w:br w:type="page"/>
      </w:r>
    </w:p>
    <w:p w14:paraId="1B87C02C" w14:textId="17ED19CD" w:rsidR="00194351" w:rsidRDefault="00194351" w:rsidP="00535E2D">
      <w:pPr>
        <w:rPr>
          <w:lang w:val="id-ID"/>
        </w:rPr>
      </w:pPr>
      <w:r>
        <w:rPr>
          <w:lang w:val="id-ID"/>
        </w:rPr>
        <w:lastRenderedPageBreak/>
        <mc:AlternateContent>
          <mc:Choice Requires="wps">
            <w:drawing>
              <wp:anchor distT="0" distB="0" distL="114300" distR="114300" simplePos="0" relativeHeight="251657374" behindDoc="0" locked="0" layoutInCell="1" allowOverlap="1" wp14:anchorId="50B0CAA9" wp14:editId="05188580">
                <wp:simplePos x="0" y="0"/>
                <wp:positionH relativeFrom="margin">
                  <wp:posOffset>-1211580</wp:posOffset>
                </wp:positionH>
                <wp:positionV relativeFrom="paragraph">
                  <wp:posOffset>-261976</wp:posOffset>
                </wp:positionV>
                <wp:extent cx="6836521" cy="1362395"/>
                <wp:effectExtent l="0" t="0" r="0" b="9525"/>
                <wp:wrapNone/>
                <wp:docPr id="965881629" name="Kotak Teks 965881629"/>
                <wp:cNvGraphicFramePr/>
                <a:graphic xmlns:a="http://schemas.openxmlformats.org/drawingml/2006/main">
                  <a:graphicData uri="http://schemas.microsoft.com/office/word/2010/wordprocessingShape">
                    <wps:wsp>
                      <wps:cNvSpPr txBox="1"/>
                      <wps:spPr>
                        <a:xfrm>
                          <a:off x="0" y="0"/>
                          <a:ext cx="6836521" cy="13623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84FEA2" w14:textId="04A1BD3C" w:rsidR="003F3FB8" w:rsidRPr="00F0264E" w:rsidRDefault="003F3FB8" w:rsidP="009609E1">
                            <w:pPr>
                              <w:spacing w:line="168" w:lineRule="auto"/>
                              <w:jc w:val="center"/>
                              <w:rPr>
                                <w:b/>
                                <w:bCs/>
                                <w:color w:val="595959" w:themeColor="text1" w:themeTint="A6"/>
                                <w:sz w:val="106"/>
                                <w:szCs w:val="106"/>
                                <w:rPrChange w:id="37" w:author="Lenovo Legion" w:date="2023-10-16T06:08:00Z">
                                  <w:rPr>
                                    <w:b/>
                                    <w:bCs/>
                                    <w:color w:val="595959" w:themeColor="text1" w:themeTint="A6"/>
                                    <w:sz w:val="96"/>
                                    <w:szCs w:val="96"/>
                                  </w:rPr>
                                </w:rPrChange>
                              </w:rPr>
                            </w:pPr>
                            <w:r w:rsidRPr="00F0264E">
                              <w:rPr>
                                <w:b/>
                                <w:bCs/>
                                <w:color w:val="F6B61E" w:themeColor="accent1"/>
                                <w:sz w:val="106"/>
                                <w:szCs w:val="106"/>
                                <w:rPrChange w:id="38" w:author="Lenovo Legion" w:date="2023-10-16T06:08:00Z">
                                  <w:rPr>
                                    <w:b/>
                                    <w:bCs/>
                                    <w:color w:val="F6B61E" w:themeColor="accent1"/>
                                    <w:sz w:val="96"/>
                                    <w:szCs w:val="96"/>
                                  </w:rPr>
                                </w:rPrChange>
                              </w:rPr>
                              <w:t>RA</w:t>
                            </w:r>
                            <w:r w:rsidRPr="00F0264E">
                              <w:rPr>
                                <w:b/>
                                <w:bCs/>
                                <w:color w:val="595959" w:themeColor="text1" w:themeTint="A6"/>
                                <w:sz w:val="106"/>
                                <w:szCs w:val="106"/>
                                <w:rPrChange w:id="39" w:author="Lenovo Legion" w:date="2023-10-16T06:08:00Z">
                                  <w:rPr>
                                    <w:b/>
                                    <w:bCs/>
                                    <w:color w:val="595959" w:themeColor="text1" w:themeTint="A6"/>
                                    <w:sz w:val="96"/>
                                    <w:szCs w:val="96"/>
                                  </w:rPr>
                                </w:rPrChange>
                              </w:rPr>
                              <w:t>NGKUMAN</w:t>
                            </w:r>
                          </w:p>
                          <w:p w14:paraId="689D039B" w14:textId="044A5007" w:rsidR="00247331" w:rsidRPr="00816DC8" w:rsidRDefault="00247331" w:rsidP="009609E1">
                            <w:pPr>
                              <w:spacing w:after="0" w:line="168" w:lineRule="auto"/>
                              <w:jc w:val="center"/>
                              <w:rPr>
                                <w:b/>
                                <w:bCs/>
                                <w:color w:val="595959" w:themeColor="text1" w:themeTint="A6"/>
                                <w:sz w:val="32"/>
                                <w:szCs w:val="32"/>
                                <w:rPrChange w:id="40" w:author="Lenovo Legion" w:date="2023-10-16T06:07:00Z">
                                  <w:rPr>
                                    <w:b/>
                                    <w:bCs/>
                                    <w:color w:val="595959" w:themeColor="text1" w:themeTint="A6"/>
                                    <w:sz w:val="28"/>
                                    <w:szCs w:val="28"/>
                                  </w:rPr>
                                </w:rPrChange>
                              </w:rPr>
                            </w:pPr>
                            <w:r w:rsidRPr="00816DC8">
                              <w:rPr>
                                <w:b/>
                                <w:bCs/>
                                <w:color w:val="595959" w:themeColor="text1" w:themeTint="A6"/>
                                <w:sz w:val="32"/>
                                <w:szCs w:val="32"/>
                                <w:rPrChange w:id="41" w:author="Lenovo Legion" w:date="2023-10-16T06:07:00Z">
                                  <w:rPr>
                                    <w:b/>
                                    <w:bCs/>
                                    <w:color w:val="595959" w:themeColor="text1" w:themeTint="A6"/>
                                    <w:sz w:val="28"/>
                                    <w:szCs w:val="28"/>
                                  </w:rPr>
                                </w:rPrChange>
                              </w:rPr>
                              <w:t xml:space="preserve">BAB </w:t>
                            </w:r>
                            <w:r w:rsidR="009609E1" w:rsidRPr="00816DC8">
                              <w:rPr>
                                <w:b/>
                                <w:bCs/>
                                <w:color w:val="595959" w:themeColor="text1" w:themeTint="A6"/>
                                <w:sz w:val="32"/>
                                <w:szCs w:val="32"/>
                                <w:rPrChange w:id="42" w:author="Lenovo Legion" w:date="2023-10-16T06:07:00Z">
                                  <w:rPr>
                                    <w:b/>
                                    <w:bCs/>
                                    <w:color w:val="595959" w:themeColor="text1" w:themeTint="A6"/>
                                    <w:sz w:val="28"/>
                                    <w:szCs w:val="28"/>
                                  </w:rPr>
                                </w:rPrChange>
                              </w:rPr>
                              <w:t>SIFATUL HU</w:t>
                            </w:r>
                            <w:r w:rsidR="009609E1" w:rsidRPr="00816DC8">
                              <w:rPr>
                                <w:b/>
                                <w:bCs/>
                                <w:color w:val="F6B61E" w:themeColor="accent1"/>
                                <w:sz w:val="32"/>
                                <w:szCs w:val="32"/>
                                <w:rPrChange w:id="43" w:author="Lenovo Legion" w:date="2023-10-16T06:07:00Z">
                                  <w:rPr>
                                    <w:b/>
                                    <w:bCs/>
                                    <w:color w:val="F6B61E" w:themeColor="accent1"/>
                                    <w:sz w:val="28"/>
                                    <w:szCs w:val="28"/>
                                  </w:rPr>
                                </w:rPrChange>
                              </w:rPr>
                              <w:t>RUF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0CAA9" id="Kotak Teks 965881629" o:spid="_x0000_s1442" type="#_x0000_t202" style="position:absolute;margin-left:-95.4pt;margin-top:-20.65pt;width:538.3pt;height:107.3pt;z-index:2516573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" filled="f" stroked="f">
                <v:textbox>
                  <w:txbxContent>
                    <w:p w14:paraId="4184FEA2" w14:textId="04A1BD3C" w:rsidR="003F3FB8" w:rsidRPr="00F0264E" w:rsidRDefault="003F3FB8" w:rsidP="009609E1">
                      <w:pPr>
                        <w:spacing w:line="168" w:lineRule="auto"/>
                        <w:jc w:val="center"/>
                        <w:rPr>
                          <w:b/>
                          <w:bCs/>
                          <w:color w:val="595959" w:themeColor="text1" w:themeTint="A6"/>
                          <w:sz w:val="106"/>
                          <w:szCs w:val="106"/>
                          <w:rPrChange w:id="44" w:author="Lenovo Legion" w:date="2023-10-16T06:08:00Z">
                            <w:rPr>
                              <w:b/>
                              <w:bCs/>
                              <w:color w:val="595959" w:themeColor="text1" w:themeTint="A6"/>
                              <w:sz w:val="96"/>
                              <w:szCs w:val="96"/>
                            </w:rPr>
                          </w:rPrChange>
                        </w:rPr>
                      </w:pPr>
                      <w:r w:rsidRPr="00F0264E">
                        <w:rPr>
                          <w:b/>
                          <w:bCs/>
                          <w:color w:val="F6B61E" w:themeColor="accent1"/>
                          <w:sz w:val="106"/>
                          <w:szCs w:val="106"/>
                          <w:rPrChange w:id="45" w:author="Lenovo Legion" w:date="2023-10-16T06:08:00Z">
                            <w:rPr>
                              <w:b/>
                              <w:bCs/>
                              <w:color w:val="F6B61E" w:themeColor="accent1"/>
                              <w:sz w:val="96"/>
                              <w:szCs w:val="96"/>
                            </w:rPr>
                          </w:rPrChange>
                        </w:rPr>
                        <w:t>RA</w:t>
                      </w:r>
                      <w:r w:rsidRPr="00F0264E">
                        <w:rPr>
                          <w:b/>
                          <w:bCs/>
                          <w:color w:val="595959" w:themeColor="text1" w:themeTint="A6"/>
                          <w:sz w:val="106"/>
                          <w:szCs w:val="106"/>
                          <w:rPrChange w:id="46" w:author="Lenovo Legion" w:date="2023-10-16T06:08:00Z">
                            <w:rPr>
                              <w:b/>
                              <w:bCs/>
                              <w:color w:val="595959" w:themeColor="text1" w:themeTint="A6"/>
                              <w:sz w:val="96"/>
                              <w:szCs w:val="96"/>
                            </w:rPr>
                          </w:rPrChange>
                        </w:rPr>
                        <w:t>NGKUMAN</w:t>
                      </w:r>
                    </w:p>
                    <w:p w14:paraId="689D039B" w14:textId="044A5007" w:rsidR="00247331" w:rsidRPr="00816DC8" w:rsidRDefault="00247331" w:rsidP="009609E1">
                      <w:pPr>
                        <w:spacing w:after="0" w:line="168" w:lineRule="auto"/>
                        <w:jc w:val="center"/>
                        <w:rPr>
                          <w:b/>
                          <w:bCs/>
                          <w:color w:val="595959" w:themeColor="text1" w:themeTint="A6"/>
                          <w:sz w:val="32"/>
                          <w:szCs w:val="32"/>
                          <w:rPrChange w:id="47" w:author="Lenovo Legion" w:date="2023-10-16T06:07:00Z">
                            <w:rPr>
                              <w:b/>
                              <w:bCs/>
                              <w:color w:val="595959" w:themeColor="text1" w:themeTint="A6"/>
                              <w:sz w:val="28"/>
                              <w:szCs w:val="28"/>
                            </w:rPr>
                          </w:rPrChange>
                        </w:rPr>
                      </w:pPr>
                      <w:r w:rsidRPr="00816DC8">
                        <w:rPr>
                          <w:b/>
                          <w:bCs/>
                          <w:color w:val="595959" w:themeColor="text1" w:themeTint="A6"/>
                          <w:sz w:val="32"/>
                          <w:szCs w:val="32"/>
                          <w:rPrChange w:id="48" w:author="Lenovo Legion" w:date="2023-10-16T06:07:00Z">
                            <w:rPr>
                              <w:b/>
                              <w:bCs/>
                              <w:color w:val="595959" w:themeColor="text1" w:themeTint="A6"/>
                              <w:sz w:val="28"/>
                              <w:szCs w:val="28"/>
                            </w:rPr>
                          </w:rPrChange>
                        </w:rPr>
                        <w:t xml:space="preserve">BAB </w:t>
                      </w:r>
                      <w:r w:rsidR="009609E1" w:rsidRPr="00816DC8">
                        <w:rPr>
                          <w:b/>
                          <w:bCs/>
                          <w:color w:val="595959" w:themeColor="text1" w:themeTint="A6"/>
                          <w:sz w:val="32"/>
                          <w:szCs w:val="32"/>
                          <w:rPrChange w:id="49" w:author="Lenovo Legion" w:date="2023-10-16T06:07:00Z">
                            <w:rPr>
                              <w:b/>
                              <w:bCs/>
                              <w:color w:val="595959" w:themeColor="text1" w:themeTint="A6"/>
                              <w:sz w:val="28"/>
                              <w:szCs w:val="28"/>
                            </w:rPr>
                          </w:rPrChange>
                        </w:rPr>
                        <w:t>SIFATUL HU</w:t>
                      </w:r>
                      <w:r w:rsidR="009609E1" w:rsidRPr="00816DC8">
                        <w:rPr>
                          <w:b/>
                          <w:bCs/>
                          <w:color w:val="F6B61E" w:themeColor="accent1"/>
                          <w:sz w:val="32"/>
                          <w:szCs w:val="32"/>
                          <w:rPrChange w:id="50" w:author="Lenovo Legion" w:date="2023-10-16T06:07:00Z">
                            <w:rPr>
                              <w:b/>
                              <w:bCs/>
                              <w:color w:val="F6B61E" w:themeColor="accent1"/>
                              <w:sz w:val="28"/>
                              <w:szCs w:val="28"/>
                            </w:rPr>
                          </w:rPrChange>
                        </w:rPr>
                        <w:t>RUF</w:t>
                      </w:r>
                    </w:p>
                  </w:txbxContent>
                </v:textbox>
                <w10:wrap anchorx="margin"/>
              </v:shape>
            </w:pict>
          </mc:Fallback>
        </mc:AlternateContent>
      </w:r>
    </w:p>
    <w:p w14:paraId="67951D23" w14:textId="344C3488" w:rsidR="00194351" w:rsidRDefault="00194351" w:rsidP="00535E2D">
      <w:pPr>
        <w:rPr>
          <w:lang w:val="id-ID"/>
        </w:rPr>
      </w:pPr>
    </w:p>
    <w:p w14:paraId="3022FAD8" w14:textId="77777777" w:rsidR="00194351" w:rsidRDefault="00194351" w:rsidP="00535E2D">
      <w:pPr>
        <w:rPr>
          <w:lang w:val="id-ID"/>
        </w:rPr>
      </w:pPr>
    </w:p>
    <w:p w14:paraId="505ABE5C" w14:textId="23E3DD38" w:rsidR="00194351" w:rsidDel="00581DDD" w:rsidRDefault="00194351" w:rsidP="00535E2D">
      <w:pPr>
        <w:rPr>
          <w:del w:id="51" w:author="Lenovo Legion" w:date="2023-10-16T06:35:00Z"/>
          <w:lang w:val="id-ID"/>
        </w:rPr>
      </w:pPr>
    </w:p>
    <w:p w14:paraId="747FC908" w14:textId="1917A4F1" w:rsidR="00832F53" w:rsidRPr="007708E4" w:rsidRDefault="005A10AC" w:rsidP="00535E2D">
      <w:r w:rsidRPr="007708E4">
        <mc:AlternateContent>
          <mc:Choice Requires="wps">
            <w:drawing>
              <wp:anchor distT="0" distB="0" distL="114300" distR="114300" simplePos="0" relativeHeight="251680934" behindDoc="0" locked="0" layoutInCell="1" allowOverlap="1" wp14:anchorId="46BF024B" wp14:editId="18D48BCF">
                <wp:simplePos x="0" y="0"/>
                <wp:positionH relativeFrom="page">
                  <wp:align>right</wp:align>
                </wp:positionH>
                <wp:positionV relativeFrom="paragraph">
                  <wp:posOffset>6630035</wp:posOffset>
                </wp:positionV>
                <wp:extent cx="527050" cy="452754"/>
                <wp:effectExtent l="0" t="0" r="0" b="5080"/>
                <wp:wrapNone/>
                <wp:docPr id="503653935" name="Kotak Teks 503653935"/>
                <wp:cNvGraphicFramePr/>
                <a:graphic xmlns:a="http://schemas.openxmlformats.org/drawingml/2006/main">
                  <a:graphicData uri="http://schemas.microsoft.com/office/word/2010/wordprocessingShape">
                    <wps:wsp>
                      <wps:cNvSpPr txBox="1"/>
                      <wps:spPr>
                        <a:xfrm>
                          <a:off x="0" y="0"/>
                          <a:ext cx="527050" cy="45275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64CF90" w14:textId="15C56D03" w:rsidR="005A10AC" w:rsidRPr="003E70A7" w:rsidRDefault="005A10AC" w:rsidP="003C1BC1">
                            <w:pPr>
                              <w:rPr>
                                <w:rFonts w:ascii="13/5Atom Sans" w:hAnsi="13/5Atom Sans"/>
                                <w:sz w:val="40"/>
                                <w:szCs w:val="40"/>
                              </w:rPr>
                            </w:pPr>
                            <w:r w:rsidRPr="004F7B4C">
                              <w:rPr>
                                <w:rFonts w:ascii="13/5Atom Sans" w:hAnsi="13/5Atom Sans"/>
                                <w:color w:val="595959" w:themeColor="text1" w:themeTint="A6"/>
                                <w:sz w:val="96"/>
                                <w:szCs w:val="96"/>
                              </w:rPr>
                              <w:t>20</w:t>
                            </w:r>
                            <w:r w:rsidRPr="003E70A7">
                              <w:rPr>
                                <w:rFonts w:ascii="13/5Atom Sans" w:hAnsi="13/5Atom Sans"/>
                                <w:sz w:val="120"/>
                                <w:szCs w:val="1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F024B" id="Kotak Teks 503653935" o:spid="_x0000_s1443" type="#_x0000_t202" style="position:absolute;margin-left:-9.7pt;margin-top:522.05pt;width:41.5pt;height:35.65pt;z-index:25168093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" filled="f" stroked="f">
                <v:textbox>
                  <w:txbxContent>
                    <w:p w14:paraId="6964CF90" w14:textId="15C56D03" w:rsidR="005A10AC" w:rsidRPr="003E70A7" w:rsidRDefault="005A10AC" w:rsidP="003C1BC1">
                      <w:pPr>
                        <w:rPr>
                          <w:rFonts w:ascii="13/5Atom Sans" w:hAnsi="13/5Atom Sans"/>
                          <w:sz w:val="40"/>
                          <w:szCs w:val="40"/>
                        </w:rPr>
                      </w:pPr>
                      <w:r w:rsidRPr="004F7B4C">
                        <w:rPr>
                          <w:rFonts w:ascii="13/5Atom Sans" w:hAnsi="13/5Atom Sans"/>
                          <w:color w:val="595959" w:themeColor="text1" w:themeTint="A6"/>
                          <w:sz w:val="96"/>
                          <w:szCs w:val="96"/>
                        </w:rPr>
                        <w:t>20</w:t>
                      </w:r>
                      <w:r w:rsidRPr="003E70A7">
                        <w:rPr>
                          <w:rFonts w:ascii="13/5Atom Sans" w:hAnsi="13/5Atom Sans"/>
                          <w:sz w:val="120"/>
                          <w:szCs w:val="120"/>
                        </w:rPr>
                        <w:t xml:space="preserve"> </w:t>
                      </w:r>
                    </w:p>
                  </w:txbxContent>
                </v:textbox>
                <w10:wrap anchorx="page"/>
              </v:shape>
            </w:pict>
          </mc:Fallback>
        </mc:AlternateContent>
      </w:r>
      <w:r w:rsidRPr="007708E4">
        <mc:AlternateContent>
          <mc:Choice Requires="wps">
            <w:drawing>
              <wp:anchor distT="0" distB="0" distL="114300" distR="114300" simplePos="0" relativeHeight="251678886" behindDoc="0" locked="0" layoutInCell="1" allowOverlap="1" wp14:anchorId="3E568F12" wp14:editId="69706B62">
                <wp:simplePos x="0" y="0"/>
                <wp:positionH relativeFrom="page">
                  <wp:posOffset>754380</wp:posOffset>
                </wp:positionH>
                <wp:positionV relativeFrom="paragraph">
                  <wp:posOffset>-6809740</wp:posOffset>
                </wp:positionV>
                <wp:extent cx="527050" cy="452754"/>
                <wp:effectExtent l="0" t="0" r="0" b="5080"/>
                <wp:wrapNone/>
                <wp:docPr id="1729553842" name="Kotak Teks 1729553842"/>
                <wp:cNvGraphicFramePr/>
                <a:graphic xmlns:a="http://schemas.openxmlformats.org/drawingml/2006/main">
                  <a:graphicData uri="http://schemas.microsoft.com/office/word/2010/wordprocessingShape">
                    <wps:wsp>
                      <wps:cNvSpPr txBox="1"/>
                      <wps:spPr>
                        <a:xfrm>
                          <a:off x="0" y="0"/>
                          <a:ext cx="527050" cy="45275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70F6C5" w14:textId="77777777" w:rsidR="005A10AC" w:rsidRPr="003E70A7" w:rsidRDefault="005A10AC" w:rsidP="003C1BC1">
                            <w:pPr>
                              <w:rPr>
                                <w:rFonts w:ascii="13/5Atom Sans" w:hAnsi="13/5Atom Sans"/>
                                <w:sz w:val="40"/>
                                <w:szCs w:val="40"/>
                              </w:rPr>
                            </w:pPr>
                            <w:r>
                              <w:rPr>
                                <w:rFonts w:ascii="13/5Atom Sans" w:hAnsi="13/5Atom Sans"/>
                                <w:sz w:val="96"/>
                                <w:szCs w:val="96"/>
                              </w:rPr>
                              <w:t>19</w:t>
                            </w:r>
                            <w:r w:rsidRPr="003E70A7">
                              <w:rPr>
                                <w:rFonts w:ascii="13/5Atom Sans" w:hAnsi="13/5Atom Sans"/>
                                <w:sz w:val="120"/>
                                <w:szCs w:val="1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68F12" id="Kotak Teks 1729553842" o:spid="_x0000_s1444" type="#_x0000_t202" style="position:absolute;margin-left:59.4pt;margin-top:-536.2pt;width:41.5pt;height:35.65pt;z-index:25167888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" filled="f" stroked="f">
                <v:textbox>
                  <w:txbxContent>
                    <w:p w14:paraId="4970F6C5" w14:textId="77777777" w:rsidR="005A10AC" w:rsidRPr="003E70A7" w:rsidRDefault="005A10AC" w:rsidP="003C1BC1">
                      <w:pPr>
                        <w:rPr>
                          <w:rFonts w:ascii="13/5Atom Sans" w:hAnsi="13/5Atom Sans"/>
                          <w:sz w:val="40"/>
                          <w:szCs w:val="40"/>
                        </w:rPr>
                      </w:pPr>
                      <w:r>
                        <w:rPr>
                          <w:rFonts w:ascii="13/5Atom Sans" w:hAnsi="13/5Atom Sans"/>
                          <w:sz w:val="96"/>
                          <w:szCs w:val="96"/>
                        </w:rPr>
                        <w:t>19</w:t>
                      </w:r>
                      <w:r w:rsidRPr="003E70A7">
                        <w:rPr>
                          <w:rFonts w:ascii="13/5Atom Sans" w:hAnsi="13/5Atom Sans"/>
                          <w:sz w:val="120"/>
                          <w:szCs w:val="120"/>
                        </w:rPr>
                        <w:t xml:space="preserve"> </w:t>
                      </w:r>
                    </w:p>
                  </w:txbxContent>
                </v:textbox>
                <w10:wrap anchorx="page"/>
              </v:shape>
            </w:pict>
          </mc:Fallback>
        </mc:AlternateContent>
      </w:r>
      <w:r w:rsidR="00535E2D" w:rsidRPr="007708E4">
        <w:t>Sifat</w:t>
      </w:r>
      <w:r w:rsidR="00362D45" w:rsidRPr="007708E4">
        <w:t xml:space="preserve"> huruf adalah sesuatu yang melekat pada huruf</w:t>
      </w:r>
      <w:r w:rsidR="00832F53" w:rsidRPr="007708E4">
        <w:t xml:space="preserve"> yang membedakannya dengan huruf yang lain</w:t>
      </w:r>
    </w:p>
    <w:p w14:paraId="6BC23995" w14:textId="22442679" w:rsidR="00832F53" w:rsidRPr="007708E4" w:rsidRDefault="00832F53" w:rsidP="00535E2D">
      <w:r w:rsidRPr="007708E4">
        <w:tab/>
        <w:t>•Yang memiliki lawan</w:t>
      </w:r>
    </w:p>
    <w:p w14:paraId="5772A9F3" w14:textId="5DDE16A9" w:rsidR="00C2373E" w:rsidRPr="00F0264E" w:rsidRDefault="00F0264E" w:rsidP="00581DDD">
      <w:pPr>
        <w:spacing w:line="240" w:lineRule="auto"/>
        <w:ind w:left="720"/>
        <w:rPr>
          <w:lang w:val="id-ID"/>
        </w:rPr>
        <w:pPrChange w:id="52" w:author="Lenovo Legion" w:date="2023-10-16T06:36:00Z">
          <w:pPr>
            <w:pStyle w:val="DaftarParagraf"/>
            <w:numPr>
              <w:numId w:val="13"/>
            </w:numPr>
            <w:ind w:left="1800" w:hanging="360"/>
          </w:pPr>
        </w:pPrChange>
      </w:pPr>
      <w:ins w:id="53" w:author="Lenovo Legion" w:date="2023-10-16T06:09:00Z">
        <w:r>
          <w:t xml:space="preserve">      </w:t>
        </w:r>
      </w:ins>
      <w:ins w:id="54" w:author="Lenovo Legion" w:date="2023-10-16T06:10:00Z">
        <w:r w:rsidR="006F37E6">
          <w:t xml:space="preserve"> </w:t>
        </w:r>
      </w:ins>
      <w:ins w:id="55" w:author="Lenovo Legion" w:date="2023-10-16T06:09:00Z">
        <w:r>
          <w:t xml:space="preserve"> </w:t>
        </w:r>
      </w:ins>
      <w:r w:rsidR="0056195D" w:rsidRPr="007708E4">
        <w:t>Hams</w:t>
      </w:r>
      <w:r w:rsidR="00CD55CF" w:rsidRPr="007708E4">
        <w:t xml:space="preserve"> (</w:t>
      </w:r>
      <w:r w:rsidR="00CD55CF" w:rsidRPr="00F0264E">
        <w:rPr>
          <w:rFonts w:ascii="Dubai" w:hAnsi="Dubai" w:cs="Dubai"/>
          <w:color w:val="404040" w:themeColor="text1" w:themeTint="BF"/>
          <w:sz w:val="24"/>
          <w:szCs w:val="24"/>
          <w:rtl/>
        </w:rPr>
        <w:t>فَحَثَّـهُ شَخْـصٌ سَـكَـتْ</w:t>
      </w:r>
      <w:r w:rsidR="00CD55CF" w:rsidRPr="007708E4">
        <w:t>)</w:t>
      </w:r>
      <w:r w:rsidR="00C2373E" w:rsidRPr="007708E4">
        <w:t xml:space="preserve"> </w:t>
      </w:r>
      <w:r w:rsidR="00CD55CF" w:rsidRPr="007708E4">
        <w:tab/>
      </w:r>
      <w:ins w:id="56" w:author="Lenovo Legion" w:date="2023-10-16T06:09:00Z">
        <w:r>
          <w:t xml:space="preserve">             </w:t>
        </w:r>
      </w:ins>
      <w:del w:id="57" w:author="Lenovo Legion" w:date="2023-10-16T06:09:00Z">
        <w:r w:rsidR="0038433C" w:rsidRPr="007708E4" w:rsidDel="00F0264E">
          <w:tab/>
        </w:r>
      </w:del>
      <w:r w:rsidR="00C2373E" w:rsidRPr="007708E4">
        <w:t>X Jahr</w:t>
      </w:r>
    </w:p>
    <w:p w14:paraId="669EBB12" w14:textId="54E81DD9" w:rsidR="006C326F" w:rsidRPr="006F37E6" w:rsidRDefault="006F37E6" w:rsidP="00581DDD">
      <w:pPr>
        <w:spacing w:line="240" w:lineRule="auto"/>
        <w:rPr>
          <w:lang w:val="id-ID"/>
        </w:rPr>
        <w:pPrChange w:id="58" w:author="Lenovo Legion" w:date="2023-10-16T06:36:00Z">
          <w:pPr>
            <w:pStyle w:val="DaftarParagraf"/>
            <w:numPr>
              <w:numId w:val="13"/>
            </w:numPr>
            <w:ind w:left="1800" w:hanging="360"/>
          </w:pPr>
        </w:pPrChange>
      </w:pPr>
      <w:ins w:id="59" w:author="Lenovo Legion" w:date="2023-10-16T06:09:00Z">
        <w:r>
          <w:t xml:space="preserve">   </w:t>
        </w:r>
        <w:r>
          <w:tab/>
          <w:t xml:space="preserve">   </w:t>
        </w:r>
      </w:ins>
      <w:ins w:id="60" w:author="Lenovo Legion" w:date="2023-10-16T06:10:00Z">
        <w:r>
          <w:t xml:space="preserve">     </w:t>
        </w:r>
      </w:ins>
      <w:r w:rsidR="00C2373E" w:rsidRPr="007708E4">
        <w:t xml:space="preserve">Syiddah </w:t>
      </w:r>
      <w:r w:rsidR="00D842A0" w:rsidRPr="007708E4">
        <w:t>(</w:t>
      </w:r>
      <w:r w:rsidR="00D842A0" w:rsidRPr="006F37E6">
        <w:rPr>
          <w:rFonts w:ascii="Dubai" w:eastAsia="MS Mincho" w:hAnsi="Dubai" w:cs="Dubai"/>
          <w:color w:val="404040" w:themeColor="text1" w:themeTint="BF"/>
          <w:sz w:val="24"/>
          <w:szCs w:val="24"/>
          <w:rtl/>
        </w:rPr>
        <w:t>أَجِــدْ قَــطٍ بَـكَـتْ</w:t>
      </w:r>
      <w:r w:rsidR="00D842A0" w:rsidRPr="007708E4">
        <w:t xml:space="preserve">) </w:t>
      </w:r>
      <w:r w:rsidR="006C326F" w:rsidRPr="007708E4">
        <w:t xml:space="preserve">X </w:t>
      </w:r>
      <w:r w:rsidR="00926F72" w:rsidRPr="007708E4">
        <w:t xml:space="preserve">    </w:t>
      </w:r>
      <w:r w:rsidR="00875B46" w:rsidRPr="007708E4">
        <w:t xml:space="preserve"> </w:t>
      </w:r>
      <w:r w:rsidR="00D842A0" w:rsidRPr="007708E4">
        <w:t>(</w:t>
      </w:r>
      <w:r w:rsidR="00D842A0" w:rsidRPr="006F37E6">
        <w:rPr>
          <w:rFonts w:ascii="Dubai" w:eastAsia="MS Mincho" w:hAnsi="Dubai" w:cs="Dubai"/>
          <w:color w:val="404040" w:themeColor="text1" w:themeTint="BF"/>
          <w:sz w:val="24"/>
          <w:szCs w:val="24"/>
          <w:rtl/>
        </w:rPr>
        <w:t>لِـنْ عُمَـرْ</w:t>
      </w:r>
      <w:r w:rsidR="00D842A0" w:rsidRPr="007708E4">
        <w:t>)</w:t>
      </w:r>
      <w:ins w:id="61" w:author="Lenovo Legion" w:date="2023-10-16T06:09:00Z">
        <w:r w:rsidR="00F0264E">
          <w:t xml:space="preserve">      </w:t>
        </w:r>
      </w:ins>
      <w:del w:id="62" w:author="Lenovo Legion" w:date="2023-10-16T06:09:00Z">
        <w:r w:rsidR="00875B46" w:rsidRPr="007708E4" w:rsidDel="00F0264E">
          <w:delText xml:space="preserve"> </w:delText>
        </w:r>
        <w:r w:rsidR="0038433C" w:rsidRPr="007708E4" w:rsidDel="00F0264E">
          <w:delText xml:space="preserve">     </w:delText>
        </w:r>
      </w:del>
      <w:r w:rsidR="006C326F" w:rsidRPr="007708E4">
        <w:t>X Rokhowah</w:t>
      </w:r>
    </w:p>
    <w:p w14:paraId="344331A5" w14:textId="45198A19" w:rsidR="00CD55CF" w:rsidRPr="006F37E6" w:rsidRDefault="006F37E6" w:rsidP="00581DDD">
      <w:pPr>
        <w:spacing w:line="240" w:lineRule="auto"/>
        <w:ind w:firstLine="720"/>
        <w:rPr>
          <w:lang w:val="id-ID"/>
        </w:rPr>
        <w:pPrChange w:id="63" w:author="Lenovo Legion" w:date="2023-10-16T06:36:00Z">
          <w:pPr>
            <w:pStyle w:val="DaftarParagraf"/>
            <w:numPr>
              <w:numId w:val="13"/>
            </w:numPr>
            <w:ind w:left="1800" w:hanging="360"/>
          </w:pPr>
        </w:pPrChange>
      </w:pPr>
      <w:ins w:id="64" w:author="Lenovo Legion" w:date="2023-10-16T06:10:00Z">
        <w:r>
          <w:t xml:space="preserve">        </w:t>
        </w:r>
      </w:ins>
      <w:r w:rsidR="006C326F" w:rsidRPr="007708E4">
        <w:t xml:space="preserve">Isti’la </w:t>
      </w:r>
      <w:r w:rsidR="00D00CDA" w:rsidRPr="007708E4">
        <w:t>(</w:t>
      </w:r>
      <w:r w:rsidR="00D00CDA" w:rsidRPr="006F37E6">
        <w:rPr>
          <w:rFonts w:ascii="Dubai" w:hAnsi="Dubai" w:cs="Dubai"/>
          <w:color w:val="595959" w:themeColor="text1" w:themeTint="A6"/>
          <w:sz w:val="24"/>
          <w:szCs w:val="24"/>
          <w:rtl/>
        </w:rPr>
        <w:t>خُصَّ ضَغْـطٍ قِـظْ</w:t>
      </w:r>
      <w:r w:rsidR="00D00CDA" w:rsidRPr="007708E4">
        <w:t>)</w:t>
      </w:r>
      <w:r w:rsidR="0038433C" w:rsidRPr="007708E4">
        <w:tab/>
      </w:r>
      <w:r w:rsidR="0038433C" w:rsidRPr="007708E4">
        <w:tab/>
      </w:r>
      <w:ins w:id="65" w:author="Lenovo Legion" w:date="2023-10-16T06:08:00Z">
        <w:r w:rsidR="00F0264E">
          <w:t xml:space="preserve">            </w:t>
        </w:r>
      </w:ins>
      <w:ins w:id="66" w:author="Lenovo Legion" w:date="2023-10-16T06:09:00Z">
        <w:r w:rsidR="00F0264E">
          <w:t xml:space="preserve"> </w:t>
        </w:r>
      </w:ins>
      <w:del w:id="67" w:author="Lenovo Legion" w:date="2023-10-16T06:08:00Z">
        <w:r w:rsidR="0038433C" w:rsidRPr="007708E4" w:rsidDel="00F0264E">
          <w:tab/>
        </w:r>
      </w:del>
      <w:r w:rsidR="006C326F" w:rsidRPr="007708E4">
        <w:t>X istifal</w:t>
      </w:r>
    </w:p>
    <w:p w14:paraId="36747306" w14:textId="0063AFF6" w:rsidR="00CD55CF" w:rsidRPr="006F37E6" w:rsidRDefault="006F37E6" w:rsidP="00581DDD">
      <w:pPr>
        <w:spacing w:line="240" w:lineRule="auto"/>
        <w:ind w:firstLine="720"/>
        <w:rPr>
          <w:lang w:val="id-ID"/>
        </w:rPr>
        <w:pPrChange w:id="68" w:author="Lenovo Legion" w:date="2023-10-16T06:36:00Z">
          <w:pPr>
            <w:pStyle w:val="DaftarParagraf"/>
            <w:numPr>
              <w:numId w:val="13"/>
            </w:numPr>
            <w:ind w:left="1800" w:hanging="360"/>
          </w:pPr>
        </w:pPrChange>
      </w:pPr>
      <w:ins w:id="69" w:author="Lenovo Legion" w:date="2023-10-16T06:10:00Z">
        <w:r>
          <w:t xml:space="preserve">        </w:t>
        </w:r>
      </w:ins>
      <w:r w:rsidR="00CD55CF" w:rsidRPr="007708E4">
        <w:t>Ithbaq</w:t>
      </w:r>
      <w:r w:rsidR="000F6529" w:rsidRPr="007708E4">
        <w:t xml:space="preserve"> (</w:t>
      </w:r>
      <w:r w:rsidR="000F6529" w:rsidRPr="006F37E6">
        <w:rPr>
          <w:rFonts w:ascii="Dubai" w:hAnsi="Dubai" w:cs="Dubai"/>
          <w:color w:val="595959" w:themeColor="text1" w:themeTint="A6"/>
          <w:sz w:val="24"/>
          <w:szCs w:val="24"/>
          <w:rtl/>
        </w:rPr>
        <w:t>ص ض ط ظ</w:t>
      </w:r>
      <w:r w:rsidR="000F6529" w:rsidRPr="007708E4">
        <w:t>)</w:t>
      </w:r>
      <w:r w:rsidR="00FF7A6E" w:rsidRPr="007708E4">
        <w:t xml:space="preserve"> </w:t>
      </w:r>
      <w:r w:rsidR="0038433C" w:rsidRPr="007708E4">
        <w:tab/>
      </w:r>
      <w:r w:rsidR="0038433C" w:rsidRPr="007708E4">
        <w:tab/>
      </w:r>
      <w:ins w:id="70" w:author="Lenovo Legion" w:date="2023-10-16T06:09:00Z">
        <w:r w:rsidR="00F0264E">
          <w:t xml:space="preserve">             </w:t>
        </w:r>
      </w:ins>
      <w:del w:id="71" w:author="Lenovo Legion" w:date="2023-10-16T06:09:00Z">
        <w:r w:rsidR="0038433C" w:rsidRPr="007708E4" w:rsidDel="00F0264E">
          <w:tab/>
        </w:r>
      </w:del>
      <w:r w:rsidR="00FF7A6E" w:rsidRPr="007708E4">
        <w:t>X Infitah</w:t>
      </w:r>
    </w:p>
    <w:p w14:paraId="4F1DB7DC" w14:textId="4FD8A9C5" w:rsidR="00FF7A6E" w:rsidRPr="006F37E6" w:rsidRDefault="006F37E6" w:rsidP="00581DDD">
      <w:pPr>
        <w:spacing w:line="240" w:lineRule="auto"/>
        <w:ind w:firstLine="720"/>
        <w:rPr>
          <w:lang w:val="id-ID"/>
        </w:rPr>
        <w:pPrChange w:id="72" w:author="Lenovo Legion" w:date="2023-10-16T06:36:00Z">
          <w:pPr>
            <w:pStyle w:val="DaftarParagraf"/>
            <w:numPr>
              <w:numId w:val="13"/>
            </w:numPr>
            <w:ind w:left="1800" w:hanging="360"/>
          </w:pPr>
        </w:pPrChange>
      </w:pPr>
      <w:ins w:id="73" w:author="Lenovo Legion" w:date="2023-10-16T06:10:00Z">
        <w:r>
          <w:t xml:space="preserve">        </w:t>
        </w:r>
      </w:ins>
      <w:r w:rsidR="00CD55CF" w:rsidRPr="007708E4">
        <w:t xml:space="preserve">Idzlaq </w:t>
      </w:r>
      <w:r w:rsidR="00B610E7" w:rsidRPr="007708E4">
        <w:t>(</w:t>
      </w:r>
      <w:r w:rsidR="00FF7A6E" w:rsidRPr="006F37E6">
        <w:rPr>
          <w:rFonts w:ascii="Cascadia Mono SemiLight" w:hAnsi="Cascadia Mono SemiLight" w:cs="Cascadia Mono SemiLight"/>
          <w:color w:val="595959" w:themeColor="text1" w:themeTint="A6"/>
          <w:sz w:val="24"/>
          <w:szCs w:val="24"/>
          <w:rtl/>
        </w:rPr>
        <w:t>فَـرَّ مِـنْ لُـبِّ</w:t>
      </w:r>
      <w:r w:rsidR="00B610E7" w:rsidRPr="007708E4">
        <w:t>)</w:t>
      </w:r>
      <w:r w:rsidR="0038433C" w:rsidRPr="007708E4">
        <w:tab/>
      </w:r>
      <w:r w:rsidR="0038433C" w:rsidRPr="007708E4">
        <w:tab/>
      </w:r>
      <w:ins w:id="74" w:author="Lenovo Legion" w:date="2023-10-16T06:09:00Z">
        <w:r w:rsidR="00F0264E">
          <w:t xml:space="preserve">             </w:t>
        </w:r>
      </w:ins>
      <w:del w:id="75" w:author="Lenovo Legion" w:date="2023-10-16T06:09:00Z">
        <w:r w:rsidR="0038433C" w:rsidRPr="007708E4" w:rsidDel="00F0264E">
          <w:tab/>
        </w:r>
      </w:del>
      <w:r w:rsidR="00CD55CF" w:rsidRPr="007708E4">
        <w:t>X Ishmat</w:t>
      </w:r>
    </w:p>
    <w:p w14:paraId="03814029" w14:textId="77777777" w:rsidR="00DB0397" w:rsidRPr="007708E4" w:rsidRDefault="00DB0397" w:rsidP="00DB0397">
      <w:pPr>
        <w:ind w:firstLine="720"/>
      </w:pPr>
      <w:r w:rsidRPr="007708E4">
        <w:t>• Tidak memiliki lawan</w:t>
      </w:r>
    </w:p>
    <w:p w14:paraId="1307EE9A" w14:textId="5500C395" w:rsidR="00133870" w:rsidRPr="00807864" w:rsidRDefault="00807864" w:rsidP="00581DDD">
      <w:pPr>
        <w:spacing w:line="240" w:lineRule="auto"/>
        <w:ind w:firstLine="720"/>
        <w:rPr>
          <w:lang w:val="id-ID"/>
        </w:rPr>
        <w:pPrChange w:id="76" w:author="Lenovo Legion" w:date="2023-10-16T06:36:00Z">
          <w:pPr>
            <w:pStyle w:val="DaftarParagraf"/>
            <w:numPr>
              <w:numId w:val="13"/>
            </w:numPr>
            <w:spacing w:line="276" w:lineRule="auto"/>
            <w:ind w:left="1800" w:hanging="360"/>
          </w:pPr>
        </w:pPrChange>
      </w:pPr>
      <w:ins w:id="77" w:author="Lenovo Legion" w:date="2023-10-16T06:11:00Z">
        <w:r>
          <w:t xml:space="preserve">        </w:t>
        </w:r>
      </w:ins>
      <w:r w:rsidR="00DB0397" w:rsidRPr="007708E4">
        <w:t>Ash Shafir</w:t>
      </w:r>
      <w:r w:rsidR="00133870" w:rsidRPr="007708E4">
        <w:t xml:space="preserve"> </w:t>
      </w:r>
      <w:r w:rsidR="00133870" w:rsidRPr="007708E4">
        <w:tab/>
      </w:r>
      <w:r w:rsidR="00142430" w:rsidRPr="007708E4">
        <w:t xml:space="preserve">   </w:t>
      </w:r>
      <w:r w:rsidR="00133870" w:rsidRPr="007708E4">
        <w:t>(</w:t>
      </w:r>
      <w:r w:rsidR="00142430" w:rsidRPr="00807864">
        <w:rPr>
          <w:rFonts w:ascii="Dubai" w:hAnsi="Dubai" w:cs="Dubai"/>
          <w:color w:val="595959" w:themeColor="text1" w:themeTint="A6"/>
          <w:sz w:val="24"/>
          <w:szCs w:val="24"/>
          <w:rtl/>
        </w:rPr>
        <w:t>ص</w:t>
      </w:r>
      <w:r w:rsidR="00142430" w:rsidRPr="00807864">
        <w:rPr>
          <w:rFonts w:asciiTheme="majorEastAsia" w:hAnsiTheme="majorEastAsia" w:cstheme="majorEastAsia"/>
          <w:color w:val="595959" w:themeColor="text1" w:themeTint="A6"/>
          <w:sz w:val="24"/>
          <w:szCs w:val="24"/>
        </w:rPr>
        <w:t xml:space="preserve"> </w:t>
      </w:r>
      <w:r w:rsidR="00142430" w:rsidRPr="00807864">
        <w:rPr>
          <w:rFonts w:ascii="Dubai" w:hAnsi="Dubai" w:cs="Dubai"/>
          <w:color w:val="595959" w:themeColor="text1" w:themeTint="A6"/>
          <w:sz w:val="24"/>
          <w:szCs w:val="24"/>
          <w:rtl/>
        </w:rPr>
        <w:t>ز</w:t>
      </w:r>
      <w:r w:rsidR="00142430" w:rsidRPr="00807864">
        <w:rPr>
          <w:rFonts w:asciiTheme="majorEastAsia" w:hAnsiTheme="majorEastAsia" w:cstheme="majorEastAsia"/>
          <w:color w:val="595959" w:themeColor="text1" w:themeTint="A6"/>
          <w:sz w:val="24"/>
          <w:szCs w:val="24"/>
        </w:rPr>
        <w:t xml:space="preserve"> </w:t>
      </w:r>
      <w:r w:rsidR="00142430" w:rsidRPr="00807864">
        <w:rPr>
          <w:rFonts w:ascii="Dubai" w:hAnsi="Dubai" w:cs="Dubai"/>
          <w:color w:val="595959" w:themeColor="text1" w:themeTint="A6"/>
          <w:sz w:val="24"/>
          <w:szCs w:val="24"/>
          <w:rtl/>
        </w:rPr>
        <w:t>س</w:t>
      </w:r>
      <w:r w:rsidR="00133870" w:rsidRPr="007708E4">
        <w:t>)</w:t>
      </w:r>
    </w:p>
    <w:p w14:paraId="33C8F06F" w14:textId="2C0A28C4" w:rsidR="00133870" w:rsidRPr="00807864" w:rsidRDefault="00807864" w:rsidP="00581DDD">
      <w:pPr>
        <w:spacing w:line="240" w:lineRule="auto"/>
        <w:ind w:firstLine="720"/>
        <w:rPr>
          <w:lang w:val="id-ID"/>
        </w:rPr>
        <w:pPrChange w:id="78" w:author="Lenovo Legion" w:date="2023-10-16T06:36:00Z">
          <w:pPr>
            <w:pStyle w:val="DaftarParagraf"/>
            <w:numPr>
              <w:numId w:val="13"/>
            </w:numPr>
            <w:spacing w:line="276" w:lineRule="auto"/>
            <w:ind w:left="1800" w:hanging="360"/>
          </w:pPr>
        </w:pPrChange>
      </w:pPr>
      <w:ins w:id="79" w:author="Lenovo Legion" w:date="2023-10-16T06:11:00Z">
        <w:r>
          <w:t xml:space="preserve">        </w:t>
        </w:r>
      </w:ins>
      <w:r w:rsidR="00133870" w:rsidRPr="007708E4">
        <w:t>Qolqolah</w:t>
      </w:r>
      <w:r w:rsidR="00133870" w:rsidRPr="007708E4">
        <w:tab/>
      </w:r>
      <w:r w:rsidR="00142430" w:rsidRPr="007708E4">
        <w:t xml:space="preserve">   </w:t>
      </w:r>
      <w:r w:rsidR="00133870" w:rsidRPr="007708E4">
        <w:t>(</w:t>
      </w:r>
      <w:r w:rsidR="00142430" w:rsidRPr="00807864">
        <w:rPr>
          <w:rFonts w:ascii="Cascadia Mono SemiLight" w:hAnsi="Cascadia Mono SemiLight" w:cs="Cascadia Mono SemiLight"/>
          <w:color w:val="595959" w:themeColor="text1" w:themeTint="A6"/>
          <w:sz w:val="24"/>
          <w:szCs w:val="24"/>
          <w:rtl/>
        </w:rPr>
        <w:t>قُـطْـبُ جَــدٍ</w:t>
      </w:r>
      <w:r w:rsidR="00133870" w:rsidRPr="007708E4">
        <w:t>)</w:t>
      </w:r>
      <w:ins w:id="80" w:author="Lenovo Legion" w:date="2023-10-16T06:22:00Z">
        <w:r w:rsidR="008A5EB6">
          <w:t xml:space="preserve"> </w:t>
        </w:r>
      </w:ins>
    </w:p>
    <w:p w14:paraId="74C3FB87" w14:textId="12C3355F" w:rsidR="00133870" w:rsidRPr="00881E2C" w:rsidRDefault="00881E2C" w:rsidP="00581DDD">
      <w:pPr>
        <w:spacing w:line="240" w:lineRule="auto"/>
        <w:ind w:firstLine="720"/>
        <w:rPr>
          <w:lang w:val="id-ID"/>
        </w:rPr>
        <w:pPrChange w:id="81" w:author="Lenovo Legion" w:date="2023-10-16T06:36:00Z">
          <w:pPr>
            <w:pStyle w:val="DaftarParagraf"/>
            <w:numPr>
              <w:numId w:val="13"/>
            </w:numPr>
            <w:spacing w:line="276" w:lineRule="auto"/>
            <w:ind w:left="1800" w:hanging="360"/>
          </w:pPr>
        </w:pPrChange>
      </w:pPr>
      <w:ins w:id="82" w:author="Lenovo Legion" w:date="2023-10-16T06:11:00Z">
        <w:r>
          <w:t xml:space="preserve">        </w:t>
        </w:r>
      </w:ins>
      <w:r w:rsidR="00133870" w:rsidRPr="007708E4">
        <w:t>Al Liin</w:t>
      </w:r>
      <w:r w:rsidR="00133870" w:rsidRPr="007708E4">
        <w:tab/>
      </w:r>
      <w:r w:rsidR="00142430" w:rsidRPr="007708E4">
        <w:t xml:space="preserve">   </w:t>
      </w:r>
      <w:r w:rsidR="00133870" w:rsidRPr="007708E4">
        <w:t>(</w:t>
      </w:r>
      <w:r w:rsidR="00142430" w:rsidRPr="00881E2C">
        <w:rPr>
          <w:rFonts w:ascii="Dubai" w:eastAsia="MS Mincho" w:hAnsi="Dubai" w:cs="Dubai"/>
          <w:color w:val="595959" w:themeColor="text1" w:themeTint="A6"/>
          <w:sz w:val="24"/>
          <w:szCs w:val="24"/>
          <w:rtl/>
          <w:rPrChange w:id="83" w:author="Lenovo Legion" w:date="2023-10-16T06:11:00Z">
            <w:rPr>
              <w:rFonts w:eastAsia="MS Mincho"/>
              <w:rtl/>
            </w:rPr>
          </w:rPrChange>
        </w:rPr>
        <w:t>ــَ يْ</w:t>
      </w:r>
      <w:r w:rsidR="00142430" w:rsidRPr="00881E2C">
        <w:rPr>
          <w:rFonts w:ascii="Dubai" w:eastAsia="MS Mincho" w:hAnsi="Dubai" w:cs="Dubai"/>
          <w:color w:val="595959" w:themeColor="text1" w:themeTint="A6"/>
          <w:sz w:val="24"/>
          <w:szCs w:val="24"/>
          <w:rPrChange w:id="84" w:author="Lenovo Legion" w:date="2023-10-16T06:11:00Z">
            <w:rPr>
              <w:rFonts w:eastAsia="MS Mincho"/>
            </w:rPr>
          </w:rPrChange>
        </w:rPr>
        <w:t xml:space="preserve">  </w:t>
      </w:r>
      <w:r w:rsidR="00142430" w:rsidRPr="00881E2C">
        <w:rPr>
          <w:rFonts w:ascii="Dubai" w:hAnsi="Dubai" w:cs="Dubai"/>
          <w:color w:val="595959" w:themeColor="text1" w:themeTint="A6"/>
          <w:sz w:val="24"/>
          <w:szCs w:val="24"/>
          <w:rPrChange w:id="85" w:author="Lenovo Legion" w:date="2023-10-16T06:11:00Z">
            <w:rPr/>
          </w:rPrChange>
        </w:rPr>
        <w:t>/</w:t>
      </w:r>
      <w:r w:rsidR="007708E4" w:rsidRPr="00881E2C">
        <w:rPr>
          <w:rFonts w:ascii="Dubai" w:hAnsi="Dubai" w:cs="Dubai"/>
          <w:color w:val="595959" w:themeColor="text1" w:themeTint="A6"/>
          <w:sz w:val="24"/>
          <w:szCs w:val="24"/>
          <w:rPrChange w:id="86" w:author="Lenovo Legion" w:date="2023-10-16T06:11:00Z">
            <w:rPr/>
          </w:rPrChange>
        </w:rPr>
        <w:t xml:space="preserve"> </w:t>
      </w:r>
      <w:r w:rsidR="00142430" w:rsidRPr="00881E2C">
        <w:rPr>
          <w:rFonts w:ascii="Dubai" w:eastAsia="MS Mincho" w:hAnsi="Dubai" w:cs="Dubai"/>
          <w:color w:val="595959" w:themeColor="text1" w:themeTint="A6"/>
          <w:sz w:val="24"/>
          <w:szCs w:val="24"/>
          <w:rtl/>
          <w:rPrChange w:id="87" w:author="Lenovo Legion" w:date="2023-10-16T06:11:00Z">
            <w:rPr>
              <w:rFonts w:eastAsia="MS Mincho"/>
              <w:rtl/>
            </w:rPr>
          </w:rPrChange>
        </w:rPr>
        <w:t>ــَ وْ</w:t>
      </w:r>
      <w:r w:rsidR="00133870" w:rsidRPr="007708E4">
        <w:t>)</w:t>
      </w:r>
    </w:p>
    <w:p w14:paraId="341C7144" w14:textId="55526883" w:rsidR="0002685D" w:rsidRPr="00881E2C" w:rsidRDefault="00881E2C" w:rsidP="00581DDD">
      <w:pPr>
        <w:spacing w:line="240" w:lineRule="auto"/>
        <w:ind w:firstLine="720"/>
        <w:rPr>
          <w:rFonts w:eastAsia="MS Mincho" w:cstheme="minorHAnsi"/>
          <w:color w:val="404040" w:themeColor="text1" w:themeTint="BF"/>
          <w:sz w:val="22"/>
          <w:szCs w:val="22"/>
        </w:rPr>
        <w:pPrChange w:id="88" w:author="Lenovo Legion" w:date="2023-10-16T06:36:00Z">
          <w:pPr>
            <w:pStyle w:val="DaftarParagraf"/>
            <w:numPr>
              <w:numId w:val="13"/>
            </w:numPr>
            <w:spacing w:line="276" w:lineRule="auto"/>
            <w:ind w:left="1800" w:hanging="360"/>
          </w:pPr>
        </w:pPrChange>
      </w:pPr>
      <w:ins w:id="89" w:author="Lenovo Legion" w:date="2023-10-16T06:11:00Z">
        <w:r>
          <w:t xml:space="preserve">        </w:t>
        </w:r>
      </w:ins>
      <w:r w:rsidR="0002685D" w:rsidRPr="007708E4">
        <w:t>Al Inhiraf</w:t>
      </w:r>
      <w:r w:rsidR="0002685D" w:rsidRPr="007708E4">
        <w:tab/>
        <w:t xml:space="preserve">   ( </w:t>
      </w:r>
      <w:r w:rsidR="0002685D" w:rsidRPr="00881E2C">
        <w:rPr>
          <w:rFonts w:ascii="Cascadia Mono SemiLight" w:hAnsi="Cascadia Mono SemiLight" w:cs="Cascadia Mono SemiLight" w:hint="cs"/>
          <w:color w:val="595959" w:themeColor="text1" w:themeTint="A6"/>
          <w:sz w:val="24"/>
          <w:szCs w:val="24"/>
          <w:rtl/>
        </w:rPr>
        <w:t>ر</w:t>
      </w:r>
      <w:r w:rsidR="0002685D" w:rsidRPr="00881E2C">
        <w:rPr>
          <w:rFonts w:ascii="Cascadia Mono SemiLight" w:hAnsi="Cascadia Mono SemiLight" w:cs="Cascadia Mono SemiLight"/>
          <w:color w:val="595959" w:themeColor="text1" w:themeTint="A6"/>
          <w:sz w:val="24"/>
          <w:szCs w:val="24"/>
        </w:rPr>
        <w:t xml:space="preserve"> </w:t>
      </w:r>
      <w:r w:rsidR="0002685D" w:rsidRPr="00881E2C">
        <w:rPr>
          <w:rFonts w:ascii="Cascadia Mono SemiLight" w:hAnsi="Cascadia Mono SemiLight" w:cs="Cascadia Mono SemiLight" w:hint="cs"/>
          <w:color w:val="595959" w:themeColor="text1" w:themeTint="A6"/>
          <w:sz w:val="24"/>
          <w:szCs w:val="24"/>
          <w:rtl/>
        </w:rPr>
        <w:t>ل</w:t>
      </w:r>
      <w:r w:rsidR="0002685D" w:rsidRPr="00881E2C">
        <w:rPr>
          <w:rFonts w:eastAsia="MS Mincho" w:cstheme="minorHAnsi"/>
          <w:color w:val="404040" w:themeColor="text1" w:themeTint="BF"/>
          <w:sz w:val="22"/>
          <w:szCs w:val="22"/>
        </w:rPr>
        <w:t>)</w:t>
      </w:r>
    </w:p>
    <w:p w14:paraId="6EA79BC1" w14:textId="475906CB" w:rsidR="00133870" w:rsidRPr="00881E2C" w:rsidRDefault="00881E2C" w:rsidP="00581DDD">
      <w:pPr>
        <w:spacing w:line="240" w:lineRule="auto"/>
        <w:ind w:firstLine="720"/>
        <w:rPr>
          <w:lang w:val="id-ID"/>
        </w:rPr>
        <w:pPrChange w:id="90" w:author="Lenovo Legion" w:date="2023-10-16T06:36:00Z">
          <w:pPr>
            <w:pStyle w:val="DaftarParagraf"/>
            <w:numPr>
              <w:numId w:val="13"/>
            </w:numPr>
            <w:spacing w:line="276" w:lineRule="auto"/>
            <w:ind w:left="1800" w:hanging="360"/>
          </w:pPr>
        </w:pPrChange>
      </w:pPr>
      <w:ins w:id="91" w:author="Lenovo Legion" w:date="2023-10-16T06:11:00Z">
        <w:r>
          <w:t xml:space="preserve">        </w:t>
        </w:r>
      </w:ins>
      <w:r w:rsidR="00133870" w:rsidRPr="007708E4">
        <w:t>At Takrir</w:t>
      </w:r>
      <w:r w:rsidR="00133870" w:rsidRPr="007708E4">
        <w:tab/>
      </w:r>
      <w:r w:rsidR="00142430" w:rsidRPr="007708E4">
        <w:t xml:space="preserve">   </w:t>
      </w:r>
      <w:r w:rsidR="00133870" w:rsidRPr="007708E4">
        <w:t>(</w:t>
      </w:r>
      <w:r w:rsidR="0038433C" w:rsidRPr="00881E2C">
        <w:rPr>
          <w:rFonts w:ascii="Cascadia Mono SemiLight" w:hAnsi="Cascadia Mono SemiLight" w:cs="Cascadia Mono SemiLight" w:hint="cs"/>
          <w:color w:val="595959" w:themeColor="text1" w:themeTint="A6"/>
          <w:sz w:val="24"/>
          <w:szCs w:val="24"/>
          <w:rtl/>
        </w:rPr>
        <w:t>ر</w:t>
      </w:r>
      <w:r w:rsidR="00133870" w:rsidRPr="007708E4">
        <w:t>)</w:t>
      </w:r>
    </w:p>
    <w:p w14:paraId="1476470C" w14:textId="3FA011A8" w:rsidR="00133870" w:rsidDel="00581DDD" w:rsidRDefault="00881E2C" w:rsidP="00581DDD">
      <w:pPr>
        <w:spacing w:line="240" w:lineRule="auto"/>
        <w:ind w:firstLine="720"/>
        <w:rPr>
          <w:del w:id="92" w:author="Lenovo Legion" w:date="2023-10-12T15:20:00Z"/>
        </w:rPr>
        <w:pPrChange w:id="93" w:author="Lenovo Legion" w:date="2023-10-16T06:36:00Z">
          <w:pPr>
            <w:ind w:firstLine="720"/>
          </w:pPr>
        </w:pPrChange>
      </w:pPr>
      <w:ins w:id="94" w:author="Lenovo Legion" w:date="2023-10-16T06:11:00Z">
        <w:r>
          <w:t xml:space="preserve">        </w:t>
        </w:r>
      </w:ins>
      <w:r w:rsidR="00133870" w:rsidRPr="007708E4">
        <w:t>At Tafasysyi</w:t>
      </w:r>
      <w:r w:rsidR="00142430" w:rsidRPr="007708E4">
        <w:t xml:space="preserve"> (</w:t>
      </w:r>
      <w:r w:rsidR="0038433C" w:rsidRPr="00881E2C">
        <w:rPr>
          <w:rFonts w:ascii="Dubai" w:hAnsi="Dubai" w:cs="Dubai"/>
          <w:color w:val="404040" w:themeColor="text1" w:themeTint="BF"/>
          <w:sz w:val="24"/>
          <w:szCs w:val="24"/>
          <w:rtl/>
        </w:rPr>
        <w:t>ش</w:t>
      </w:r>
      <w:r w:rsidR="00142430" w:rsidRPr="007708E4">
        <w:t>)</w:t>
      </w:r>
    </w:p>
    <w:p w14:paraId="7436A5B9" w14:textId="77777777" w:rsidR="00581DDD" w:rsidRPr="00881E2C" w:rsidRDefault="00581DDD" w:rsidP="00581DDD">
      <w:pPr>
        <w:spacing w:line="240" w:lineRule="auto"/>
        <w:ind w:firstLine="720"/>
        <w:rPr>
          <w:ins w:id="95" w:author="Lenovo Legion" w:date="2023-10-16T06:36:00Z"/>
          <w:lang w:val="id-ID"/>
        </w:rPr>
        <w:pPrChange w:id="96" w:author="Lenovo Legion" w:date="2023-10-16T06:36:00Z">
          <w:pPr>
            <w:pStyle w:val="DaftarParagraf"/>
            <w:numPr>
              <w:numId w:val="13"/>
            </w:numPr>
            <w:spacing w:line="276" w:lineRule="auto"/>
            <w:ind w:left="1800" w:hanging="360"/>
          </w:pPr>
        </w:pPrChange>
      </w:pPr>
    </w:p>
    <w:p w14:paraId="5180FB0F" w14:textId="7AD21FC9" w:rsidR="0058044D" w:rsidRPr="00AF238C" w:rsidRDefault="00581DDD" w:rsidP="00581DDD">
      <w:pPr>
        <w:spacing w:line="240" w:lineRule="auto"/>
        <w:ind w:left="720"/>
        <w:rPr>
          <w:lang w:val="id-ID"/>
        </w:rPr>
        <w:pPrChange w:id="97" w:author="Lenovo Legion" w:date="2023-10-16T06:36:00Z">
          <w:pPr>
            <w:pStyle w:val="DaftarParagraf"/>
            <w:numPr>
              <w:numId w:val="13"/>
            </w:numPr>
            <w:spacing w:line="276" w:lineRule="auto"/>
            <w:ind w:left="1800" w:hanging="360"/>
            <w:jc w:val="center"/>
          </w:pPr>
        </w:pPrChange>
      </w:pPr>
      <w:r>
        <mc:AlternateContent>
          <mc:Choice Requires="wpg">
            <w:drawing>
              <wp:anchor distT="0" distB="0" distL="114300" distR="114300" simplePos="0" relativeHeight="251589120" behindDoc="0" locked="0" layoutInCell="1" allowOverlap="1" wp14:anchorId="17FC6F18" wp14:editId="09DD5B51">
                <wp:simplePos x="0" y="0"/>
                <wp:positionH relativeFrom="margin">
                  <wp:posOffset>0</wp:posOffset>
                </wp:positionH>
                <wp:positionV relativeFrom="paragraph">
                  <wp:posOffset>235915</wp:posOffset>
                </wp:positionV>
                <wp:extent cx="4414520" cy="1457325"/>
                <wp:effectExtent l="0" t="0" r="5080" b="9525"/>
                <wp:wrapNone/>
                <wp:docPr id="1249856878" name="Grup 1249856878"/>
                <wp:cNvGraphicFramePr/>
                <a:graphic xmlns:a="http://schemas.openxmlformats.org/drawingml/2006/main">
                  <a:graphicData uri="http://schemas.microsoft.com/office/word/2010/wordprocessingGroup">
                    <wpg:wgp>
                      <wpg:cNvGrpSpPr/>
                      <wpg:grpSpPr>
                        <a:xfrm>
                          <a:off x="0" y="0"/>
                          <a:ext cx="4414520" cy="1457325"/>
                          <a:chOff x="0" y="0"/>
                          <a:chExt cx="4414520" cy="1457325"/>
                        </a:xfrm>
                      </wpg:grpSpPr>
                      <wpg:grpSp>
                        <wpg:cNvPr id="1729289618" name="Grup 7"/>
                        <wpg:cNvGrpSpPr/>
                        <wpg:grpSpPr>
                          <a:xfrm>
                            <a:off x="0" y="0"/>
                            <a:ext cx="4414520" cy="1457325"/>
                            <a:chOff x="0" y="23720"/>
                            <a:chExt cx="4414520" cy="1458687"/>
                          </a:xfrm>
                        </wpg:grpSpPr>
                        <wps:wsp>
                          <wps:cNvPr id="203204928" name="Persegi Panjang 2"/>
                          <wps:cNvSpPr/>
                          <wps:spPr>
                            <a:xfrm>
                              <a:off x="0" y="166687"/>
                              <a:ext cx="4414520" cy="1315720"/>
                            </a:xfrm>
                            <a:prstGeom prst="rect">
                              <a:avLst/>
                            </a:prstGeom>
                            <a:solidFill>
                              <a:schemeClr val="accent1">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6296820" name="Gambar 3"/>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62833" y="23720"/>
                              <a:ext cx="466090" cy="466090"/>
                            </a:xfrm>
                            <a:prstGeom prst="rect">
                              <a:avLst/>
                            </a:prstGeom>
                          </pic:spPr>
                        </pic:pic>
                        <wps:wsp>
                          <wps:cNvPr id="1574301058" name="Kotak Teks 18"/>
                          <wps:cNvSpPr txBox="1"/>
                          <wps:spPr>
                            <a:xfrm>
                              <a:off x="233363" y="439521"/>
                              <a:ext cx="3957638" cy="9474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940927" w14:textId="2B13D591" w:rsidR="006E0007" w:rsidRPr="00CD5277" w:rsidRDefault="006E0007" w:rsidP="006E0007">
                                <w:pPr>
                                  <w:rPr>
                                    <w:rFonts w:eastAsia="MS Mincho" w:cstheme="minorHAnsi"/>
                                    <w:color w:val="404040" w:themeColor="text1" w:themeTint="BF"/>
                                    <w:sz w:val="22"/>
                                    <w:szCs w:val="22"/>
                                  </w:rPr>
                                </w:pPr>
                                <w:r>
                                  <w:rPr>
                                    <w:rFonts w:ascii="Cascadia Mono SemiLight" w:eastAsia="MS Mincho" w:hAnsi="Cascadia Mono SemiLight" w:cs="Cascadia Mono SemiLight"/>
                                    <w:color w:val="595959" w:themeColor="text1" w:themeTint="A6"/>
                                    <w:sz w:val="24"/>
                                    <w:szCs w:val="24"/>
                                  </w:rPr>
                                  <w:tab/>
                                </w:r>
                                <w:del w:id="98" w:author="Lenovo Legion" w:date="2023-10-16T12:22:00Z">
                                  <w:r w:rsidDel="005F63C6">
                                    <w:rPr>
                                      <w:rFonts w:eastAsia="MS Mincho" w:cstheme="minorHAnsi"/>
                                      <w:color w:val="404040" w:themeColor="text1" w:themeTint="BF"/>
                                      <w:sz w:val="22"/>
                                      <w:szCs w:val="22"/>
                                    </w:rPr>
                                    <w:delText>Cara mengucapkan huruf Ra yang Baik dan benar adalah dengan tidak menggetarkannya lebih dari satu kali.</w:delText>
                                  </w:r>
                                </w:del>
                                <w:ins w:id="99" w:author="Lenovo Legion" w:date="2023-10-16T12:22:00Z">
                                  <w:r w:rsidR="005F63C6">
                                    <w:rPr>
                                      <w:rFonts w:eastAsia="MS Mincho" w:cstheme="minorHAnsi"/>
                                      <w:color w:val="404040" w:themeColor="text1" w:themeTint="BF"/>
                                      <w:sz w:val="22"/>
                                      <w:szCs w:val="22"/>
                                    </w:rPr>
                                    <w:t>Bahwa</w:t>
                                  </w:r>
                                </w:ins>
                                <w:ins w:id="100" w:author="Lenovo Legion" w:date="2023-10-16T12:23:00Z">
                                  <w:r w:rsidR="005F63C6">
                                    <w:rPr>
                                      <w:rFonts w:eastAsia="MS Mincho" w:cstheme="minorHAnsi"/>
                                      <w:color w:val="404040" w:themeColor="text1" w:themeTint="BF"/>
                                      <w:sz w:val="22"/>
                                      <w:szCs w:val="22"/>
                                    </w:rPr>
                                    <w:t xml:space="preserve"> </w:t>
                                  </w:r>
                                </w:ins>
                                <w:ins w:id="101" w:author="Lenovo Legion" w:date="2023-10-16T12:22:00Z">
                                  <w:r w:rsidR="005F63C6">
                                    <w:rPr>
                                      <w:rFonts w:eastAsia="MS Mincho" w:cstheme="minorHAnsi"/>
                                      <w:color w:val="404040" w:themeColor="text1" w:themeTint="BF"/>
                                      <w:sz w:val="22"/>
                                      <w:szCs w:val="22"/>
                                    </w:rPr>
                                    <w:t>dalam</w:t>
                                  </w:r>
                                </w:ins>
                                <w:ins w:id="102" w:author="Lenovo Legion" w:date="2023-10-16T12:23:00Z">
                                  <w:r w:rsidR="005F63C6">
                                    <w:rPr>
                                      <w:rFonts w:eastAsia="MS Mincho" w:cstheme="minorHAnsi"/>
                                      <w:color w:val="404040" w:themeColor="text1" w:themeTint="BF"/>
                                      <w:sz w:val="22"/>
                                      <w:szCs w:val="22"/>
                                    </w:rPr>
                                    <w:t xml:space="preserve"> ilmu tajwid juga ada yang namanya </w:t>
                                  </w:r>
                                  <w:r w:rsidR="0032569B">
                                    <w:rPr>
                                      <w:rFonts w:eastAsia="MS Mincho" w:cstheme="minorHAnsi"/>
                                      <w:color w:val="404040" w:themeColor="text1" w:themeTint="BF"/>
                                      <w:sz w:val="22"/>
                                      <w:szCs w:val="22"/>
                                    </w:rPr>
                                    <w:t xml:space="preserve">mad </w:t>
                                  </w:r>
                                  <w:r w:rsidR="005F63C6">
                                    <w:rPr>
                                      <w:rFonts w:eastAsia="MS Mincho" w:cstheme="minorHAnsi"/>
                                      <w:color w:val="404040" w:themeColor="text1" w:themeTint="BF"/>
                                      <w:sz w:val="22"/>
                                      <w:szCs w:val="22"/>
                                    </w:rPr>
                                    <w:t>liin</w:t>
                                  </w:r>
                                  <w:r w:rsidR="0032569B">
                                    <w:rPr>
                                      <w:rFonts w:eastAsia="MS Mincho" w:cstheme="minorHAnsi"/>
                                      <w:color w:val="404040" w:themeColor="text1" w:themeTint="BF"/>
                                      <w:sz w:val="22"/>
                                      <w:szCs w:val="22"/>
                                    </w:rPr>
                                    <w:t>, kemudian apa bedanya dengan sifat liin ini ?</w:t>
                                  </w:r>
                                  <w:r w:rsidR="00C37B11">
                                    <w:rPr>
                                      <w:rFonts w:eastAsia="MS Mincho" w:cstheme="minorHAnsi"/>
                                      <w:color w:val="404040" w:themeColor="text1" w:themeTint="BF"/>
                                      <w:sz w:val="22"/>
                                      <w:szCs w:val="22"/>
                                    </w:rPr>
                                    <w:t xml:space="preserve"> kita pelajari </w:t>
                                  </w:r>
                                </w:ins>
                                <w:ins w:id="103" w:author="Lenovo Legion" w:date="2023-10-16T12:24:00Z">
                                  <w:r w:rsidR="00C37B11">
                                    <w:rPr>
                                      <w:rFonts w:eastAsia="MS Mincho" w:cstheme="minorHAnsi"/>
                                      <w:color w:val="404040" w:themeColor="text1" w:themeTint="BF"/>
                                      <w:sz w:val="22"/>
                                      <w:szCs w:val="22"/>
                                    </w:rPr>
                                    <w:t>di bab selanjutnya.</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14323728" name="Kotak Teks 18"/>
                        <wps:cNvSpPr txBox="1"/>
                        <wps:spPr>
                          <a:xfrm>
                            <a:off x="505581" y="120347"/>
                            <a:ext cx="1627414" cy="3675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8BD745" w14:textId="77777777" w:rsidR="006E0007" w:rsidRPr="00CD5277" w:rsidRDefault="006E0007" w:rsidP="006E0007">
                              <w:pPr>
                                <w:rPr>
                                  <w:rFonts w:eastAsia="MS Mincho" w:cstheme="minorHAnsi"/>
                                  <w:color w:val="404040" w:themeColor="text1" w:themeTint="BF"/>
                                  <w:sz w:val="22"/>
                                  <w:szCs w:val="22"/>
                                </w:rPr>
                              </w:pPr>
                              <w:r>
                                <w:rPr>
                                  <w:color w:val="404040" w:themeColor="text1" w:themeTint="BF"/>
                                  <w:sz w:val="22"/>
                                  <w:szCs w:val="22"/>
                                </w:rPr>
                                <w:t>TAHUKAH KAMU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7FC6F18" id="Grup 1249856878" o:spid="_x0000_s1445" style="position:absolute;left:0;text-align:left;margin-left:0;margin-top:18.6pt;width:347.6pt;height:114.75pt;z-index:251589120;mso-position-horizontal-relative:margin;mso-width-relative:margin" coordsize="44145,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">
                <v:group id="Grup 7" o:spid="_x0000_s1446" style="position:absolute;width:44145;height:14573" coordorigin=",237" coordsize="44145,14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">
                  <v:rect id="Persegi Panjang 2" o:spid="_x0000_s1447" style="position:absolute;top:1666;width:44145;height:131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" fillcolor="#f9d277 [1940]" stroked="f" strokeweight="1pt"/>
                  <v:shape id="Gambar 3" o:spid="_x0000_s1448" type="#_x0000_t75" style="position:absolute;left:628;top:237;width:4661;height:4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">
                    <v:imagedata r:id="rId51" o:title=""/>
                  </v:shape>
                  <v:shape id="Kotak Teks 18" o:spid="_x0000_s1449" type="#_x0000_t202" style="position:absolute;left:2333;top:4395;width:39577;height:9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" filled="f" stroked="f">
                    <v:textbox>
                      <w:txbxContent>
                        <w:p w14:paraId="14940927" w14:textId="2B13D591" w:rsidR="006E0007" w:rsidRPr="00CD5277" w:rsidRDefault="006E0007" w:rsidP="006E0007">
                          <w:pPr>
                            <w:rPr>
                              <w:rFonts w:eastAsia="MS Mincho" w:cstheme="minorHAnsi"/>
                              <w:color w:val="404040" w:themeColor="text1" w:themeTint="BF"/>
                              <w:sz w:val="22"/>
                              <w:szCs w:val="22"/>
                            </w:rPr>
                          </w:pPr>
                          <w:r>
                            <w:rPr>
                              <w:rFonts w:ascii="Cascadia Mono SemiLight" w:eastAsia="MS Mincho" w:hAnsi="Cascadia Mono SemiLight" w:cs="Cascadia Mono SemiLight"/>
                              <w:color w:val="595959" w:themeColor="text1" w:themeTint="A6"/>
                              <w:sz w:val="24"/>
                              <w:szCs w:val="24"/>
                            </w:rPr>
                            <w:tab/>
                          </w:r>
                          <w:del w:id="104" w:author="Lenovo Legion" w:date="2023-10-16T12:22:00Z">
                            <w:r w:rsidDel="005F63C6">
                              <w:rPr>
                                <w:rFonts w:eastAsia="MS Mincho" w:cstheme="minorHAnsi"/>
                                <w:color w:val="404040" w:themeColor="text1" w:themeTint="BF"/>
                                <w:sz w:val="22"/>
                                <w:szCs w:val="22"/>
                              </w:rPr>
                              <w:delText>Cara mengucapkan huruf Ra yang Baik dan benar adalah dengan tidak menggetarkannya lebih dari satu kali.</w:delText>
                            </w:r>
                          </w:del>
                          <w:ins w:id="105" w:author="Lenovo Legion" w:date="2023-10-16T12:22:00Z">
                            <w:r w:rsidR="005F63C6">
                              <w:rPr>
                                <w:rFonts w:eastAsia="MS Mincho" w:cstheme="minorHAnsi"/>
                                <w:color w:val="404040" w:themeColor="text1" w:themeTint="BF"/>
                                <w:sz w:val="22"/>
                                <w:szCs w:val="22"/>
                              </w:rPr>
                              <w:t>Bahwa</w:t>
                            </w:r>
                          </w:ins>
                          <w:ins w:id="106" w:author="Lenovo Legion" w:date="2023-10-16T12:23:00Z">
                            <w:r w:rsidR="005F63C6">
                              <w:rPr>
                                <w:rFonts w:eastAsia="MS Mincho" w:cstheme="minorHAnsi"/>
                                <w:color w:val="404040" w:themeColor="text1" w:themeTint="BF"/>
                                <w:sz w:val="22"/>
                                <w:szCs w:val="22"/>
                              </w:rPr>
                              <w:t xml:space="preserve"> </w:t>
                            </w:r>
                          </w:ins>
                          <w:ins w:id="107" w:author="Lenovo Legion" w:date="2023-10-16T12:22:00Z">
                            <w:r w:rsidR="005F63C6">
                              <w:rPr>
                                <w:rFonts w:eastAsia="MS Mincho" w:cstheme="minorHAnsi"/>
                                <w:color w:val="404040" w:themeColor="text1" w:themeTint="BF"/>
                                <w:sz w:val="22"/>
                                <w:szCs w:val="22"/>
                              </w:rPr>
                              <w:t>dalam</w:t>
                            </w:r>
                          </w:ins>
                          <w:ins w:id="108" w:author="Lenovo Legion" w:date="2023-10-16T12:23:00Z">
                            <w:r w:rsidR="005F63C6">
                              <w:rPr>
                                <w:rFonts w:eastAsia="MS Mincho" w:cstheme="minorHAnsi"/>
                                <w:color w:val="404040" w:themeColor="text1" w:themeTint="BF"/>
                                <w:sz w:val="22"/>
                                <w:szCs w:val="22"/>
                              </w:rPr>
                              <w:t xml:space="preserve"> ilmu tajwid juga ada yang namanya </w:t>
                            </w:r>
                            <w:r w:rsidR="0032569B">
                              <w:rPr>
                                <w:rFonts w:eastAsia="MS Mincho" w:cstheme="minorHAnsi"/>
                                <w:color w:val="404040" w:themeColor="text1" w:themeTint="BF"/>
                                <w:sz w:val="22"/>
                                <w:szCs w:val="22"/>
                              </w:rPr>
                              <w:t xml:space="preserve">mad </w:t>
                            </w:r>
                            <w:r w:rsidR="005F63C6">
                              <w:rPr>
                                <w:rFonts w:eastAsia="MS Mincho" w:cstheme="minorHAnsi"/>
                                <w:color w:val="404040" w:themeColor="text1" w:themeTint="BF"/>
                                <w:sz w:val="22"/>
                                <w:szCs w:val="22"/>
                              </w:rPr>
                              <w:t>liin</w:t>
                            </w:r>
                            <w:r w:rsidR="0032569B">
                              <w:rPr>
                                <w:rFonts w:eastAsia="MS Mincho" w:cstheme="minorHAnsi"/>
                                <w:color w:val="404040" w:themeColor="text1" w:themeTint="BF"/>
                                <w:sz w:val="22"/>
                                <w:szCs w:val="22"/>
                              </w:rPr>
                              <w:t>, kemudian apa bedanya dengan sifat liin ini ?</w:t>
                            </w:r>
                            <w:r w:rsidR="00C37B11">
                              <w:rPr>
                                <w:rFonts w:eastAsia="MS Mincho" w:cstheme="minorHAnsi"/>
                                <w:color w:val="404040" w:themeColor="text1" w:themeTint="BF"/>
                                <w:sz w:val="22"/>
                                <w:szCs w:val="22"/>
                              </w:rPr>
                              <w:t xml:space="preserve"> kita pelajari </w:t>
                            </w:r>
                          </w:ins>
                          <w:ins w:id="109" w:author="Lenovo Legion" w:date="2023-10-16T12:24:00Z">
                            <w:r w:rsidR="00C37B11">
                              <w:rPr>
                                <w:rFonts w:eastAsia="MS Mincho" w:cstheme="minorHAnsi"/>
                                <w:color w:val="404040" w:themeColor="text1" w:themeTint="BF"/>
                                <w:sz w:val="22"/>
                                <w:szCs w:val="22"/>
                              </w:rPr>
                              <w:t>di bab selanjutnya.</w:t>
                            </w:r>
                          </w:ins>
                        </w:p>
                      </w:txbxContent>
                    </v:textbox>
                  </v:shape>
                </v:group>
                <v:shape id="Kotak Teks 18" o:spid="_x0000_s1450" type="#_x0000_t202" style="position:absolute;left:5055;top:1203;width:16274;height:3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" filled="f" stroked="f">
                  <v:textbox>
                    <w:txbxContent>
                      <w:p w14:paraId="5E8BD745" w14:textId="77777777" w:rsidR="006E0007" w:rsidRPr="00CD5277" w:rsidRDefault="006E0007" w:rsidP="006E0007">
                        <w:pPr>
                          <w:rPr>
                            <w:rFonts w:eastAsia="MS Mincho" w:cstheme="minorHAnsi"/>
                            <w:color w:val="404040" w:themeColor="text1" w:themeTint="BF"/>
                            <w:sz w:val="22"/>
                            <w:szCs w:val="22"/>
                          </w:rPr>
                        </w:pPr>
                        <w:r>
                          <w:rPr>
                            <w:color w:val="404040" w:themeColor="text1" w:themeTint="BF"/>
                            <w:sz w:val="22"/>
                            <w:szCs w:val="22"/>
                          </w:rPr>
                          <w:t>TAHUKAH KAMU ?</w:t>
                        </w:r>
                      </w:p>
                    </w:txbxContent>
                  </v:textbox>
                </v:shape>
                <w10:wrap anchorx="margin"/>
              </v:group>
            </w:pict>
          </mc:Fallback>
        </mc:AlternateContent>
      </w:r>
      <w:ins w:id="110" w:author="Lenovo Legion" w:date="2023-10-16T06:36:00Z">
        <w:r>
          <w:t xml:space="preserve">        </w:t>
        </w:r>
      </w:ins>
      <w:r w:rsidR="00133870" w:rsidRPr="007708E4">
        <w:t>Istithalah</w:t>
      </w:r>
      <w:r w:rsidR="00142430" w:rsidRPr="007708E4">
        <w:tab/>
        <w:t xml:space="preserve">   (</w:t>
      </w:r>
      <w:r w:rsidR="0038433C" w:rsidRPr="00AF238C">
        <w:rPr>
          <w:rFonts w:ascii="Dubai" w:hAnsi="Dubai" w:cs="Dubai"/>
          <w:color w:val="595959" w:themeColor="text1" w:themeTint="A6"/>
          <w:sz w:val="24"/>
          <w:szCs w:val="24"/>
          <w:rtl/>
        </w:rPr>
        <w:t>ض</w:t>
      </w:r>
      <w:r w:rsidR="00142430" w:rsidRPr="007708E4">
        <w:t>)</w:t>
      </w:r>
      <w:r w:rsidR="0058044D" w:rsidRPr="00AF238C">
        <w:rPr>
          <w:lang w:val="id-ID"/>
        </w:rPr>
        <w:br w:type="page"/>
      </w:r>
      <w:r w:rsidR="0058044D">
        <w:rPr>
          <w:lang w:val="id-ID"/>
        </w:rPr>
        <w:lastRenderedPageBreak/>
        <w:drawing>
          <wp:anchor distT="0" distB="0" distL="114300" distR="114300" simplePos="0" relativeHeight="251568640" behindDoc="0" locked="0" layoutInCell="1" allowOverlap="1" wp14:anchorId="1685E468" wp14:editId="18C6348D">
            <wp:simplePos x="0" y="0"/>
            <wp:positionH relativeFrom="margin">
              <wp:posOffset>-446087</wp:posOffset>
            </wp:positionH>
            <wp:positionV relativeFrom="paragraph">
              <wp:posOffset>-446405</wp:posOffset>
            </wp:positionV>
            <wp:extent cx="5327722" cy="7537450"/>
            <wp:effectExtent l="0" t="0" r="6350" b="6350"/>
            <wp:wrapNone/>
            <wp:docPr id="387127371" name="Gambar 38712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27371" name="Gambar 387127371"/>
                    <pic:cNvPicPr/>
                  </pic:nvPicPr>
                  <pic:blipFill>
                    <a:blip r:embed="rId52">
                      <a:extLst>
                        <a:ext uri="{28A0092B-C50C-407E-A947-70E740481C1C}">
                          <a14:useLocalDpi xmlns:a14="http://schemas.microsoft.com/office/drawing/2010/main" val="0"/>
                        </a:ext>
                      </a:extLst>
                    </a:blip>
                    <a:stretch>
                      <a:fillRect/>
                    </a:stretch>
                  </pic:blipFill>
                  <pic:spPr>
                    <a:xfrm>
                      <a:off x="0" y="0"/>
                      <a:ext cx="5327722" cy="7537450"/>
                    </a:xfrm>
                    <a:prstGeom prst="rect">
                      <a:avLst/>
                    </a:prstGeom>
                  </pic:spPr>
                </pic:pic>
              </a:graphicData>
            </a:graphic>
            <wp14:sizeRelH relativeFrom="margin">
              <wp14:pctWidth>0</wp14:pctWidth>
            </wp14:sizeRelH>
            <wp14:sizeRelV relativeFrom="margin">
              <wp14:pctHeight>0</wp14:pctHeight>
            </wp14:sizeRelV>
          </wp:anchor>
        </w:drawing>
      </w:r>
      <w:r w:rsidR="0058044D" w:rsidRPr="00AF238C">
        <w:rPr>
          <w:lang w:val="id-ID"/>
        </w:rPr>
        <w:br w:type="page"/>
      </w:r>
    </w:p>
    <w:p w14:paraId="23F41F7D" w14:textId="7818634B" w:rsidR="009D36D2" w:rsidRDefault="0046580F" w:rsidP="006236EF">
      <w:pPr>
        <w:rPr>
          <w:rFonts w:asciiTheme="majorHAnsi" w:eastAsiaTheme="majorEastAsia" w:hAnsiTheme="majorHAnsi" w:cstheme="majorBidi"/>
          <w:color w:val="C68D08" w:themeColor="accent1" w:themeShade="BF"/>
          <w:sz w:val="36"/>
          <w:szCs w:val="36"/>
          <w:lang w:val="id-ID"/>
        </w:rPr>
      </w:pPr>
      <w:r>
        <w:rPr>
          <w:rFonts w:asciiTheme="majorHAnsi" w:eastAsiaTheme="majorEastAsia" w:hAnsiTheme="majorHAnsi" w:cstheme="majorBidi"/>
          <w:color w:val="C68D08" w:themeColor="accent1" w:themeShade="BF"/>
          <w:sz w:val="48"/>
          <w:szCs w:val="48"/>
        </w:rPr>
        <w:lastRenderedPageBreak/>
        <mc:AlternateContent>
          <mc:Choice Requires="wpg">
            <w:drawing>
              <wp:anchor distT="0" distB="0" distL="114300" distR="114300" simplePos="0" relativeHeight="251657376" behindDoc="0" locked="0" layoutInCell="1" allowOverlap="1" wp14:anchorId="3EBBC812" wp14:editId="06DACFC8">
                <wp:simplePos x="0" y="0"/>
                <wp:positionH relativeFrom="margin">
                  <wp:posOffset>-451063</wp:posOffset>
                </wp:positionH>
                <wp:positionV relativeFrom="paragraph">
                  <wp:posOffset>-457200</wp:posOffset>
                </wp:positionV>
                <wp:extent cx="5321300" cy="2209800"/>
                <wp:effectExtent l="0" t="0" r="0" b="0"/>
                <wp:wrapNone/>
                <wp:docPr id="188304468" name="Grup 188304468"/>
                <wp:cNvGraphicFramePr/>
                <a:graphic xmlns:a="http://schemas.openxmlformats.org/drawingml/2006/main">
                  <a:graphicData uri="http://schemas.microsoft.com/office/word/2010/wordprocessingGroup">
                    <wpg:wgp>
                      <wpg:cNvGrpSpPr/>
                      <wpg:grpSpPr>
                        <a:xfrm>
                          <a:off x="0" y="0"/>
                          <a:ext cx="5321300" cy="2209800"/>
                          <a:chOff x="25398" y="0"/>
                          <a:chExt cx="5321300" cy="2209800"/>
                        </a:xfrm>
                      </wpg:grpSpPr>
                      <wps:wsp>
                        <wps:cNvPr id="1067077866" name="Persegi Panjang 1067077866"/>
                        <wps:cNvSpPr/>
                        <wps:spPr>
                          <a:xfrm>
                            <a:off x="25398" y="0"/>
                            <a:ext cx="5321300" cy="2209800"/>
                          </a:xfrm>
                          <a:prstGeom prst="rect">
                            <a:avLst/>
                          </a:prstGeom>
                          <a:solidFill>
                            <a:srgbClr val="FDEAB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0BFC5E" w14:textId="77777777" w:rsidR="006236EF" w:rsidRDefault="006236EF" w:rsidP="002B328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0315261" name="Kotak Teks 1650315261"/>
                        <wps:cNvSpPr txBox="1"/>
                        <wps:spPr>
                          <a:xfrm>
                            <a:off x="147385" y="67910"/>
                            <a:ext cx="5136777" cy="21329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DD8D39" w14:textId="3A8C9FB8" w:rsidR="006236EF" w:rsidRPr="0046580F" w:rsidRDefault="006A35EB">
                              <w:pPr>
                                <w:rPr>
                                  <w:color w:val="D69906" w:themeColor="accent4" w:themeShade="80"/>
                                  <w:sz w:val="36"/>
                                  <w:szCs w:val="36"/>
                                </w:rPr>
                              </w:pPr>
                              <w:r>
                                <w:rPr>
                                  <w:color w:val="D69906" w:themeColor="accent4" w:themeShade="80"/>
                                  <w:sz w:val="36"/>
                                  <w:szCs w:val="36"/>
                                </w:rPr>
                                <w:t xml:space="preserve"> </w:t>
                              </w:r>
                              <w:r w:rsidR="006236EF" w:rsidRPr="0046580F">
                                <w:rPr>
                                  <w:color w:val="D69906" w:themeColor="accent4" w:themeShade="80"/>
                                  <w:sz w:val="36"/>
                                  <w:szCs w:val="36"/>
                                </w:rPr>
                                <w:t>Pengertian</w:t>
                              </w:r>
                            </w:p>
                            <w:p w14:paraId="040C6A34" w14:textId="36F0DE3A" w:rsidR="00EF6094" w:rsidRDefault="006B40CE" w:rsidP="00182AA1">
                              <w:pPr>
                                <w:ind w:firstLine="720"/>
                                <w:rPr>
                                  <w:color w:val="404040" w:themeColor="text1" w:themeTint="BF"/>
                                  <w:sz w:val="22"/>
                                  <w:szCs w:val="22"/>
                                </w:rPr>
                              </w:pPr>
                              <w:r>
                                <w:rPr>
                                  <w:color w:val="404040" w:themeColor="text1" w:themeTint="BF"/>
                                  <w:sz w:val="22"/>
                                  <w:szCs w:val="22"/>
                                </w:rPr>
                                <w:t xml:space="preserve">Tajwid secara </w:t>
                              </w:r>
                              <w:r w:rsidR="00C37AF7">
                                <w:rPr>
                                  <w:color w:val="404040" w:themeColor="text1" w:themeTint="BF"/>
                                  <w:sz w:val="22"/>
                                  <w:szCs w:val="22"/>
                                </w:rPr>
                                <w:t>bahasa</w:t>
                              </w:r>
                              <w:r w:rsidR="00D405C9">
                                <w:rPr>
                                  <w:color w:val="404040" w:themeColor="text1" w:themeTint="BF"/>
                                  <w:sz w:val="22"/>
                                  <w:szCs w:val="22"/>
                                </w:rPr>
                                <w:t xml:space="preserve"> </w:t>
                              </w:r>
                              <w:r w:rsidR="005E717F">
                                <w:rPr>
                                  <w:color w:val="404040" w:themeColor="text1" w:themeTint="BF"/>
                                  <w:sz w:val="22"/>
                                  <w:szCs w:val="22"/>
                                </w:rPr>
                                <w:t>yang artinya</w:t>
                              </w:r>
                              <w:r w:rsidR="006A35EB">
                                <w:rPr>
                                  <w:color w:val="404040" w:themeColor="text1" w:themeTint="BF"/>
                                  <w:sz w:val="22"/>
                                  <w:szCs w:val="22"/>
                                </w:rPr>
                                <w:t xml:space="preserve"> </w:t>
                              </w:r>
                              <w:r w:rsidR="005E717F">
                                <w:rPr>
                                  <w:color w:val="404040" w:themeColor="text1" w:themeTint="BF"/>
                                  <w:sz w:val="22"/>
                                  <w:szCs w:val="22"/>
                                </w:rPr>
                                <w:t>membaguskan</w:t>
                              </w:r>
                              <w:r w:rsidR="00D405C9">
                                <w:rPr>
                                  <w:color w:val="404040" w:themeColor="text1" w:themeTint="BF"/>
                                  <w:sz w:val="22"/>
                                  <w:szCs w:val="22"/>
                                </w:rPr>
                                <w:t xml:space="preserve">. </w:t>
                              </w:r>
                              <w:r w:rsidR="003D11E3">
                                <w:rPr>
                                  <w:color w:val="404040" w:themeColor="text1" w:themeTint="BF"/>
                                  <w:sz w:val="22"/>
                                  <w:szCs w:val="22"/>
                                </w:rPr>
                                <w:t>Seda</w:t>
                              </w:r>
                              <w:r w:rsidR="00D566A7">
                                <w:rPr>
                                  <w:color w:val="404040" w:themeColor="text1" w:themeTint="BF"/>
                                  <w:sz w:val="22"/>
                                  <w:szCs w:val="22"/>
                                </w:rPr>
                                <w:t xml:space="preserve">ngkan </w:t>
                              </w:r>
                              <w:r w:rsidR="005E717F">
                                <w:rPr>
                                  <w:color w:val="404040" w:themeColor="text1" w:themeTint="BF"/>
                                  <w:sz w:val="22"/>
                                  <w:szCs w:val="22"/>
                                </w:rPr>
                                <w:t>secara istilah adalah</w:t>
                              </w:r>
                              <w:r w:rsidR="00D566A7">
                                <w:rPr>
                                  <w:color w:val="404040" w:themeColor="text1" w:themeTint="BF"/>
                                  <w:sz w:val="22"/>
                                  <w:szCs w:val="22"/>
                                </w:rPr>
                                <w:t>:</w:t>
                              </w:r>
                            </w:p>
                            <w:p w14:paraId="6AFCBF69" w14:textId="25643018" w:rsidR="00EF6094" w:rsidRPr="00970C04" w:rsidRDefault="00475B19" w:rsidP="00927EF5">
                              <w:pPr>
                                <w:ind w:firstLine="720"/>
                                <w:jc w:val="center"/>
                                <w:rPr>
                                  <w:rFonts w:ascii="Dubai" w:hAnsi="Dubai" w:cs="Dubai"/>
                                  <w:color w:val="404040" w:themeColor="text1" w:themeTint="BF"/>
                                  <w:sz w:val="24"/>
                                  <w:szCs w:val="24"/>
                                </w:rPr>
                              </w:pPr>
                              <w:r w:rsidRPr="00970C04">
                                <w:rPr>
                                  <w:rFonts w:ascii="Dubai" w:hAnsi="Dubai" w:cs="Dubai" w:hint="cs"/>
                                  <w:color w:val="404040" w:themeColor="text1" w:themeTint="BF"/>
                                  <w:sz w:val="24"/>
                                  <w:szCs w:val="24"/>
                                  <w:rtl/>
                                </w:rPr>
                                <w:t>يخرج</w:t>
                              </w:r>
                              <w:r w:rsidR="00F744F8" w:rsidRPr="00970C04">
                                <w:rPr>
                                  <w:rFonts w:ascii="Dubai" w:hAnsi="Dubai" w:cs="Dubai"/>
                                  <w:color w:val="404040" w:themeColor="text1" w:themeTint="BF"/>
                                  <w:sz w:val="24"/>
                                  <w:szCs w:val="24"/>
                                  <w:rtl/>
                                </w:rPr>
                                <w:t xml:space="preserve"> كل حرف من مخر</w:t>
                              </w:r>
                              <w:r w:rsidR="00765953" w:rsidRPr="00970C04">
                                <w:rPr>
                                  <w:rFonts w:ascii="Dubai" w:hAnsi="Dubai" w:cs="Dubai"/>
                                  <w:color w:val="404040" w:themeColor="text1" w:themeTint="BF"/>
                                  <w:sz w:val="24"/>
                                  <w:szCs w:val="24"/>
                                  <w:rtl/>
                                </w:rPr>
                                <w:t xml:space="preserve">جه مع اعطاء </w:t>
                              </w:r>
                              <w:r w:rsidR="00927EF5" w:rsidRPr="00970C04">
                                <w:rPr>
                                  <w:rFonts w:ascii="Dubai" w:hAnsi="Dubai" w:cs="Dubai"/>
                                  <w:color w:val="404040" w:themeColor="text1" w:themeTint="BF"/>
                                  <w:sz w:val="24"/>
                                  <w:szCs w:val="24"/>
                                  <w:rtl/>
                                </w:rPr>
                                <w:t>حقه و مستحقه</w:t>
                              </w:r>
                            </w:p>
                            <w:p w14:paraId="6F7F8CE9" w14:textId="24D4FE3D" w:rsidR="006236EF" w:rsidRPr="002B3282" w:rsidRDefault="00807CC4" w:rsidP="00A103B2">
                              <w:pPr>
                                <w:ind w:firstLine="720"/>
                                <w:rPr>
                                  <w:color w:val="404040" w:themeColor="text1" w:themeTint="BF"/>
                                  <w:sz w:val="22"/>
                                  <w:szCs w:val="22"/>
                                </w:rPr>
                              </w:pPr>
                              <w:r w:rsidRPr="00807CC4">
                                <w:rPr>
                                  <w:color w:val="404040" w:themeColor="text1" w:themeTint="BF"/>
                                  <w:sz w:val="22"/>
                                  <w:szCs w:val="22"/>
                                </w:rPr>
                                <w:t>mengeluarkan huruf dari tempatnya dengan memberikan sifat-sifat yang dimilikinya. Jadi ilmu tajwid adalah suatu ilmu yang mempelajari bagaimana cara mengucapkan hu</w:t>
                              </w:r>
                              <w:r w:rsidR="00552C01">
                                <w:rPr>
                                  <w:color w:val="404040" w:themeColor="text1" w:themeTint="BF"/>
                                  <w:sz w:val="22"/>
                                  <w:szCs w:val="22"/>
                                </w:rPr>
                                <w:t>ruf</w:t>
                              </w:r>
                              <w:r w:rsidR="00944583">
                                <w:rPr>
                                  <w:color w:val="404040" w:themeColor="text1" w:themeTint="BF"/>
                                  <w:sz w:val="22"/>
                                  <w:szCs w:val="22"/>
                                </w:rPr>
                                <w:t xml:space="preserve"> dalam Al Quran.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BBC812" id="Grup 188304468" o:spid="_x0000_s1451" style="position:absolute;margin-left:-35.5pt;margin-top:-36pt;width:419pt;height:174pt;z-index:251657376;mso-position-horizontal-relative:margin;mso-width-relative:margin;mso-height-relative:margin" coordorigin="253" coordsize="53213,22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">
                <v:rect id="Persegi Panjang 1067077866" o:spid="_x0000_s1452" style="position:absolute;left:253;width:53213;height:22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" fillcolor="#fdeabc" stroked="f" strokeweight="1pt">
                  <v:textbox>
                    <w:txbxContent>
                      <w:p w14:paraId="7B0BFC5E" w14:textId="77777777" w:rsidR="006236EF" w:rsidRDefault="006236EF" w:rsidP="002B3282">
                        <w:pPr>
                          <w:jc w:val="center"/>
                        </w:pPr>
                      </w:p>
                    </w:txbxContent>
                  </v:textbox>
                </v:rect>
                <v:shape id="Kotak Teks 1650315261" o:spid="_x0000_s1453" type="#_x0000_t202" style="position:absolute;left:1473;top:679;width:51368;height:213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" filled="f" stroked="f">
                  <v:textbox>
                    <w:txbxContent>
                      <w:p w14:paraId="15DD8D39" w14:textId="3A8C9FB8" w:rsidR="006236EF" w:rsidRPr="0046580F" w:rsidRDefault="006A35EB">
                        <w:pPr>
                          <w:rPr>
                            <w:color w:val="D69906" w:themeColor="accent4" w:themeShade="80"/>
                            <w:sz w:val="36"/>
                            <w:szCs w:val="36"/>
                          </w:rPr>
                        </w:pPr>
                        <w:r>
                          <w:rPr>
                            <w:color w:val="D69906" w:themeColor="accent4" w:themeShade="80"/>
                            <w:sz w:val="36"/>
                            <w:szCs w:val="36"/>
                          </w:rPr>
                          <w:t xml:space="preserve"> </w:t>
                        </w:r>
                        <w:r w:rsidR="006236EF" w:rsidRPr="0046580F">
                          <w:rPr>
                            <w:color w:val="D69906" w:themeColor="accent4" w:themeShade="80"/>
                            <w:sz w:val="36"/>
                            <w:szCs w:val="36"/>
                          </w:rPr>
                          <w:t>Pengertian</w:t>
                        </w:r>
                      </w:p>
                      <w:p w14:paraId="040C6A34" w14:textId="36F0DE3A" w:rsidR="00EF6094" w:rsidRDefault="006B40CE" w:rsidP="00182AA1">
                        <w:pPr>
                          <w:ind w:firstLine="720"/>
                          <w:rPr>
                            <w:color w:val="404040" w:themeColor="text1" w:themeTint="BF"/>
                            <w:sz w:val="22"/>
                            <w:szCs w:val="22"/>
                          </w:rPr>
                        </w:pPr>
                        <w:r>
                          <w:rPr>
                            <w:color w:val="404040" w:themeColor="text1" w:themeTint="BF"/>
                            <w:sz w:val="22"/>
                            <w:szCs w:val="22"/>
                          </w:rPr>
                          <w:t xml:space="preserve">Tajwid secara </w:t>
                        </w:r>
                        <w:r w:rsidR="00C37AF7">
                          <w:rPr>
                            <w:color w:val="404040" w:themeColor="text1" w:themeTint="BF"/>
                            <w:sz w:val="22"/>
                            <w:szCs w:val="22"/>
                          </w:rPr>
                          <w:t>bahasa</w:t>
                        </w:r>
                        <w:r w:rsidR="00D405C9">
                          <w:rPr>
                            <w:color w:val="404040" w:themeColor="text1" w:themeTint="BF"/>
                            <w:sz w:val="22"/>
                            <w:szCs w:val="22"/>
                          </w:rPr>
                          <w:t xml:space="preserve"> </w:t>
                        </w:r>
                        <w:r w:rsidR="005E717F">
                          <w:rPr>
                            <w:color w:val="404040" w:themeColor="text1" w:themeTint="BF"/>
                            <w:sz w:val="22"/>
                            <w:szCs w:val="22"/>
                          </w:rPr>
                          <w:t>yang artinya</w:t>
                        </w:r>
                        <w:r w:rsidR="006A35EB">
                          <w:rPr>
                            <w:color w:val="404040" w:themeColor="text1" w:themeTint="BF"/>
                            <w:sz w:val="22"/>
                            <w:szCs w:val="22"/>
                          </w:rPr>
                          <w:t xml:space="preserve"> </w:t>
                        </w:r>
                        <w:r w:rsidR="005E717F">
                          <w:rPr>
                            <w:color w:val="404040" w:themeColor="text1" w:themeTint="BF"/>
                            <w:sz w:val="22"/>
                            <w:szCs w:val="22"/>
                          </w:rPr>
                          <w:t>membaguskan</w:t>
                        </w:r>
                        <w:r w:rsidR="00D405C9">
                          <w:rPr>
                            <w:color w:val="404040" w:themeColor="text1" w:themeTint="BF"/>
                            <w:sz w:val="22"/>
                            <w:szCs w:val="22"/>
                          </w:rPr>
                          <w:t xml:space="preserve">. </w:t>
                        </w:r>
                        <w:r w:rsidR="003D11E3">
                          <w:rPr>
                            <w:color w:val="404040" w:themeColor="text1" w:themeTint="BF"/>
                            <w:sz w:val="22"/>
                            <w:szCs w:val="22"/>
                          </w:rPr>
                          <w:t>Seda</w:t>
                        </w:r>
                        <w:r w:rsidR="00D566A7">
                          <w:rPr>
                            <w:color w:val="404040" w:themeColor="text1" w:themeTint="BF"/>
                            <w:sz w:val="22"/>
                            <w:szCs w:val="22"/>
                          </w:rPr>
                          <w:t xml:space="preserve">ngkan </w:t>
                        </w:r>
                        <w:r w:rsidR="005E717F">
                          <w:rPr>
                            <w:color w:val="404040" w:themeColor="text1" w:themeTint="BF"/>
                            <w:sz w:val="22"/>
                            <w:szCs w:val="22"/>
                          </w:rPr>
                          <w:t>secara istilah adalah</w:t>
                        </w:r>
                        <w:r w:rsidR="00D566A7">
                          <w:rPr>
                            <w:color w:val="404040" w:themeColor="text1" w:themeTint="BF"/>
                            <w:sz w:val="22"/>
                            <w:szCs w:val="22"/>
                          </w:rPr>
                          <w:t>:</w:t>
                        </w:r>
                      </w:p>
                      <w:p w14:paraId="6AFCBF69" w14:textId="25643018" w:rsidR="00EF6094" w:rsidRPr="00970C04" w:rsidRDefault="00475B19" w:rsidP="00927EF5">
                        <w:pPr>
                          <w:ind w:firstLine="720"/>
                          <w:jc w:val="center"/>
                          <w:rPr>
                            <w:rFonts w:ascii="Dubai" w:hAnsi="Dubai" w:cs="Dubai"/>
                            <w:color w:val="404040" w:themeColor="text1" w:themeTint="BF"/>
                            <w:sz w:val="24"/>
                            <w:szCs w:val="24"/>
                          </w:rPr>
                        </w:pPr>
                        <w:r w:rsidRPr="00970C04">
                          <w:rPr>
                            <w:rFonts w:ascii="Dubai" w:hAnsi="Dubai" w:cs="Dubai" w:hint="cs"/>
                            <w:color w:val="404040" w:themeColor="text1" w:themeTint="BF"/>
                            <w:sz w:val="24"/>
                            <w:szCs w:val="24"/>
                            <w:rtl/>
                          </w:rPr>
                          <w:t>يخرج</w:t>
                        </w:r>
                        <w:r w:rsidR="00F744F8" w:rsidRPr="00970C04">
                          <w:rPr>
                            <w:rFonts w:ascii="Dubai" w:hAnsi="Dubai" w:cs="Dubai"/>
                            <w:color w:val="404040" w:themeColor="text1" w:themeTint="BF"/>
                            <w:sz w:val="24"/>
                            <w:szCs w:val="24"/>
                            <w:rtl/>
                          </w:rPr>
                          <w:t xml:space="preserve"> كل حرف من مخر</w:t>
                        </w:r>
                        <w:r w:rsidR="00765953" w:rsidRPr="00970C04">
                          <w:rPr>
                            <w:rFonts w:ascii="Dubai" w:hAnsi="Dubai" w:cs="Dubai"/>
                            <w:color w:val="404040" w:themeColor="text1" w:themeTint="BF"/>
                            <w:sz w:val="24"/>
                            <w:szCs w:val="24"/>
                            <w:rtl/>
                          </w:rPr>
                          <w:t xml:space="preserve">جه مع اعطاء </w:t>
                        </w:r>
                        <w:r w:rsidR="00927EF5" w:rsidRPr="00970C04">
                          <w:rPr>
                            <w:rFonts w:ascii="Dubai" w:hAnsi="Dubai" w:cs="Dubai"/>
                            <w:color w:val="404040" w:themeColor="text1" w:themeTint="BF"/>
                            <w:sz w:val="24"/>
                            <w:szCs w:val="24"/>
                            <w:rtl/>
                          </w:rPr>
                          <w:t>حقه و مستحقه</w:t>
                        </w:r>
                      </w:p>
                      <w:p w14:paraId="6F7F8CE9" w14:textId="24D4FE3D" w:rsidR="006236EF" w:rsidRPr="002B3282" w:rsidRDefault="00807CC4" w:rsidP="00A103B2">
                        <w:pPr>
                          <w:ind w:firstLine="720"/>
                          <w:rPr>
                            <w:color w:val="404040" w:themeColor="text1" w:themeTint="BF"/>
                            <w:sz w:val="22"/>
                            <w:szCs w:val="22"/>
                          </w:rPr>
                        </w:pPr>
                        <w:r w:rsidRPr="00807CC4">
                          <w:rPr>
                            <w:color w:val="404040" w:themeColor="text1" w:themeTint="BF"/>
                            <w:sz w:val="22"/>
                            <w:szCs w:val="22"/>
                          </w:rPr>
                          <w:t>mengeluarkan huruf dari tempatnya dengan memberikan sifat-sifat yang dimilikinya. Jadi ilmu tajwid adalah suatu ilmu yang mempelajari bagaimana cara mengucapkan hu</w:t>
                        </w:r>
                        <w:r w:rsidR="00552C01">
                          <w:rPr>
                            <w:color w:val="404040" w:themeColor="text1" w:themeTint="BF"/>
                            <w:sz w:val="22"/>
                            <w:szCs w:val="22"/>
                          </w:rPr>
                          <w:t>ruf</w:t>
                        </w:r>
                        <w:r w:rsidR="00944583">
                          <w:rPr>
                            <w:color w:val="404040" w:themeColor="text1" w:themeTint="BF"/>
                            <w:sz w:val="22"/>
                            <w:szCs w:val="22"/>
                          </w:rPr>
                          <w:t xml:space="preserve"> dalam Al Quran.</w:t>
                        </w:r>
                      </w:p>
                    </w:txbxContent>
                  </v:textbox>
                </v:shape>
                <w10:wrap anchorx="margin"/>
              </v:group>
            </w:pict>
          </mc:Fallback>
        </mc:AlternateContent>
      </w:r>
    </w:p>
    <w:p w14:paraId="24B32E87" w14:textId="585CAA07" w:rsidR="009D36D2" w:rsidRDefault="00193275">
      <w:pPr>
        <w:rPr>
          <w:rFonts w:asciiTheme="majorHAnsi" w:eastAsiaTheme="majorEastAsia" w:hAnsiTheme="majorHAnsi" w:cstheme="majorBidi"/>
          <w:color w:val="C68D08" w:themeColor="accent1" w:themeShade="BF"/>
          <w:sz w:val="36"/>
          <w:szCs w:val="36"/>
          <w:lang w:val="id-ID"/>
        </w:rPr>
      </w:pPr>
      <w:ins w:id="111" w:author="Lenovo Legion" w:date="2023-10-16T06:23:00Z">
        <w:r>
          <w:rPr>
            <w:sz w:val="48"/>
            <w:szCs w:val="48"/>
          </w:rPr>
          <mc:AlternateContent>
            <mc:Choice Requires="wps">
              <w:drawing>
                <wp:anchor distT="0" distB="0" distL="114300" distR="114300" simplePos="0" relativeHeight="251590144" behindDoc="0" locked="0" layoutInCell="1" allowOverlap="1" wp14:anchorId="73003877" wp14:editId="0C04D8DE">
                  <wp:simplePos x="0" y="0"/>
                  <wp:positionH relativeFrom="column">
                    <wp:posOffset>222885</wp:posOffset>
                  </wp:positionH>
                  <wp:positionV relativeFrom="paragraph">
                    <wp:posOffset>3247720</wp:posOffset>
                  </wp:positionV>
                  <wp:extent cx="4030134" cy="2882189"/>
                  <wp:effectExtent l="0" t="0" r="0" b="0"/>
                  <wp:wrapNone/>
                  <wp:docPr id="621676658" name="Kotak Teks 1"/>
                  <wp:cNvGraphicFramePr/>
                  <a:graphic xmlns:a="http://schemas.openxmlformats.org/drawingml/2006/main">
                    <a:graphicData uri="http://schemas.microsoft.com/office/word/2010/wordprocessingShape">
                      <wps:wsp>
                        <wps:cNvSpPr txBox="1"/>
                        <wps:spPr>
                          <a:xfrm>
                            <a:off x="0" y="0"/>
                            <a:ext cx="4030134" cy="288218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4B07E8" w14:textId="3B847500" w:rsidR="00193275" w:rsidRPr="00D01811" w:rsidDel="00A77703" w:rsidRDefault="007F3E33" w:rsidP="00193275">
                              <w:pPr>
                                <w:rPr>
                                  <w:del w:id="112" w:author="Lenovo Legion" w:date="2023-10-16T06:23:00Z"/>
                                  <w:rFonts w:cstheme="minorHAnsi"/>
                                  <w:color w:val="595959" w:themeColor="text1" w:themeTint="A6"/>
                                  <w:sz w:val="23"/>
                                  <w:szCs w:val="23"/>
                                  <w:rPrChange w:id="113" w:author="Lenovo Legion" w:date="2023-10-16T06:35:00Z">
                                    <w:rPr>
                                      <w:del w:id="114" w:author="Lenovo Legion" w:date="2023-10-16T06:23:00Z"/>
                                      <w:rFonts w:cstheme="minorHAnsi"/>
                                      <w:color w:val="595959" w:themeColor="text1" w:themeTint="A6"/>
                                      <w:sz w:val="24"/>
                                      <w:szCs w:val="24"/>
                                    </w:rPr>
                                  </w:rPrChange>
                                </w:rPr>
                              </w:pPr>
                              <w:ins w:id="115" w:author="Lenovo Legion" w:date="2023-10-16T06:25:00Z">
                                <w:r w:rsidRPr="00D01811">
                                  <w:rPr>
                                    <w:rFonts w:cstheme="minorHAnsi"/>
                                    <w:color w:val="595959" w:themeColor="text1" w:themeTint="A6"/>
                                    <w:sz w:val="23"/>
                                    <w:szCs w:val="23"/>
                                    <w:rPrChange w:id="116" w:author="Lenovo Legion" w:date="2023-10-16T06:35:00Z">
                                      <w:rPr>
                                        <w:rFonts w:cstheme="minorHAnsi"/>
                                        <w:color w:val="595959" w:themeColor="text1" w:themeTint="A6"/>
                                        <w:sz w:val="24"/>
                                        <w:szCs w:val="24"/>
                                      </w:rPr>
                                    </w:rPrChange>
                                  </w:rPr>
                                  <w:t>Kami membagi Bab tajwid dasar i</w:t>
                                </w:r>
                              </w:ins>
                              <w:ins w:id="117" w:author="Lenovo Legion" w:date="2023-10-16T06:26:00Z">
                                <w:r w:rsidRPr="00D01811">
                                  <w:rPr>
                                    <w:rFonts w:cstheme="minorHAnsi"/>
                                    <w:color w:val="595959" w:themeColor="text1" w:themeTint="A6"/>
                                    <w:sz w:val="23"/>
                                    <w:szCs w:val="23"/>
                                    <w:rPrChange w:id="118" w:author="Lenovo Legion" w:date="2023-10-16T06:35:00Z">
                                      <w:rPr>
                                        <w:rFonts w:cstheme="minorHAnsi"/>
                                        <w:color w:val="595959" w:themeColor="text1" w:themeTint="A6"/>
                                        <w:sz w:val="24"/>
                                        <w:szCs w:val="24"/>
                                      </w:rPr>
                                    </w:rPrChange>
                                  </w:rPr>
                                  <w:t>n</w:t>
                                </w:r>
                              </w:ins>
                              <w:ins w:id="119" w:author="Lenovo Legion" w:date="2023-10-16T06:25:00Z">
                                <w:r w:rsidRPr="00D01811">
                                  <w:rPr>
                                    <w:rFonts w:cstheme="minorHAnsi"/>
                                    <w:color w:val="595959" w:themeColor="text1" w:themeTint="A6"/>
                                    <w:sz w:val="23"/>
                                    <w:szCs w:val="23"/>
                                    <w:rPrChange w:id="120" w:author="Lenovo Legion" w:date="2023-10-16T06:35:00Z">
                                      <w:rPr>
                                        <w:rFonts w:cstheme="minorHAnsi"/>
                                        <w:color w:val="595959" w:themeColor="text1" w:themeTint="A6"/>
                                        <w:sz w:val="24"/>
                                        <w:szCs w:val="24"/>
                                      </w:rPr>
                                    </w:rPrChange>
                                  </w:rPr>
                                  <w:t>i</w:t>
                                </w:r>
                              </w:ins>
                              <w:ins w:id="121" w:author="Lenovo Legion" w:date="2023-10-16T06:26:00Z">
                                <w:r w:rsidRPr="00D01811">
                                  <w:rPr>
                                    <w:rFonts w:cstheme="minorHAnsi"/>
                                    <w:color w:val="595959" w:themeColor="text1" w:themeTint="A6"/>
                                    <w:sz w:val="23"/>
                                    <w:szCs w:val="23"/>
                                    <w:rPrChange w:id="122" w:author="Lenovo Legion" w:date="2023-10-16T06:35:00Z">
                                      <w:rPr>
                                        <w:rFonts w:cstheme="minorHAnsi"/>
                                        <w:color w:val="595959" w:themeColor="text1" w:themeTint="A6"/>
                                        <w:sz w:val="24"/>
                                        <w:szCs w:val="24"/>
                                      </w:rPr>
                                    </w:rPrChange>
                                  </w:rPr>
                                  <w:t xml:space="preserve"> menjadi </w:t>
                                </w:r>
                                <w:r w:rsidR="00A77703" w:rsidRPr="00D01811">
                                  <w:rPr>
                                    <w:rFonts w:cstheme="minorHAnsi"/>
                                    <w:color w:val="595959" w:themeColor="text1" w:themeTint="A6"/>
                                    <w:sz w:val="23"/>
                                    <w:szCs w:val="23"/>
                                    <w:rPrChange w:id="123" w:author="Lenovo Legion" w:date="2023-10-16T06:35:00Z">
                                      <w:rPr>
                                        <w:rFonts w:cstheme="minorHAnsi"/>
                                        <w:color w:val="595959" w:themeColor="text1" w:themeTint="A6"/>
                                        <w:sz w:val="24"/>
                                        <w:szCs w:val="24"/>
                                      </w:rPr>
                                    </w:rPrChange>
                                  </w:rPr>
                                  <w:t>9 bagian :</w:t>
                                </w:r>
                              </w:ins>
                              <w:del w:id="124" w:author="Lenovo Legion" w:date="2023-10-16T06:23:00Z">
                                <w:r w:rsidR="00193275" w:rsidRPr="00D01811" w:rsidDel="00193275">
                                  <w:rPr>
                                    <w:rFonts w:ascii="Times New Roman" w:hAnsi="Times New Roman" w:cs="Times New Roman" w:hint="cs"/>
                                    <w:color w:val="595959" w:themeColor="text1" w:themeTint="A6"/>
                                    <w:sz w:val="23"/>
                                    <w:szCs w:val="23"/>
                                    <w:rtl/>
                                    <w:rPrChange w:id="125" w:author="Lenovo Legion" w:date="2023-10-16T06:35:00Z">
                                      <w:rPr>
                                        <w:rFonts w:ascii="Cascadia Mono SemiLight" w:hAnsi="Cascadia Mono SemiLight" w:cs="Cascadia Mono SemiLight"/>
                                        <w:color w:val="595959" w:themeColor="text1" w:themeTint="A6"/>
                                        <w:sz w:val="24"/>
                                        <w:szCs w:val="24"/>
                                        <w:rtl/>
                                      </w:rPr>
                                    </w:rPrChange>
                                  </w:rPr>
                                  <w:delText>وَالأَخْـذُ</w:delText>
                                </w:r>
                                <w:r w:rsidR="00193275" w:rsidRPr="00D01811" w:rsidDel="00193275">
                                  <w:rPr>
                                    <w:rFonts w:cstheme="minorHAnsi"/>
                                    <w:color w:val="595959" w:themeColor="text1" w:themeTint="A6"/>
                                    <w:sz w:val="23"/>
                                    <w:szCs w:val="23"/>
                                    <w:rtl/>
                                    <w:rPrChange w:id="126" w:author="Lenovo Legion" w:date="2023-10-16T06:35:00Z">
                                      <w:rPr>
                                        <w:rFonts w:ascii="Cascadia Mono SemiLight" w:hAnsi="Cascadia Mono SemiLight" w:cs="Cascadia Mono SemiLight"/>
                                        <w:color w:val="595959" w:themeColor="text1" w:themeTint="A6"/>
                                        <w:sz w:val="24"/>
                                        <w:szCs w:val="24"/>
                                        <w:rtl/>
                                      </w:rPr>
                                    </w:rPrChange>
                                  </w:rPr>
                                  <w:delText xml:space="preserve"> </w:delText>
                                </w:r>
                                <w:r w:rsidR="00193275" w:rsidRPr="00D01811" w:rsidDel="00193275">
                                  <w:rPr>
                                    <w:rFonts w:ascii="Times New Roman" w:hAnsi="Times New Roman" w:cs="Times New Roman" w:hint="cs"/>
                                    <w:color w:val="595959" w:themeColor="text1" w:themeTint="A6"/>
                                    <w:sz w:val="23"/>
                                    <w:szCs w:val="23"/>
                                    <w:rtl/>
                                    <w:rPrChange w:id="127" w:author="Lenovo Legion" w:date="2023-10-16T06:35:00Z">
                                      <w:rPr>
                                        <w:rFonts w:ascii="Cascadia Mono SemiLight" w:hAnsi="Cascadia Mono SemiLight" w:cs="Cascadia Mono SemiLight"/>
                                        <w:color w:val="595959" w:themeColor="text1" w:themeTint="A6"/>
                                        <w:sz w:val="24"/>
                                        <w:szCs w:val="24"/>
                                        <w:rtl/>
                                      </w:rPr>
                                    </w:rPrChange>
                                  </w:rPr>
                                  <w:delText>بِالتَّـجْـوِيـدِ</w:delText>
                                </w:r>
                                <w:r w:rsidR="00193275" w:rsidRPr="00D01811" w:rsidDel="00193275">
                                  <w:rPr>
                                    <w:rFonts w:cstheme="minorHAnsi"/>
                                    <w:color w:val="595959" w:themeColor="text1" w:themeTint="A6"/>
                                    <w:sz w:val="23"/>
                                    <w:szCs w:val="23"/>
                                    <w:rtl/>
                                    <w:rPrChange w:id="128" w:author="Lenovo Legion" w:date="2023-10-16T06:35:00Z">
                                      <w:rPr>
                                        <w:rFonts w:ascii="Cascadia Mono SemiLight" w:hAnsi="Cascadia Mono SemiLight" w:cs="Cascadia Mono SemiLight"/>
                                        <w:color w:val="595959" w:themeColor="text1" w:themeTint="A6"/>
                                        <w:sz w:val="24"/>
                                        <w:szCs w:val="24"/>
                                        <w:rtl/>
                                      </w:rPr>
                                    </w:rPrChange>
                                  </w:rPr>
                                  <w:delText xml:space="preserve"> </w:delText>
                                </w:r>
                                <w:r w:rsidR="00193275" w:rsidRPr="00D01811" w:rsidDel="00193275">
                                  <w:rPr>
                                    <w:rFonts w:ascii="Times New Roman" w:hAnsi="Times New Roman" w:cs="Times New Roman" w:hint="cs"/>
                                    <w:color w:val="595959" w:themeColor="text1" w:themeTint="A6"/>
                                    <w:sz w:val="23"/>
                                    <w:szCs w:val="23"/>
                                    <w:rtl/>
                                    <w:rPrChange w:id="129" w:author="Lenovo Legion" w:date="2023-10-16T06:35:00Z">
                                      <w:rPr>
                                        <w:rFonts w:ascii="Cascadia Mono SemiLight" w:hAnsi="Cascadia Mono SemiLight" w:cs="Cascadia Mono SemiLight"/>
                                        <w:color w:val="595959" w:themeColor="text1" w:themeTint="A6"/>
                                        <w:sz w:val="24"/>
                                        <w:szCs w:val="24"/>
                                        <w:rtl/>
                                      </w:rPr>
                                    </w:rPrChange>
                                  </w:rPr>
                                  <w:delText>حَـتْــمٌ</w:delText>
                                </w:r>
                                <w:r w:rsidR="00193275" w:rsidRPr="00D01811" w:rsidDel="00193275">
                                  <w:rPr>
                                    <w:rFonts w:cstheme="minorHAnsi"/>
                                    <w:color w:val="595959" w:themeColor="text1" w:themeTint="A6"/>
                                    <w:sz w:val="23"/>
                                    <w:szCs w:val="23"/>
                                    <w:rtl/>
                                    <w:rPrChange w:id="130" w:author="Lenovo Legion" w:date="2023-10-16T06:35:00Z">
                                      <w:rPr>
                                        <w:rFonts w:ascii="Cascadia Mono SemiLight" w:hAnsi="Cascadia Mono SemiLight" w:cs="Cascadia Mono SemiLight"/>
                                        <w:color w:val="595959" w:themeColor="text1" w:themeTint="A6"/>
                                        <w:sz w:val="24"/>
                                        <w:szCs w:val="24"/>
                                        <w:rtl/>
                                      </w:rPr>
                                    </w:rPrChange>
                                  </w:rPr>
                                  <w:delText xml:space="preserve"> </w:delText>
                                </w:r>
                                <w:r w:rsidR="00193275" w:rsidRPr="00D01811" w:rsidDel="00193275">
                                  <w:rPr>
                                    <w:rFonts w:ascii="Times New Roman" w:hAnsi="Times New Roman" w:cs="Times New Roman" w:hint="cs"/>
                                    <w:color w:val="595959" w:themeColor="text1" w:themeTint="A6"/>
                                    <w:sz w:val="23"/>
                                    <w:szCs w:val="23"/>
                                    <w:rtl/>
                                    <w:rPrChange w:id="131" w:author="Lenovo Legion" w:date="2023-10-16T06:35:00Z">
                                      <w:rPr>
                                        <w:rFonts w:ascii="Cascadia Mono SemiLight" w:hAnsi="Cascadia Mono SemiLight" w:cs="Cascadia Mono SemiLight"/>
                                        <w:color w:val="595959" w:themeColor="text1" w:themeTint="A6"/>
                                        <w:sz w:val="24"/>
                                        <w:szCs w:val="24"/>
                                        <w:rtl/>
                                      </w:rPr>
                                    </w:rPrChange>
                                  </w:rPr>
                                  <w:delText>لازِمُ</w:delText>
                                </w:r>
                                <w:r w:rsidR="00193275" w:rsidRPr="00D01811" w:rsidDel="00193275">
                                  <w:rPr>
                                    <w:rFonts w:cstheme="minorHAnsi"/>
                                    <w:color w:val="595959" w:themeColor="text1" w:themeTint="A6"/>
                                    <w:sz w:val="23"/>
                                    <w:szCs w:val="23"/>
                                    <w:rtl/>
                                    <w:rPrChange w:id="132" w:author="Lenovo Legion" w:date="2023-10-16T06:35:00Z">
                                      <w:rPr>
                                        <w:rFonts w:ascii="Cascadia Mono SemiLight" w:hAnsi="Cascadia Mono SemiLight" w:cs="Cascadia Mono SemiLight"/>
                                        <w:color w:val="595959" w:themeColor="text1" w:themeTint="A6"/>
                                        <w:sz w:val="24"/>
                                        <w:szCs w:val="24"/>
                                        <w:rtl/>
                                      </w:rPr>
                                    </w:rPrChange>
                                  </w:rPr>
                                  <w:delText xml:space="preserve"> * </w:delText>
                                </w:r>
                                <w:r w:rsidR="00193275" w:rsidRPr="00D01811" w:rsidDel="00193275">
                                  <w:rPr>
                                    <w:rFonts w:ascii="Times New Roman" w:hAnsi="Times New Roman" w:cs="Times New Roman" w:hint="cs"/>
                                    <w:color w:val="595959" w:themeColor="text1" w:themeTint="A6"/>
                                    <w:sz w:val="23"/>
                                    <w:szCs w:val="23"/>
                                    <w:rtl/>
                                    <w:rPrChange w:id="133" w:author="Lenovo Legion" w:date="2023-10-16T06:35:00Z">
                                      <w:rPr>
                                        <w:rFonts w:ascii="Cascadia Mono SemiLight" w:hAnsi="Cascadia Mono SemiLight" w:cs="Cascadia Mono SemiLight"/>
                                        <w:color w:val="595959" w:themeColor="text1" w:themeTint="A6"/>
                                        <w:sz w:val="24"/>
                                        <w:szCs w:val="24"/>
                                        <w:rtl/>
                                      </w:rPr>
                                    </w:rPrChange>
                                  </w:rPr>
                                  <w:delText>مَــنْ</w:delText>
                                </w:r>
                                <w:r w:rsidR="00193275" w:rsidRPr="00D01811" w:rsidDel="00193275">
                                  <w:rPr>
                                    <w:rFonts w:cstheme="minorHAnsi"/>
                                    <w:color w:val="595959" w:themeColor="text1" w:themeTint="A6"/>
                                    <w:sz w:val="23"/>
                                    <w:szCs w:val="23"/>
                                    <w:rtl/>
                                    <w:rPrChange w:id="134" w:author="Lenovo Legion" w:date="2023-10-16T06:35:00Z">
                                      <w:rPr>
                                        <w:rFonts w:ascii="Cascadia Mono SemiLight" w:hAnsi="Cascadia Mono SemiLight" w:cs="Cascadia Mono SemiLight"/>
                                        <w:color w:val="595959" w:themeColor="text1" w:themeTint="A6"/>
                                        <w:sz w:val="24"/>
                                        <w:szCs w:val="24"/>
                                        <w:rtl/>
                                      </w:rPr>
                                    </w:rPrChange>
                                  </w:rPr>
                                  <w:delText xml:space="preserve"> </w:delText>
                                </w:r>
                                <w:r w:rsidR="00193275" w:rsidRPr="00D01811" w:rsidDel="00193275">
                                  <w:rPr>
                                    <w:rFonts w:ascii="Times New Roman" w:hAnsi="Times New Roman" w:cs="Times New Roman" w:hint="cs"/>
                                    <w:color w:val="595959" w:themeColor="text1" w:themeTint="A6"/>
                                    <w:sz w:val="23"/>
                                    <w:szCs w:val="23"/>
                                    <w:rtl/>
                                    <w:rPrChange w:id="135" w:author="Lenovo Legion" w:date="2023-10-16T06:35:00Z">
                                      <w:rPr>
                                        <w:rFonts w:ascii="Cascadia Mono SemiLight" w:hAnsi="Cascadia Mono SemiLight" w:cs="Cascadia Mono SemiLight"/>
                                        <w:color w:val="595959" w:themeColor="text1" w:themeTint="A6"/>
                                        <w:sz w:val="24"/>
                                        <w:szCs w:val="24"/>
                                        <w:rtl/>
                                      </w:rPr>
                                    </w:rPrChange>
                                  </w:rPr>
                                  <w:delText>لَــمْ</w:delText>
                                </w:r>
                                <w:r w:rsidR="00193275" w:rsidRPr="00D01811" w:rsidDel="00193275">
                                  <w:rPr>
                                    <w:rFonts w:cstheme="minorHAnsi"/>
                                    <w:color w:val="595959" w:themeColor="text1" w:themeTint="A6"/>
                                    <w:sz w:val="23"/>
                                    <w:szCs w:val="23"/>
                                    <w:rtl/>
                                    <w:rPrChange w:id="136" w:author="Lenovo Legion" w:date="2023-10-16T06:35:00Z">
                                      <w:rPr>
                                        <w:rFonts w:ascii="Cascadia Mono SemiLight" w:hAnsi="Cascadia Mono SemiLight" w:cs="Cascadia Mono SemiLight"/>
                                        <w:color w:val="595959" w:themeColor="text1" w:themeTint="A6"/>
                                        <w:sz w:val="24"/>
                                        <w:szCs w:val="24"/>
                                        <w:rtl/>
                                      </w:rPr>
                                    </w:rPrChange>
                                  </w:rPr>
                                  <w:delText xml:space="preserve"> </w:delText>
                                </w:r>
                                <w:r w:rsidR="00193275" w:rsidRPr="00D01811" w:rsidDel="00193275">
                                  <w:rPr>
                                    <w:rFonts w:ascii="Times New Roman" w:hAnsi="Times New Roman" w:cs="Times New Roman" w:hint="cs"/>
                                    <w:color w:val="595959" w:themeColor="text1" w:themeTint="A6"/>
                                    <w:sz w:val="23"/>
                                    <w:szCs w:val="23"/>
                                    <w:rtl/>
                                    <w:rPrChange w:id="137" w:author="Lenovo Legion" w:date="2023-10-16T06:35:00Z">
                                      <w:rPr>
                                        <w:rFonts w:ascii="Cascadia Mono SemiLight" w:hAnsi="Cascadia Mono SemiLight" w:cs="Cascadia Mono SemiLight"/>
                                        <w:color w:val="595959" w:themeColor="text1" w:themeTint="A6"/>
                                        <w:sz w:val="24"/>
                                        <w:szCs w:val="24"/>
                                        <w:rtl/>
                                      </w:rPr>
                                    </w:rPrChange>
                                  </w:rPr>
                                  <w:delText>يُـجَـوِّدِ</w:delText>
                                </w:r>
                                <w:r w:rsidR="00193275" w:rsidRPr="00D01811" w:rsidDel="00193275">
                                  <w:rPr>
                                    <w:rFonts w:cstheme="minorHAnsi"/>
                                    <w:color w:val="595959" w:themeColor="text1" w:themeTint="A6"/>
                                    <w:sz w:val="23"/>
                                    <w:szCs w:val="23"/>
                                    <w:rtl/>
                                    <w:rPrChange w:id="138" w:author="Lenovo Legion" w:date="2023-10-16T06:35:00Z">
                                      <w:rPr>
                                        <w:rFonts w:ascii="Cascadia Mono SemiLight" w:hAnsi="Cascadia Mono SemiLight" w:cs="Cascadia Mono SemiLight"/>
                                        <w:color w:val="595959" w:themeColor="text1" w:themeTint="A6"/>
                                        <w:sz w:val="24"/>
                                        <w:szCs w:val="24"/>
                                        <w:rtl/>
                                      </w:rPr>
                                    </w:rPrChange>
                                  </w:rPr>
                                  <w:delText xml:space="preserve"> </w:delText>
                                </w:r>
                                <w:r w:rsidR="00193275" w:rsidRPr="00D01811" w:rsidDel="00193275">
                                  <w:rPr>
                                    <w:rFonts w:ascii="Times New Roman" w:hAnsi="Times New Roman" w:cs="Times New Roman" w:hint="cs"/>
                                    <w:color w:val="595959" w:themeColor="text1" w:themeTint="A6"/>
                                    <w:sz w:val="23"/>
                                    <w:szCs w:val="23"/>
                                    <w:rtl/>
                                    <w:rPrChange w:id="139" w:author="Lenovo Legion" w:date="2023-10-16T06:35:00Z">
                                      <w:rPr>
                                        <w:rFonts w:ascii="Cascadia Mono SemiLight" w:hAnsi="Cascadia Mono SemiLight" w:cs="Cascadia Mono SemiLight"/>
                                        <w:color w:val="595959" w:themeColor="text1" w:themeTint="A6"/>
                                        <w:sz w:val="24"/>
                                        <w:szCs w:val="24"/>
                                        <w:rtl/>
                                      </w:rPr>
                                    </w:rPrChange>
                                  </w:rPr>
                                  <w:delText>الْـقُـرَانَ</w:delText>
                                </w:r>
                                <w:r w:rsidR="00193275" w:rsidRPr="00D01811" w:rsidDel="00193275">
                                  <w:rPr>
                                    <w:rFonts w:cstheme="minorHAnsi"/>
                                    <w:color w:val="595959" w:themeColor="text1" w:themeTint="A6"/>
                                    <w:sz w:val="23"/>
                                    <w:szCs w:val="23"/>
                                    <w:rtl/>
                                    <w:rPrChange w:id="140" w:author="Lenovo Legion" w:date="2023-10-16T06:35:00Z">
                                      <w:rPr>
                                        <w:rFonts w:ascii="Cascadia Mono SemiLight" w:hAnsi="Cascadia Mono SemiLight" w:cs="Cascadia Mono SemiLight"/>
                                        <w:color w:val="595959" w:themeColor="text1" w:themeTint="A6"/>
                                        <w:sz w:val="24"/>
                                        <w:szCs w:val="24"/>
                                        <w:rtl/>
                                      </w:rPr>
                                    </w:rPrChange>
                                  </w:rPr>
                                  <w:delText xml:space="preserve"> </w:delText>
                                </w:r>
                                <w:r w:rsidR="00193275" w:rsidRPr="00D01811" w:rsidDel="00193275">
                                  <w:rPr>
                                    <w:rFonts w:ascii="Times New Roman" w:hAnsi="Times New Roman" w:cs="Times New Roman" w:hint="cs"/>
                                    <w:color w:val="595959" w:themeColor="text1" w:themeTint="A6"/>
                                    <w:sz w:val="23"/>
                                    <w:szCs w:val="23"/>
                                    <w:rtl/>
                                    <w:rPrChange w:id="141" w:author="Lenovo Legion" w:date="2023-10-16T06:35:00Z">
                                      <w:rPr>
                                        <w:rFonts w:ascii="Cascadia Mono SemiLight" w:hAnsi="Cascadia Mono SemiLight" w:cs="Cascadia Mono SemiLight"/>
                                        <w:color w:val="595959" w:themeColor="text1" w:themeTint="A6"/>
                                        <w:sz w:val="24"/>
                                        <w:szCs w:val="24"/>
                                        <w:rtl/>
                                      </w:rPr>
                                    </w:rPrChange>
                                  </w:rPr>
                                  <w:delText>آثِــمُ</w:delText>
                                </w:r>
                              </w:del>
                            </w:p>
                            <w:p w14:paraId="25619586" w14:textId="77777777" w:rsidR="00A77703" w:rsidRPr="00D01811" w:rsidRDefault="00A77703" w:rsidP="00193275">
                              <w:pPr>
                                <w:rPr>
                                  <w:ins w:id="142" w:author="Lenovo Legion" w:date="2023-10-16T06:26:00Z"/>
                                  <w:rFonts w:cstheme="minorHAnsi"/>
                                  <w:color w:val="595959" w:themeColor="text1" w:themeTint="A6"/>
                                  <w:sz w:val="23"/>
                                  <w:szCs w:val="23"/>
                                  <w:rPrChange w:id="143" w:author="Lenovo Legion" w:date="2023-10-16T06:35:00Z">
                                    <w:rPr>
                                      <w:ins w:id="144" w:author="Lenovo Legion" w:date="2023-10-16T06:26:00Z"/>
                                      <w:rFonts w:cstheme="minorHAnsi"/>
                                      <w:color w:val="595959" w:themeColor="text1" w:themeTint="A6"/>
                                      <w:sz w:val="24"/>
                                      <w:szCs w:val="24"/>
                                    </w:rPr>
                                  </w:rPrChange>
                                </w:rPr>
                              </w:pPr>
                            </w:p>
                            <w:p w14:paraId="78EE1EF8" w14:textId="4227BBD2" w:rsidR="00A77703" w:rsidRPr="00D01811" w:rsidRDefault="00A77703" w:rsidP="00A77703">
                              <w:pPr>
                                <w:pStyle w:val="DaftarParagraf"/>
                                <w:numPr>
                                  <w:ilvl w:val="0"/>
                                  <w:numId w:val="14"/>
                                </w:numPr>
                                <w:rPr>
                                  <w:ins w:id="145" w:author="Lenovo Legion" w:date="2023-10-16T06:26:00Z"/>
                                  <w:rFonts w:cstheme="minorHAnsi"/>
                                  <w:color w:val="595959" w:themeColor="text1" w:themeTint="A6"/>
                                  <w:sz w:val="23"/>
                                  <w:szCs w:val="23"/>
                                  <w:rPrChange w:id="146" w:author="Lenovo Legion" w:date="2023-10-16T06:35:00Z">
                                    <w:rPr>
                                      <w:ins w:id="147" w:author="Lenovo Legion" w:date="2023-10-16T06:26:00Z"/>
                                      <w:rFonts w:ascii="Cascadia Mono SemiLight" w:hAnsi="Cascadia Mono SemiLight" w:cs="Cascadia Mono SemiLight"/>
                                      <w:color w:val="595959" w:themeColor="text1" w:themeTint="A6"/>
                                      <w:sz w:val="24"/>
                                      <w:szCs w:val="24"/>
                                    </w:rPr>
                                  </w:rPrChange>
                                </w:rPr>
                              </w:pPr>
                              <w:ins w:id="148" w:author="Lenovo Legion" w:date="2023-10-16T06:26:00Z">
                                <w:r w:rsidRPr="00D01811">
                                  <w:rPr>
                                    <w:rFonts w:cstheme="minorHAnsi"/>
                                    <w:color w:val="595959" w:themeColor="text1" w:themeTint="A6"/>
                                    <w:sz w:val="23"/>
                                    <w:szCs w:val="23"/>
                                    <w:rPrChange w:id="149" w:author="Lenovo Legion" w:date="2023-10-16T06:35:00Z">
                                      <w:rPr>
                                        <w:rFonts w:ascii="Cascadia Mono SemiLight" w:hAnsi="Cascadia Mono SemiLight" w:cs="Cascadia Mono SemiLight"/>
                                        <w:color w:val="595959" w:themeColor="text1" w:themeTint="A6"/>
                                        <w:sz w:val="24"/>
                                        <w:szCs w:val="24"/>
                                      </w:rPr>
                                    </w:rPrChange>
                                  </w:rPr>
                                  <w:t>Hukum Nun sukun dan tanwin</w:t>
                                </w:r>
                              </w:ins>
                            </w:p>
                            <w:p w14:paraId="16388699" w14:textId="5C565C6C" w:rsidR="00A77703" w:rsidRPr="00D01811" w:rsidRDefault="00D84DFD" w:rsidP="00A77703">
                              <w:pPr>
                                <w:pStyle w:val="DaftarParagraf"/>
                                <w:numPr>
                                  <w:ilvl w:val="0"/>
                                  <w:numId w:val="14"/>
                                </w:numPr>
                                <w:rPr>
                                  <w:ins w:id="150" w:author="Lenovo Legion" w:date="2023-10-16T06:30:00Z"/>
                                  <w:rFonts w:cstheme="minorHAnsi"/>
                                  <w:color w:val="595959" w:themeColor="text1" w:themeTint="A6"/>
                                  <w:sz w:val="23"/>
                                  <w:szCs w:val="23"/>
                                  <w:rPrChange w:id="151" w:author="Lenovo Legion" w:date="2023-10-16T06:35:00Z">
                                    <w:rPr>
                                      <w:ins w:id="152" w:author="Lenovo Legion" w:date="2023-10-16T06:30:00Z"/>
                                      <w:rFonts w:cstheme="minorHAnsi"/>
                                      <w:color w:val="595959" w:themeColor="text1" w:themeTint="A6"/>
                                      <w:sz w:val="24"/>
                                      <w:szCs w:val="24"/>
                                    </w:rPr>
                                  </w:rPrChange>
                                </w:rPr>
                              </w:pPr>
                              <w:ins w:id="153" w:author="Lenovo Legion" w:date="2023-10-16T06:29:00Z">
                                <w:r w:rsidRPr="00D01811">
                                  <w:rPr>
                                    <w:rFonts w:cstheme="minorHAnsi"/>
                                    <w:color w:val="595959" w:themeColor="text1" w:themeTint="A6"/>
                                    <w:sz w:val="23"/>
                                    <w:szCs w:val="23"/>
                                    <w:rPrChange w:id="154" w:author="Lenovo Legion" w:date="2023-10-16T06:35:00Z">
                                      <w:rPr>
                                        <w:rFonts w:cstheme="minorHAnsi"/>
                                        <w:color w:val="595959" w:themeColor="text1" w:themeTint="A6"/>
                                        <w:sz w:val="24"/>
                                        <w:szCs w:val="24"/>
                                      </w:rPr>
                                    </w:rPrChange>
                                  </w:rPr>
                                  <w:t>Hukum mim sukun</w:t>
                                </w:r>
                              </w:ins>
                              <w:ins w:id="155" w:author="Lenovo Legion" w:date="2023-10-16T06:30:00Z">
                                <w:r w:rsidR="00AC4896" w:rsidRPr="00D01811">
                                  <w:rPr>
                                    <w:rFonts w:cstheme="minorHAnsi"/>
                                    <w:color w:val="595959" w:themeColor="text1" w:themeTint="A6"/>
                                    <w:sz w:val="23"/>
                                    <w:szCs w:val="23"/>
                                    <w:rPrChange w:id="156" w:author="Lenovo Legion" w:date="2023-10-16T06:35:00Z">
                                      <w:rPr>
                                        <w:rFonts w:cstheme="minorHAnsi"/>
                                        <w:color w:val="595959" w:themeColor="text1" w:themeTint="A6"/>
                                        <w:sz w:val="24"/>
                                        <w:szCs w:val="24"/>
                                      </w:rPr>
                                    </w:rPrChange>
                                  </w:rPr>
                                  <w:t>,</w:t>
                                </w:r>
                              </w:ins>
                              <w:ins w:id="157" w:author="Lenovo Legion" w:date="2023-10-16T06:29:00Z">
                                <w:r w:rsidR="00A425F8" w:rsidRPr="00D01811">
                                  <w:rPr>
                                    <w:rFonts w:cstheme="minorHAnsi"/>
                                    <w:color w:val="595959" w:themeColor="text1" w:themeTint="A6"/>
                                    <w:sz w:val="23"/>
                                    <w:szCs w:val="23"/>
                                    <w:rPrChange w:id="158" w:author="Lenovo Legion" w:date="2023-10-16T06:35:00Z">
                                      <w:rPr>
                                        <w:rFonts w:cstheme="minorHAnsi"/>
                                        <w:color w:val="595959" w:themeColor="text1" w:themeTint="A6"/>
                                        <w:sz w:val="24"/>
                                        <w:szCs w:val="24"/>
                                      </w:rPr>
                                    </w:rPrChange>
                                  </w:rPr>
                                  <w:t xml:space="preserve"> mim </w:t>
                                </w:r>
                              </w:ins>
                              <w:ins w:id="159" w:author="Lenovo Legion" w:date="2023-10-16T06:30:00Z">
                                <w:r w:rsidR="00B45412" w:rsidRPr="00D01811">
                                  <w:rPr>
                                    <w:rFonts w:cstheme="minorHAnsi"/>
                                    <w:color w:val="595959" w:themeColor="text1" w:themeTint="A6"/>
                                    <w:sz w:val="23"/>
                                    <w:szCs w:val="23"/>
                                    <w:rPrChange w:id="160" w:author="Lenovo Legion" w:date="2023-10-16T06:35:00Z">
                                      <w:rPr>
                                        <w:rFonts w:cstheme="minorHAnsi"/>
                                        <w:color w:val="595959" w:themeColor="text1" w:themeTint="A6"/>
                                        <w:sz w:val="24"/>
                                        <w:szCs w:val="24"/>
                                      </w:rPr>
                                    </w:rPrChange>
                                  </w:rPr>
                                  <w:t xml:space="preserve">dan nun </w:t>
                                </w:r>
                              </w:ins>
                              <w:ins w:id="161" w:author="Lenovo Legion" w:date="2023-10-16T06:29:00Z">
                                <w:r w:rsidR="00A425F8" w:rsidRPr="00D01811">
                                  <w:rPr>
                                    <w:rFonts w:cstheme="minorHAnsi"/>
                                    <w:color w:val="595959" w:themeColor="text1" w:themeTint="A6"/>
                                    <w:sz w:val="23"/>
                                    <w:szCs w:val="23"/>
                                    <w:rPrChange w:id="162" w:author="Lenovo Legion" w:date="2023-10-16T06:35:00Z">
                                      <w:rPr>
                                        <w:rFonts w:cstheme="minorHAnsi"/>
                                        <w:color w:val="595959" w:themeColor="text1" w:themeTint="A6"/>
                                        <w:sz w:val="24"/>
                                        <w:szCs w:val="24"/>
                                      </w:rPr>
                                    </w:rPrChange>
                                  </w:rPr>
                                  <w:t>tasydid</w:t>
                                </w:r>
                              </w:ins>
                            </w:p>
                            <w:p w14:paraId="26F139EA" w14:textId="3594FAE3" w:rsidR="00AC4896" w:rsidRPr="00D01811" w:rsidRDefault="005F343B" w:rsidP="00A77703">
                              <w:pPr>
                                <w:pStyle w:val="DaftarParagraf"/>
                                <w:numPr>
                                  <w:ilvl w:val="0"/>
                                  <w:numId w:val="14"/>
                                </w:numPr>
                                <w:rPr>
                                  <w:ins w:id="163" w:author="Lenovo Legion" w:date="2023-10-16T06:32:00Z"/>
                                  <w:rFonts w:cstheme="minorHAnsi"/>
                                  <w:color w:val="595959" w:themeColor="text1" w:themeTint="A6"/>
                                  <w:sz w:val="23"/>
                                  <w:szCs w:val="23"/>
                                  <w:rPrChange w:id="164" w:author="Lenovo Legion" w:date="2023-10-16T06:35:00Z">
                                    <w:rPr>
                                      <w:ins w:id="165" w:author="Lenovo Legion" w:date="2023-10-16T06:32:00Z"/>
                                      <w:rFonts w:cstheme="minorHAnsi"/>
                                      <w:color w:val="595959" w:themeColor="text1" w:themeTint="A6"/>
                                      <w:sz w:val="24"/>
                                      <w:szCs w:val="24"/>
                                    </w:rPr>
                                  </w:rPrChange>
                                </w:rPr>
                              </w:pPr>
                              <w:ins w:id="166" w:author="Lenovo Legion" w:date="2023-10-16T06:32:00Z">
                                <w:r w:rsidRPr="00D01811">
                                  <w:rPr>
                                    <w:rFonts w:cstheme="minorHAnsi"/>
                                    <w:color w:val="595959" w:themeColor="text1" w:themeTint="A6"/>
                                    <w:sz w:val="23"/>
                                    <w:szCs w:val="23"/>
                                    <w:rPrChange w:id="167" w:author="Lenovo Legion" w:date="2023-10-16T06:35:00Z">
                                      <w:rPr>
                                        <w:rFonts w:cstheme="minorHAnsi"/>
                                        <w:color w:val="595959" w:themeColor="text1" w:themeTint="A6"/>
                                        <w:sz w:val="24"/>
                                        <w:szCs w:val="24"/>
                                      </w:rPr>
                                    </w:rPrChange>
                                  </w:rPr>
                                  <w:t>Trio idghom</w:t>
                                </w:r>
                              </w:ins>
                            </w:p>
                            <w:p w14:paraId="68FBB521" w14:textId="7B01099E" w:rsidR="005F343B" w:rsidRPr="00D01811" w:rsidRDefault="005F343B" w:rsidP="00A77703">
                              <w:pPr>
                                <w:pStyle w:val="DaftarParagraf"/>
                                <w:numPr>
                                  <w:ilvl w:val="0"/>
                                  <w:numId w:val="14"/>
                                </w:numPr>
                                <w:rPr>
                                  <w:ins w:id="168" w:author="Lenovo Legion" w:date="2023-10-16T06:32:00Z"/>
                                  <w:rFonts w:cstheme="minorHAnsi"/>
                                  <w:color w:val="595959" w:themeColor="text1" w:themeTint="A6"/>
                                  <w:sz w:val="23"/>
                                  <w:szCs w:val="23"/>
                                  <w:rPrChange w:id="169" w:author="Lenovo Legion" w:date="2023-10-16T06:35:00Z">
                                    <w:rPr>
                                      <w:ins w:id="170" w:author="Lenovo Legion" w:date="2023-10-16T06:32:00Z"/>
                                      <w:rFonts w:cstheme="minorHAnsi"/>
                                      <w:color w:val="595959" w:themeColor="text1" w:themeTint="A6"/>
                                      <w:sz w:val="24"/>
                                      <w:szCs w:val="24"/>
                                    </w:rPr>
                                  </w:rPrChange>
                                </w:rPr>
                              </w:pPr>
                              <w:ins w:id="171" w:author="Lenovo Legion" w:date="2023-10-16T06:32:00Z">
                                <w:r w:rsidRPr="00D01811">
                                  <w:rPr>
                                    <w:rFonts w:cstheme="minorHAnsi"/>
                                    <w:color w:val="595959" w:themeColor="text1" w:themeTint="A6"/>
                                    <w:sz w:val="23"/>
                                    <w:szCs w:val="23"/>
                                    <w:rPrChange w:id="172" w:author="Lenovo Legion" w:date="2023-10-16T06:35:00Z">
                                      <w:rPr>
                                        <w:rFonts w:cstheme="minorHAnsi"/>
                                        <w:color w:val="595959" w:themeColor="text1" w:themeTint="A6"/>
                                        <w:sz w:val="24"/>
                                        <w:szCs w:val="24"/>
                                      </w:rPr>
                                    </w:rPrChange>
                                  </w:rPr>
                                  <w:t>Hukum lafadz Allah</w:t>
                                </w:r>
                              </w:ins>
                            </w:p>
                            <w:p w14:paraId="105774CC" w14:textId="3E3C3800" w:rsidR="005F343B" w:rsidRPr="00D01811" w:rsidRDefault="005F343B" w:rsidP="00A77703">
                              <w:pPr>
                                <w:pStyle w:val="DaftarParagraf"/>
                                <w:numPr>
                                  <w:ilvl w:val="0"/>
                                  <w:numId w:val="14"/>
                                </w:numPr>
                                <w:rPr>
                                  <w:ins w:id="173" w:author="Lenovo Legion" w:date="2023-10-16T06:32:00Z"/>
                                  <w:rFonts w:cstheme="minorHAnsi"/>
                                  <w:color w:val="595959" w:themeColor="text1" w:themeTint="A6"/>
                                  <w:sz w:val="23"/>
                                  <w:szCs w:val="23"/>
                                  <w:rPrChange w:id="174" w:author="Lenovo Legion" w:date="2023-10-16T06:35:00Z">
                                    <w:rPr>
                                      <w:ins w:id="175" w:author="Lenovo Legion" w:date="2023-10-16T06:32:00Z"/>
                                      <w:rFonts w:cstheme="minorHAnsi"/>
                                      <w:color w:val="595959" w:themeColor="text1" w:themeTint="A6"/>
                                      <w:sz w:val="24"/>
                                      <w:szCs w:val="24"/>
                                    </w:rPr>
                                  </w:rPrChange>
                                </w:rPr>
                              </w:pPr>
                              <w:ins w:id="176" w:author="Lenovo Legion" w:date="2023-10-16T06:32:00Z">
                                <w:r w:rsidRPr="00D01811">
                                  <w:rPr>
                                    <w:rFonts w:cstheme="minorHAnsi"/>
                                    <w:color w:val="595959" w:themeColor="text1" w:themeTint="A6"/>
                                    <w:sz w:val="23"/>
                                    <w:szCs w:val="23"/>
                                    <w:rPrChange w:id="177" w:author="Lenovo Legion" w:date="2023-10-16T06:35:00Z">
                                      <w:rPr>
                                        <w:rFonts w:cstheme="minorHAnsi"/>
                                        <w:color w:val="595959" w:themeColor="text1" w:themeTint="A6"/>
                                        <w:sz w:val="24"/>
                                        <w:szCs w:val="24"/>
                                      </w:rPr>
                                    </w:rPrChange>
                                  </w:rPr>
                                  <w:t>Qolqolah</w:t>
                                </w:r>
                              </w:ins>
                            </w:p>
                            <w:p w14:paraId="7D3A8B36" w14:textId="59B8CB01" w:rsidR="005F343B" w:rsidRPr="00D01811" w:rsidRDefault="00446D22" w:rsidP="00A77703">
                              <w:pPr>
                                <w:pStyle w:val="DaftarParagraf"/>
                                <w:numPr>
                                  <w:ilvl w:val="0"/>
                                  <w:numId w:val="14"/>
                                </w:numPr>
                                <w:rPr>
                                  <w:ins w:id="178" w:author="Lenovo Legion" w:date="2023-10-16T06:33:00Z"/>
                                  <w:rFonts w:cstheme="minorHAnsi"/>
                                  <w:color w:val="595959" w:themeColor="text1" w:themeTint="A6"/>
                                  <w:sz w:val="23"/>
                                  <w:szCs w:val="23"/>
                                  <w:rPrChange w:id="179" w:author="Lenovo Legion" w:date="2023-10-16T06:35:00Z">
                                    <w:rPr>
                                      <w:ins w:id="180" w:author="Lenovo Legion" w:date="2023-10-16T06:33:00Z"/>
                                      <w:rFonts w:cstheme="minorHAnsi"/>
                                      <w:color w:val="595959" w:themeColor="text1" w:themeTint="A6"/>
                                      <w:sz w:val="24"/>
                                      <w:szCs w:val="24"/>
                                    </w:rPr>
                                  </w:rPrChange>
                                </w:rPr>
                              </w:pPr>
                              <w:ins w:id="181" w:author="Lenovo Legion" w:date="2023-10-16T06:34:00Z">
                                <w:r w:rsidRPr="00D01811">
                                  <w:rPr>
                                    <w:rFonts w:cstheme="minorHAnsi"/>
                                    <w:color w:val="595959" w:themeColor="text1" w:themeTint="A6"/>
                                    <w:sz w:val="23"/>
                                    <w:szCs w:val="23"/>
                                    <w:rPrChange w:id="182" w:author="Lenovo Legion" w:date="2023-10-16T06:35:00Z">
                                      <w:rPr>
                                        <w:rFonts w:cstheme="minorHAnsi"/>
                                        <w:color w:val="595959" w:themeColor="text1" w:themeTint="A6"/>
                                        <w:sz w:val="24"/>
                                        <w:szCs w:val="24"/>
                                      </w:rPr>
                                    </w:rPrChange>
                                  </w:rPr>
                                  <w:t>Idz</w:t>
                                </w:r>
                              </w:ins>
                              <w:ins w:id="183" w:author="Lenovo Legion" w:date="2023-10-16T06:33:00Z">
                                <w:r w:rsidRPr="00D01811">
                                  <w:rPr>
                                    <w:rFonts w:cstheme="minorHAnsi"/>
                                    <w:color w:val="595959" w:themeColor="text1" w:themeTint="A6"/>
                                    <w:sz w:val="23"/>
                                    <w:szCs w:val="23"/>
                                    <w:rPrChange w:id="184" w:author="Lenovo Legion" w:date="2023-10-16T06:35:00Z">
                                      <w:rPr>
                                        <w:rFonts w:cstheme="minorHAnsi"/>
                                        <w:color w:val="595959" w:themeColor="text1" w:themeTint="A6"/>
                                        <w:sz w:val="24"/>
                                        <w:szCs w:val="24"/>
                                      </w:rPr>
                                    </w:rPrChange>
                                  </w:rPr>
                                  <w:t>har wajib</w:t>
                                </w:r>
                              </w:ins>
                            </w:p>
                            <w:p w14:paraId="7922841B" w14:textId="1A202B5E" w:rsidR="00446D22" w:rsidRPr="00D01811" w:rsidRDefault="00446D22" w:rsidP="00A77703">
                              <w:pPr>
                                <w:pStyle w:val="DaftarParagraf"/>
                                <w:numPr>
                                  <w:ilvl w:val="0"/>
                                  <w:numId w:val="14"/>
                                </w:numPr>
                                <w:rPr>
                                  <w:ins w:id="185" w:author="Lenovo Legion" w:date="2023-10-16T06:33:00Z"/>
                                  <w:rFonts w:cstheme="minorHAnsi"/>
                                  <w:color w:val="595959" w:themeColor="text1" w:themeTint="A6"/>
                                  <w:sz w:val="23"/>
                                  <w:szCs w:val="23"/>
                                  <w:rPrChange w:id="186" w:author="Lenovo Legion" w:date="2023-10-16T06:35:00Z">
                                    <w:rPr>
                                      <w:ins w:id="187" w:author="Lenovo Legion" w:date="2023-10-16T06:33:00Z"/>
                                      <w:rFonts w:cstheme="minorHAnsi"/>
                                      <w:color w:val="595959" w:themeColor="text1" w:themeTint="A6"/>
                                      <w:sz w:val="24"/>
                                      <w:szCs w:val="24"/>
                                    </w:rPr>
                                  </w:rPrChange>
                                </w:rPr>
                              </w:pPr>
                              <w:ins w:id="188" w:author="Lenovo Legion" w:date="2023-10-16T06:33:00Z">
                                <w:r w:rsidRPr="00D01811">
                                  <w:rPr>
                                    <w:rFonts w:cstheme="minorHAnsi"/>
                                    <w:color w:val="595959" w:themeColor="text1" w:themeTint="A6"/>
                                    <w:sz w:val="23"/>
                                    <w:szCs w:val="23"/>
                                    <w:rPrChange w:id="189" w:author="Lenovo Legion" w:date="2023-10-16T06:35:00Z">
                                      <w:rPr>
                                        <w:rFonts w:cstheme="minorHAnsi"/>
                                        <w:color w:val="595959" w:themeColor="text1" w:themeTint="A6"/>
                                        <w:sz w:val="24"/>
                                        <w:szCs w:val="24"/>
                                      </w:rPr>
                                    </w:rPrChange>
                                  </w:rPr>
                                  <w:t>Hukum ra</w:t>
                                </w:r>
                              </w:ins>
                            </w:p>
                            <w:p w14:paraId="20909762" w14:textId="26A9F64D" w:rsidR="00446D22" w:rsidRPr="00D01811" w:rsidRDefault="00446D22" w:rsidP="00A77703">
                              <w:pPr>
                                <w:pStyle w:val="DaftarParagraf"/>
                                <w:numPr>
                                  <w:ilvl w:val="0"/>
                                  <w:numId w:val="14"/>
                                </w:numPr>
                                <w:rPr>
                                  <w:ins w:id="190" w:author="Lenovo Legion" w:date="2023-10-16T06:34:00Z"/>
                                  <w:rFonts w:cstheme="minorHAnsi"/>
                                  <w:color w:val="595959" w:themeColor="text1" w:themeTint="A6"/>
                                  <w:sz w:val="23"/>
                                  <w:szCs w:val="23"/>
                                  <w:rPrChange w:id="191" w:author="Lenovo Legion" w:date="2023-10-16T06:35:00Z">
                                    <w:rPr>
                                      <w:ins w:id="192" w:author="Lenovo Legion" w:date="2023-10-16T06:34:00Z"/>
                                      <w:rFonts w:cstheme="minorHAnsi"/>
                                      <w:color w:val="595959" w:themeColor="text1" w:themeTint="A6"/>
                                      <w:sz w:val="24"/>
                                      <w:szCs w:val="24"/>
                                    </w:rPr>
                                  </w:rPrChange>
                                </w:rPr>
                              </w:pPr>
                              <w:ins w:id="193" w:author="Lenovo Legion" w:date="2023-10-16T06:34:00Z">
                                <w:r w:rsidRPr="00D01811">
                                  <w:rPr>
                                    <w:rFonts w:cstheme="minorHAnsi"/>
                                    <w:color w:val="595959" w:themeColor="text1" w:themeTint="A6"/>
                                    <w:sz w:val="23"/>
                                    <w:szCs w:val="23"/>
                                    <w:rPrChange w:id="194" w:author="Lenovo Legion" w:date="2023-10-16T06:35:00Z">
                                      <w:rPr>
                                        <w:rFonts w:cstheme="minorHAnsi"/>
                                        <w:color w:val="595959" w:themeColor="text1" w:themeTint="A6"/>
                                        <w:sz w:val="24"/>
                                        <w:szCs w:val="24"/>
                                      </w:rPr>
                                    </w:rPrChange>
                                  </w:rPr>
                                  <w:t xml:space="preserve">Hukum lam ta’rif </w:t>
                                </w:r>
                              </w:ins>
                            </w:p>
                            <w:p w14:paraId="4C9C1F8B" w14:textId="3ACB1A65" w:rsidR="00446D22" w:rsidRPr="00D01811" w:rsidRDefault="00446D22" w:rsidP="00A77703">
                              <w:pPr>
                                <w:pStyle w:val="DaftarParagraf"/>
                                <w:numPr>
                                  <w:ilvl w:val="0"/>
                                  <w:numId w:val="14"/>
                                </w:numPr>
                                <w:rPr>
                                  <w:ins w:id="195" w:author="Lenovo Legion" w:date="2023-10-16T06:26:00Z"/>
                                  <w:rFonts w:cstheme="minorHAnsi"/>
                                  <w:color w:val="595959" w:themeColor="text1" w:themeTint="A6"/>
                                  <w:sz w:val="23"/>
                                  <w:szCs w:val="23"/>
                                  <w:rPrChange w:id="196" w:author="Lenovo Legion" w:date="2023-10-16T06:35:00Z">
                                    <w:rPr>
                                      <w:ins w:id="197" w:author="Lenovo Legion" w:date="2023-10-16T06:26:00Z"/>
                                    </w:rPr>
                                  </w:rPrChange>
                                </w:rPr>
                                <w:pPrChange w:id="198" w:author="Lenovo Legion" w:date="2023-10-16T06:26:00Z">
                                  <w:pPr>
                                    <w:jc w:val="center"/>
                                  </w:pPr>
                                </w:pPrChange>
                              </w:pPr>
                              <w:ins w:id="199" w:author="Lenovo Legion" w:date="2023-10-16T06:34:00Z">
                                <w:r w:rsidRPr="00D01811">
                                  <w:rPr>
                                    <w:rFonts w:cstheme="minorHAnsi"/>
                                    <w:color w:val="595959" w:themeColor="text1" w:themeTint="A6"/>
                                    <w:sz w:val="23"/>
                                    <w:szCs w:val="23"/>
                                    <w:rPrChange w:id="200" w:author="Lenovo Legion" w:date="2023-10-16T06:35:00Z">
                                      <w:rPr>
                                        <w:rFonts w:cstheme="minorHAnsi"/>
                                        <w:color w:val="595959" w:themeColor="text1" w:themeTint="A6"/>
                                        <w:sz w:val="24"/>
                                        <w:szCs w:val="24"/>
                                      </w:rPr>
                                    </w:rPrChange>
                                  </w:rPr>
                                  <w:t>Hukum Mad</w:t>
                                </w:r>
                              </w:ins>
                            </w:p>
                            <w:p w14:paraId="6F7B0860" w14:textId="171AD247" w:rsidR="00193275" w:rsidRPr="00D01811" w:rsidRDefault="00193275" w:rsidP="00193275">
                              <w:pPr>
                                <w:rPr>
                                  <w:rFonts w:cstheme="minorHAnsi"/>
                                  <w:color w:val="404040" w:themeColor="text1" w:themeTint="BF"/>
                                  <w:sz w:val="23"/>
                                  <w:szCs w:val="23"/>
                                  <w:rPrChange w:id="201" w:author="Lenovo Legion" w:date="2023-10-16T06:35:00Z">
                                    <w:rPr>
                                      <w:color w:val="404040" w:themeColor="text1" w:themeTint="BF"/>
                                      <w:sz w:val="22"/>
                                      <w:szCs w:val="22"/>
                                    </w:rPr>
                                  </w:rPrChange>
                                </w:rPr>
                                <w:pPrChange w:id="202" w:author="Lenovo Legion" w:date="2023-10-16T06:24:00Z">
                                  <w:pPr>
                                    <w:jc w:val="center"/>
                                  </w:pPr>
                                </w:pPrChange>
                              </w:pPr>
                              <w:del w:id="203" w:author="Lenovo Legion" w:date="2023-10-16T06:23:00Z">
                                <w:r w:rsidRPr="00D01811" w:rsidDel="00193275">
                                  <w:rPr>
                                    <w:rFonts w:cstheme="minorHAnsi"/>
                                    <w:color w:val="404040" w:themeColor="text1" w:themeTint="BF"/>
                                    <w:sz w:val="23"/>
                                    <w:szCs w:val="23"/>
                                    <w:rPrChange w:id="204" w:author="Lenovo Legion" w:date="2023-10-16T06:35:00Z">
                                      <w:rPr>
                                        <w:color w:val="404040" w:themeColor="text1" w:themeTint="BF"/>
                                        <w:sz w:val="22"/>
                                        <w:szCs w:val="22"/>
                                      </w:rPr>
                                    </w:rPrChange>
                                  </w:rPr>
                                  <w:delText>Dan hukum membaca Al Quran dangan tajwid adalah wajib, Barang siapa yang tidak mambaca AlQuran dengan tajwid maka dia berdosa.</w:delText>
                                </w:r>
                              </w:del>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003877" id="Kotak Teks 1" o:spid="_x0000_s1454" type="#_x0000_t202" style="position:absolute;margin-left:17.55pt;margin-top:255.75pt;width:317.35pt;height:226.95pt;z-index:251590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" filled="f" stroked="f">
                  <v:textbox>
                    <w:txbxContent>
                      <w:p w14:paraId="0E4B07E8" w14:textId="3B847500" w:rsidR="00193275" w:rsidRPr="00D01811" w:rsidDel="00A77703" w:rsidRDefault="007F3E33" w:rsidP="00193275">
                        <w:pPr>
                          <w:rPr>
                            <w:del w:id="205" w:author="Lenovo Legion" w:date="2023-10-16T06:23:00Z"/>
                            <w:rFonts w:cstheme="minorHAnsi"/>
                            <w:color w:val="595959" w:themeColor="text1" w:themeTint="A6"/>
                            <w:sz w:val="23"/>
                            <w:szCs w:val="23"/>
                            <w:rPrChange w:id="206" w:author="Lenovo Legion" w:date="2023-10-16T06:35:00Z">
                              <w:rPr>
                                <w:del w:id="207" w:author="Lenovo Legion" w:date="2023-10-16T06:23:00Z"/>
                                <w:rFonts w:cstheme="minorHAnsi"/>
                                <w:color w:val="595959" w:themeColor="text1" w:themeTint="A6"/>
                                <w:sz w:val="24"/>
                                <w:szCs w:val="24"/>
                              </w:rPr>
                            </w:rPrChange>
                          </w:rPr>
                        </w:pPr>
                        <w:ins w:id="208" w:author="Lenovo Legion" w:date="2023-10-16T06:25:00Z">
                          <w:r w:rsidRPr="00D01811">
                            <w:rPr>
                              <w:rFonts w:cstheme="minorHAnsi"/>
                              <w:color w:val="595959" w:themeColor="text1" w:themeTint="A6"/>
                              <w:sz w:val="23"/>
                              <w:szCs w:val="23"/>
                              <w:rPrChange w:id="209" w:author="Lenovo Legion" w:date="2023-10-16T06:35:00Z">
                                <w:rPr>
                                  <w:rFonts w:cstheme="minorHAnsi"/>
                                  <w:color w:val="595959" w:themeColor="text1" w:themeTint="A6"/>
                                  <w:sz w:val="24"/>
                                  <w:szCs w:val="24"/>
                                </w:rPr>
                              </w:rPrChange>
                            </w:rPr>
                            <w:t>Kami membagi Bab tajwid dasar i</w:t>
                          </w:r>
                        </w:ins>
                        <w:ins w:id="210" w:author="Lenovo Legion" w:date="2023-10-16T06:26:00Z">
                          <w:r w:rsidRPr="00D01811">
                            <w:rPr>
                              <w:rFonts w:cstheme="minorHAnsi"/>
                              <w:color w:val="595959" w:themeColor="text1" w:themeTint="A6"/>
                              <w:sz w:val="23"/>
                              <w:szCs w:val="23"/>
                              <w:rPrChange w:id="211" w:author="Lenovo Legion" w:date="2023-10-16T06:35:00Z">
                                <w:rPr>
                                  <w:rFonts w:cstheme="minorHAnsi"/>
                                  <w:color w:val="595959" w:themeColor="text1" w:themeTint="A6"/>
                                  <w:sz w:val="24"/>
                                  <w:szCs w:val="24"/>
                                </w:rPr>
                              </w:rPrChange>
                            </w:rPr>
                            <w:t>n</w:t>
                          </w:r>
                        </w:ins>
                        <w:ins w:id="212" w:author="Lenovo Legion" w:date="2023-10-16T06:25:00Z">
                          <w:r w:rsidRPr="00D01811">
                            <w:rPr>
                              <w:rFonts w:cstheme="minorHAnsi"/>
                              <w:color w:val="595959" w:themeColor="text1" w:themeTint="A6"/>
                              <w:sz w:val="23"/>
                              <w:szCs w:val="23"/>
                              <w:rPrChange w:id="213" w:author="Lenovo Legion" w:date="2023-10-16T06:35:00Z">
                                <w:rPr>
                                  <w:rFonts w:cstheme="minorHAnsi"/>
                                  <w:color w:val="595959" w:themeColor="text1" w:themeTint="A6"/>
                                  <w:sz w:val="24"/>
                                  <w:szCs w:val="24"/>
                                </w:rPr>
                              </w:rPrChange>
                            </w:rPr>
                            <w:t>i</w:t>
                          </w:r>
                        </w:ins>
                        <w:ins w:id="214" w:author="Lenovo Legion" w:date="2023-10-16T06:26:00Z">
                          <w:r w:rsidRPr="00D01811">
                            <w:rPr>
                              <w:rFonts w:cstheme="minorHAnsi"/>
                              <w:color w:val="595959" w:themeColor="text1" w:themeTint="A6"/>
                              <w:sz w:val="23"/>
                              <w:szCs w:val="23"/>
                              <w:rPrChange w:id="215" w:author="Lenovo Legion" w:date="2023-10-16T06:35:00Z">
                                <w:rPr>
                                  <w:rFonts w:cstheme="minorHAnsi"/>
                                  <w:color w:val="595959" w:themeColor="text1" w:themeTint="A6"/>
                                  <w:sz w:val="24"/>
                                  <w:szCs w:val="24"/>
                                </w:rPr>
                              </w:rPrChange>
                            </w:rPr>
                            <w:t xml:space="preserve"> menjadi </w:t>
                          </w:r>
                          <w:r w:rsidR="00A77703" w:rsidRPr="00D01811">
                            <w:rPr>
                              <w:rFonts w:cstheme="minorHAnsi"/>
                              <w:color w:val="595959" w:themeColor="text1" w:themeTint="A6"/>
                              <w:sz w:val="23"/>
                              <w:szCs w:val="23"/>
                              <w:rPrChange w:id="216" w:author="Lenovo Legion" w:date="2023-10-16T06:35:00Z">
                                <w:rPr>
                                  <w:rFonts w:cstheme="minorHAnsi"/>
                                  <w:color w:val="595959" w:themeColor="text1" w:themeTint="A6"/>
                                  <w:sz w:val="24"/>
                                  <w:szCs w:val="24"/>
                                </w:rPr>
                              </w:rPrChange>
                            </w:rPr>
                            <w:t>9 bagian :</w:t>
                          </w:r>
                        </w:ins>
                        <w:del w:id="217" w:author="Lenovo Legion" w:date="2023-10-16T06:23:00Z">
                          <w:r w:rsidR="00193275" w:rsidRPr="00D01811" w:rsidDel="00193275">
                            <w:rPr>
                              <w:rFonts w:ascii="Times New Roman" w:hAnsi="Times New Roman" w:cs="Times New Roman" w:hint="cs"/>
                              <w:color w:val="595959" w:themeColor="text1" w:themeTint="A6"/>
                              <w:sz w:val="23"/>
                              <w:szCs w:val="23"/>
                              <w:rtl/>
                              <w:rPrChange w:id="218" w:author="Lenovo Legion" w:date="2023-10-16T06:35:00Z">
                                <w:rPr>
                                  <w:rFonts w:ascii="Cascadia Mono SemiLight" w:hAnsi="Cascadia Mono SemiLight" w:cs="Cascadia Mono SemiLight"/>
                                  <w:color w:val="595959" w:themeColor="text1" w:themeTint="A6"/>
                                  <w:sz w:val="24"/>
                                  <w:szCs w:val="24"/>
                                  <w:rtl/>
                                </w:rPr>
                              </w:rPrChange>
                            </w:rPr>
                            <w:delText>وَالأَخْـذُ</w:delText>
                          </w:r>
                          <w:r w:rsidR="00193275" w:rsidRPr="00D01811" w:rsidDel="00193275">
                            <w:rPr>
                              <w:rFonts w:cstheme="minorHAnsi"/>
                              <w:color w:val="595959" w:themeColor="text1" w:themeTint="A6"/>
                              <w:sz w:val="23"/>
                              <w:szCs w:val="23"/>
                              <w:rtl/>
                              <w:rPrChange w:id="219" w:author="Lenovo Legion" w:date="2023-10-16T06:35:00Z">
                                <w:rPr>
                                  <w:rFonts w:ascii="Cascadia Mono SemiLight" w:hAnsi="Cascadia Mono SemiLight" w:cs="Cascadia Mono SemiLight"/>
                                  <w:color w:val="595959" w:themeColor="text1" w:themeTint="A6"/>
                                  <w:sz w:val="24"/>
                                  <w:szCs w:val="24"/>
                                  <w:rtl/>
                                </w:rPr>
                              </w:rPrChange>
                            </w:rPr>
                            <w:delText xml:space="preserve"> </w:delText>
                          </w:r>
                          <w:r w:rsidR="00193275" w:rsidRPr="00D01811" w:rsidDel="00193275">
                            <w:rPr>
                              <w:rFonts w:ascii="Times New Roman" w:hAnsi="Times New Roman" w:cs="Times New Roman" w:hint="cs"/>
                              <w:color w:val="595959" w:themeColor="text1" w:themeTint="A6"/>
                              <w:sz w:val="23"/>
                              <w:szCs w:val="23"/>
                              <w:rtl/>
                              <w:rPrChange w:id="220" w:author="Lenovo Legion" w:date="2023-10-16T06:35:00Z">
                                <w:rPr>
                                  <w:rFonts w:ascii="Cascadia Mono SemiLight" w:hAnsi="Cascadia Mono SemiLight" w:cs="Cascadia Mono SemiLight"/>
                                  <w:color w:val="595959" w:themeColor="text1" w:themeTint="A6"/>
                                  <w:sz w:val="24"/>
                                  <w:szCs w:val="24"/>
                                  <w:rtl/>
                                </w:rPr>
                              </w:rPrChange>
                            </w:rPr>
                            <w:delText>بِالتَّـجْـوِيـدِ</w:delText>
                          </w:r>
                          <w:r w:rsidR="00193275" w:rsidRPr="00D01811" w:rsidDel="00193275">
                            <w:rPr>
                              <w:rFonts w:cstheme="minorHAnsi"/>
                              <w:color w:val="595959" w:themeColor="text1" w:themeTint="A6"/>
                              <w:sz w:val="23"/>
                              <w:szCs w:val="23"/>
                              <w:rtl/>
                              <w:rPrChange w:id="221" w:author="Lenovo Legion" w:date="2023-10-16T06:35:00Z">
                                <w:rPr>
                                  <w:rFonts w:ascii="Cascadia Mono SemiLight" w:hAnsi="Cascadia Mono SemiLight" w:cs="Cascadia Mono SemiLight"/>
                                  <w:color w:val="595959" w:themeColor="text1" w:themeTint="A6"/>
                                  <w:sz w:val="24"/>
                                  <w:szCs w:val="24"/>
                                  <w:rtl/>
                                </w:rPr>
                              </w:rPrChange>
                            </w:rPr>
                            <w:delText xml:space="preserve"> </w:delText>
                          </w:r>
                          <w:r w:rsidR="00193275" w:rsidRPr="00D01811" w:rsidDel="00193275">
                            <w:rPr>
                              <w:rFonts w:ascii="Times New Roman" w:hAnsi="Times New Roman" w:cs="Times New Roman" w:hint="cs"/>
                              <w:color w:val="595959" w:themeColor="text1" w:themeTint="A6"/>
                              <w:sz w:val="23"/>
                              <w:szCs w:val="23"/>
                              <w:rtl/>
                              <w:rPrChange w:id="222" w:author="Lenovo Legion" w:date="2023-10-16T06:35:00Z">
                                <w:rPr>
                                  <w:rFonts w:ascii="Cascadia Mono SemiLight" w:hAnsi="Cascadia Mono SemiLight" w:cs="Cascadia Mono SemiLight"/>
                                  <w:color w:val="595959" w:themeColor="text1" w:themeTint="A6"/>
                                  <w:sz w:val="24"/>
                                  <w:szCs w:val="24"/>
                                  <w:rtl/>
                                </w:rPr>
                              </w:rPrChange>
                            </w:rPr>
                            <w:delText>حَـتْــمٌ</w:delText>
                          </w:r>
                          <w:r w:rsidR="00193275" w:rsidRPr="00D01811" w:rsidDel="00193275">
                            <w:rPr>
                              <w:rFonts w:cstheme="minorHAnsi"/>
                              <w:color w:val="595959" w:themeColor="text1" w:themeTint="A6"/>
                              <w:sz w:val="23"/>
                              <w:szCs w:val="23"/>
                              <w:rtl/>
                              <w:rPrChange w:id="223" w:author="Lenovo Legion" w:date="2023-10-16T06:35:00Z">
                                <w:rPr>
                                  <w:rFonts w:ascii="Cascadia Mono SemiLight" w:hAnsi="Cascadia Mono SemiLight" w:cs="Cascadia Mono SemiLight"/>
                                  <w:color w:val="595959" w:themeColor="text1" w:themeTint="A6"/>
                                  <w:sz w:val="24"/>
                                  <w:szCs w:val="24"/>
                                  <w:rtl/>
                                </w:rPr>
                              </w:rPrChange>
                            </w:rPr>
                            <w:delText xml:space="preserve"> </w:delText>
                          </w:r>
                          <w:r w:rsidR="00193275" w:rsidRPr="00D01811" w:rsidDel="00193275">
                            <w:rPr>
                              <w:rFonts w:ascii="Times New Roman" w:hAnsi="Times New Roman" w:cs="Times New Roman" w:hint="cs"/>
                              <w:color w:val="595959" w:themeColor="text1" w:themeTint="A6"/>
                              <w:sz w:val="23"/>
                              <w:szCs w:val="23"/>
                              <w:rtl/>
                              <w:rPrChange w:id="224" w:author="Lenovo Legion" w:date="2023-10-16T06:35:00Z">
                                <w:rPr>
                                  <w:rFonts w:ascii="Cascadia Mono SemiLight" w:hAnsi="Cascadia Mono SemiLight" w:cs="Cascadia Mono SemiLight"/>
                                  <w:color w:val="595959" w:themeColor="text1" w:themeTint="A6"/>
                                  <w:sz w:val="24"/>
                                  <w:szCs w:val="24"/>
                                  <w:rtl/>
                                </w:rPr>
                              </w:rPrChange>
                            </w:rPr>
                            <w:delText>لازِمُ</w:delText>
                          </w:r>
                          <w:r w:rsidR="00193275" w:rsidRPr="00D01811" w:rsidDel="00193275">
                            <w:rPr>
                              <w:rFonts w:cstheme="minorHAnsi"/>
                              <w:color w:val="595959" w:themeColor="text1" w:themeTint="A6"/>
                              <w:sz w:val="23"/>
                              <w:szCs w:val="23"/>
                              <w:rtl/>
                              <w:rPrChange w:id="225" w:author="Lenovo Legion" w:date="2023-10-16T06:35:00Z">
                                <w:rPr>
                                  <w:rFonts w:ascii="Cascadia Mono SemiLight" w:hAnsi="Cascadia Mono SemiLight" w:cs="Cascadia Mono SemiLight"/>
                                  <w:color w:val="595959" w:themeColor="text1" w:themeTint="A6"/>
                                  <w:sz w:val="24"/>
                                  <w:szCs w:val="24"/>
                                  <w:rtl/>
                                </w:rPr>
                              </w:rPrChange>
                            </w:rPr>
                            <w:delText xml:space="preserve"> * </w:delText>
                          </w:r>
                          <w:r w:rsidR="00193275" w:rsidRPr="00D01811" w:rsidDel="00193275">
                            <w:rPr>
                              <w:rFonts w:ascii="Times New Roman" w:hAnsi="Times New Roman" w:cs="Times New Roman" w:hint="cs"/>
                              <w:color w:val="595959" w:themeColor="text1" w:themeTint="A6"/>
                              <w:sz w:val="23"/>
                              <w:szCs w:val="23"/>
                              <w:rtl/>
                              <w:rPrChange w:id="226" w:author="Lenovo Legion" w:date="2023-10-16T06:35:00Z">
                                <w:rPr>
                                  <w:rFonts w:ascii="Cascadia Mono SemiLight" w:hAnsi="Cascadia Mono SemiLight" w:cs="Cascadia Mono SemiLight"/>
                                  <w:color w:val="595959" w:themeColor="text1" w:themeTint="A6"/>
                                  <w:sz w:val="24"/>
                                  <w:szCs w:val="24"/>
                                  <w:rtl/>
                                </w:rPr>
                              </w:rPrChange>
                            </w:rPr>
                            <w:delText>مَــنْ</w:delText>
                          </w:r>
                          <w:r w:rsidR="00193275" w:rsidRPr="00D01811" w:rsidDel="00193275">
                            <w:rPr>
                              <w:rFonts w:cstheme="minorHAnsi"/>
                              <w:color w:val="595959" w:themeColor="text1" w:themeTint="A6"/>
                              <w:sz w:val="23"/>
                              <w:szCs w:val="23"/>
                              <w:rtl/>
                              <w:rPrChange w:id="227" w:author="Lenovo Legion" w:date="2023-10-16T06:35:00Z">
                                <w:rPr>
                                  <w:rFonts w:ascii="Cascadia Mono SemiLight" w:hAnsi="Cascadia Mono SemiLight" w:cs="Cascadia Mono SemiLight"/>
                                  <w:color w:val="595959" w:themeColor="text1" w:themeTint="A6"/>
                                  <w:sz w:val="24"/>
                                  <w:szCs w:val="24"/>
                                  <w:rtl/>
                                </w:rPr>
                              </w:rPrChange>
                            </w:rPr>
                            <w:delText xml:space="preserve"> </w:delText>
                          </w:r>
                          <w:r w:rsidR="00193275" w:rsidRPr="00D01811" w:rsidDel="00193275">
                            <w:rPr>
                              <w:rFonts w:ascii="Times New Roman" w:hAnsi="Times New Roman" w:cs="Times New Roman" w:hint="cs"/>
                              <w:color w:val="595959" w:themeColor="text1" w:themeTint="A6"/>
                              <w:sz w:val="23"/>
                              <w:szCs w:val="23"/>
                              <w:rtl/>
                              <w:rPrChange w:id="228" w:author="Lenovo Legion" w:date="2023-10-16T06:35:00Z">
                                <w:rPr>
                                  <w:rFonts w:ascii="Cascadia Mono SemiLight" w:hAnsi="Cascadia Mono SemiLight" w:cs="Cascadia Mono SemiLight"/>
                                  <w:color w:val="595959" w:themeColor="text1" w:themeTint="A6"/>
                                  <w:sz w:val="24"/>
                                  <w:szCs w:val="24"/>
                                  <w:rtl/>
                                </w:rPr>
                              </w:rPrChange>
                            </w:rPr>
                            <w:delText>لَــمْ</w:delText>
                          </w:r>
                          <w:r w:rsidR="00193275" w:rsidRPr="00D01811" w:rsidDel="00193275">
                            <w:rPr>
                              <w:rFonts w:cstheme="minorHAnsi"/>
                              <w:color w:val="595959" w:themeColor="text1" w:themeTint="A6"/>
                              <w:sz w:val="23"/>
                              <w:szCs w:val="23"/>
                              <w:rtl/>
                              <w:rPrChange w:id="229" w:author="Lenovo Legion" w:date="2023-10-16T06:35:00Z">
                                <w:rPr>
                                  <w:rFonts w:ascii="Cascadia Mono SemiLight" w:hAnsi="Cascadia Mono SemiLight" w:cs="Cascadia Mono SemiLight"/>
                                  <w:color w:val="595959" w:themeColor="text1" w:themeTint="A6"/>
                                  <w:sz w:val="24"/>
                                  <w:szCs w:val="24"/>
                                  <w:rtl/>
                                </w:rPr>
                              </w:rPrChange>
                            </w:rPr>
                            <w:delText xml:space="preserve"> </w:delText>
                          </w:r>
                          <w:r w:rsidR="00193275" w:rsidRPr="00D01811" w:rsidDel="00193275">
                            <w:rPr>
                              <w:rFonts w:ascii="Times New Roman" w:hAnsi="Times New Roman" w:cs="Times New Roman" w:hint="cs"/>
                              <w:color w:val="595959" w:themeColor="text1" w:themeTint="A6"/>
                              <w:sz w:val="23"/>
                              <w:szCs w:val="23"/>
                              <w:rtl/>
                              <w:rPrChange w:id="230" w:author="Lenovo Legion" w:date="2023-10-16T06:35:00Z">
                                <w:rPr>
                                  <w:rFonts w:ascii="Cascadia Mono SemiLight" w:hAnsi="Cascadia Mono SemiLight" w:cs="Cascadia Mono SemiLight"/>
                                  <w:color w:val="595959" w:themeColor="text1" w:themeTint="A6"/>
                                  <w:sz w:val="24"/>
                                  <w:szCs w:val="24"/>
                                  <w:rtl/>
                                </w:rPr>
                              </w:rPrChange>
                            </w:rPr>
                            <w:delText>يُـجَـوِّدِ</w:delText>
                          </w:r>
                          <w:r w:rsidR="00193275" w:rsidRPr="00D01811" w:rsidDel="00193275">
                            <w:rPr>
                              <w:rFonts w:cstheme="minorHAnsi"/>
                              <w:color w:val="595959" w:themeColor="text1" w:themeTint="A6"/>
                              <w:sz w:val="23"/>
                              <w:szCs w:val="23"/>
                              <w:rtl/>
                              <w:rPrChange w:id="231" w:author="Lenovo Legion" w:date="2023-10-16T06:35:00Z">
                                <w:rPr>
                                  <w:rFonts w:ascii="Cascadia Mono SemiLight" w:hAnsi="Cascadia Mono SemiLight" w:cs="Cascadia Mono SemiLight"/>
                                  <w:color w:val="595959" w:themeColor="text1" w:themeTint="A6"/>
                                  <w:sz w:val="24"/>
                                  <w:szCs w:val="24"/>
                                  <w:rtl/>
                                </w:rPr>
                              </w:rPrChange>
                            </w:rPr>
                            <w:delText xml:space="preserve"> </w:delText>
                          </w:r>
                          <w:r w:rsidR="00193275" w:rsidRPr="00D01811" w:rsidDel="00193275">
                            <w:rPr>
                              <w:rFonts w:ascii="Times New Roman" w:hAnsi="Times New Roman" w:cs="Times New Roman" w:hint="cs"/>
                              <w:color w:val="595959" w:themeColor="text1" w:themeTint="A6"/>
                              <w:sz w:val="23"/>
                              <w:szCs w:val="23"/>
                              <w:rtl/>
                              <w:rPrChange w:id="232" w:author="Lenovo Legion" w:date="2023-10-16T06:35:00Z">
                                <w:rPr>
                                  <w:rFonts w:ascii="Cascadia Mono SemiLight" w:hAnsi="Cascadia Mono SemiLight" w:cs="Cascadia Mono SemiLight"/>
                                  <w:color w:val="595959" w:themeColor="text1" w:themeTint="A6"/>
                                  <w:sz w:val="24"/>
                                  <w:szCs w:val="24"/>
                                  <w:rtl/>
                                </w:rPr>
                              </w:rPrChange>
                            </w:rPr>
                            <w:delText>الْـقُـرَانَ</w:delText>
                          </w:r>
                          <w:r w:rsidR="00193275" w:rsidRPr="00D01811" w:rsidDel="00193275">
                            <w:rPr>
                              <w:rFonts w:cstheme="minorHAnsi"/>
                              <w:color w:val="595959" w:themeColor="text1" w:themeTint="A6"/>
                              <w:sz w:val="23"/>
                              <w:szCs w:val="23"/>
                              <w:rtl/>
                              <w:rPrChange w:id="233" w:author="Lenovo Legion" w:date="2023-10-16T06:35:00Z">
                                <w:rPr>
                                  <w:rFonts w:ascii="Cascadia Mono SemiLight" w:hAnsi="Cascadia Mono SemiLight" w:cs="Cascadia Mono SemiLight"/>
                                  <w:color w:val="595959" w:themeColor="text1" w:themeTint="A6"/>
                                  <w:sz w:val="24"/>
                                  <w:szCs w:val="24"/>
                                  <w:rtl/>
                                </w:rPr>
                              </w:rPrChange>
                            </w:rPr>
                            <w:delText xml:space="preserve"> </w:delText>
                          </w:r>
                          <w:r w:rsidR="00193275" w:rsidRPr="00D01811" w:rsidDel="00193275">
                            <w:rPr>
                              <w:rFonts w:ascii="Times New Roman" w:hAnsi="Times New Roman" w:cs="Times New Roman" w:hint="cs"/>
                              <w:color w:val="595959" w:themeColor="text1" w:themeTint="A6"/>
                              <w:sz w:val="23"/>
                              <w:szCs w:val="23"/>
                              <w:rtl/>
                              <w:rPrChange w:id="234" w:author="Lenovo Legion" w:date="2023-10-16T06:35:00Z">
                                <w:rPr>
                                  <w:rFonts w:ascii="Cascadia Mono SemiLight" w:hAnsi="Cascadia Mono SemiLight" w:cs="Cascadia Mono SemiLight"/>
                                  <w:color w:val="595959" w:themeColor="text1" w:themeTint="A6"/>
                                  <w:sz w:val="24"/>
                                  <w:szCs w:val="24"/>
                                  <w:rtl/>
                                </w:rPr>
                              </w:rPrChange>
                            </w:rPr>
                            <w:delText>آثِــمُ</w:delText>
                          </w:r>
                        </w:del>
                      </w:p>
                      <w:p w14:paraId="25619586" w14:textId="77777777" w:rsidR="00A77703" w:rsidRPr="00D01811" w:rsidRDefault="00A77703" w:rsidP="00193275">
                        <w:pPr>
                          <w:rPr>
                            <w:ins w:id="235" w:author="Lenovo Legion" w:date="2023-10-16T06:26:00Z"/>
                            <w:rFonts w:cstheme="minorHAnsi"/>
                            <w:color w:val="595959" w:themeColor="text1" w:themeTint="A6"/>
                            <w:sz w:val="23"/>
                            <w:szCs w:val="23"/>
                            <w:rPrChange w:id="236" w:author="Lenovo Legion" w:date="2023-10-16T06:35:00Z">
                              <w:rPr>
                                <w:ins w:id="237" w:author="Lenovo Legion" w:date="2023-10-16T06:26:00Z"/>
                                <w:rFonts w:cstheme="minorHAnsi"/>
                                <w:color w:val="595959" w:themeColor="text1" w:themeTint="A6"/>
                                <w:sz w:val="24"/>
                                <w:szCs w:val="24"/>
                              </w:rPr>
                            </w:rPrChange>
                          </w:rPr>
                        </w:pPr>
                      </w:p>
                      <w:p w14:paraId="78EE1EF8" w14:textId="4227BBD2" w:rsidR="00A77703" w:rsidRPr="00D01811" w:rsidRDefault="00A77703" w:rsidP="00A77703">
                        <w:pPr>
                          <w:pStyle w:val="DaftarParagraf"/>
                          <w:numPr>
                            <w:ilvl w:val="0"/>
                            <w:numId w:val="14"/>
                          </w:numPr>
                          <w:rPr>
                            <w:ins w:id="238" w:author="Lenovo Legion" w:date="2023-10-16T06:26:00Z"/>
                            <w:rFonts w:cstheme="minorHAnsi"/>
                            <w:color w:val="595959" w:themeColor="text1" w:themeTint="A6"/>
                            <w:sz w:val="23"/>
                            <w:szCs w:val="23"/>
                            <w:rPrChange w:id="239" w:author="Lenovo Legion" w:date="2023-10-16T06:35:00Z">
                              <w:rPr>
                                <w:ins w:id="240" w:author="Lenovo Legion" w:date="2023-10-16T06:26:00Z"/>
                                <w:rFonts w:ascii="Cascadia Mono SemiLight" w:hAnsi="Cascadia Mono SemiLight" w:cs="Cascadia Mono SemiLight"/>
                                <w:color w:val="595959" w:themeColor="text1" w:themeTint="A6"/>
                                <w:sz w:val="24"/>
                                <w:szCs w:val="24"/>
                              </w:rPr>
                            </w:rPrChange>
                          </w:rPr>
                        </w:pPr>
                        <w:ins w:id="241" w:author="Lenovo Legion" w:date="2023-10-16T06:26:00Z">
                          <w:r w:rsidRPr="00D01811">
                            <w:rPr>
                              <w:rFonts w:cstheme="minorHAnsi"/>
                              <w:color w:val="595959" w:themeColor="text1" w:themeTint="A6"/>
                              <w:sz w:val="23"/>
                              <w:szCs w:val="23"/>
                              <w:rPrChange w:id="242" w:author="Lenovo Legion" w:date="2023-10-16T06:35:00Z">
                                <w:rPr>
                                  <w:rFonts w:ascii="Cascadia Mono SemiLight" w:hAnsi="Cascadia Mono SemiLight" w:cs="Cascadia Mono SemiLight"/>
                                  <w:color w:val="595959" w:themeColor="text1" w:themeTint="A6"/>
                                  <w:sz w:val="24"/>
                                  <w:szCs w:val="24"/>
                                </w:rPr>
                              </w:rPrChange>
                            </w:rPr>
                            <w:t>Hukum Nun sukun dan tanwin</w:t>
                          </w:r>
                        </w:ins>
                      </w:p>
                      <w:p w14:paraId="16388699" w14:textId="5C565C6C" w:rsidR="00A77703" w:rsidRPr="00D01811" w:rsidRDefault="00D84DFD" w:rsidP="00A77703">
                        <w:pPr>
                          <w:pStyle w:val="DaftarParagraf"/>
                          <w:numPr>
                            <w:ilvl w:val="0"/>
                            <w:numId w:val="14"/>
                          </w:numPr>
                          <w:rPr>
                            <w:ins w:id="243" w:author="Lenovo Legion" w:date="2023-10-16T06:30:00Z"/>
                            <w:rFonts w:cstheme="minorHAnsi"/>
                            <w:color w:val="595959" w:themeColor="text1" w:themeTint="A6"/>
                            <w:sz w:val="23"/>
                            <w:szCs w:val="23"/>
                            <w:rPrChange w:id="244" w:author="Lenovo Legion" w:date="2023-10-16T06:35:00Z">
                              <w:rPr>
                                <w:ins w:id="245" w:author="Lenovo Legion" w:date="2023-10-16T06:30:00Z"/>
                                <w:rFonts w:cstheme="minorHAnsi"/>
                                <w:color w:val="595959" w:themeColor="text1" w:themeTint="A6"/>
                                <w:sz w:val="24"/>
                                <w:szCs w:val="24"/>
                              </w:rPr>
                            </w:rPrChange>
                          </w:rPr>
                        </w:pPr>
                        <w:ins w:id="246" w:author="Lenovo Legion" w:date="2023-10-16T06:29:00Z">
                          <w:r w:rsidRPr="00D01811">
                            <w:rPr>
                              <w:rFonts w:cstheme="minorHAnsi"/>
                              <w:color w:val="595959" w:themeColor="text1" w:themeTint="A6"/>
                              <w:sz w:val="23"/>
                              <w:szCs w:val="23"/>
                              <w:rPrChange w:id="247" w:author="Lenovo Legion" w:date="2023-10-16T06:35:00Z">
                                <w:rPr>
                                  <w:rFonts w:cstheme="minorHAnsi"/>
                                  <w:color w:val="595959" w:themeColor="text1" w:themeTint="A6"/>
                                  <w:sz w:val="24"/>
                                  <w:szCs w:val="24"/>
                                </w:rPr>
                              </w:rPrChange>
                            </w:rPr>
                            <w:t>Hukum mim sukun</w:t>
                          </w:r>
                        </w:ins>
                        <w:ins w:id="248" w:author="Lenovo Legion" w:date="2023-10-16T06:30:00Z">
                          <w:r w:rsidR="00AC4896" w:rsidRPr="00D01811">
                            <w:rPr>
                              <w:rFonts w:cstheme="minorHAnsi"/>
                              <w:color w:val="595959" w:themeColor="text1" w:themeTint="A6"/>
                              <w:sz w:val="23"/>
                              <w:szCs w:val="23"/>
                              <w:rPrChange w:id="249" w:author="Lenovo Legion" w:date="2023-10-16T06:35:00Z">
                                <w:rPr>
                                  <w:rFonts w:cstheme="minorHAnsi"/>
                                  <w:color w:val="595959" w:themeColor="text1" w:themeTint="A6"/>
                                  <w:sz w:val="24"/>
                                  <w:szCs w:val="24"/>
                                </w:rPr>
                              </w:rPrChange>
                            </w:rPr>
                            <w:t>,</w:t>
                          </w:r>
                        </w:ins>
                        <w:ins w:id="250" w:author="Lenovo Legion" w:date="2023-10-16T06:29:00Z">
                          <w:r w:rsidR="00A425F8" w:rsidRPr="00D01811">
                            <w:rPr>
                              <w:rFonts w:cstheme="minorHAnsi"/>
                              <w:color w:val="595959" w:themeColor="text1" w:themeTint="A6"/>
                              <w:sz w:val="23"/>
                              <w:szCs w:val="23"/>
                              <w:rPrChange w:id="251" w:author="Lenovo Legion" w:date="2023-10-16T06:35:00Z">
                                <w:rPr>
                                  <w:rFonts w:cstheme="minorHAnsi"/>
                                  <w:color w:val="595959" w:themeColor="text1" w:themeTint="A6"/>
                                  <w:sz w:val="24"/>
                                  <w:szCs w:val="24"/>
                                </w:rPr>
                              </w:rPrChange>
                            </w:rPr>
                            <w:t xml:space="preserve"> mim </w:t>
                          </w:r>
                        </w:ins>
                        <w:ins w:id="252" w:author="Lenovo Legion" w:date="2023-10-16T06:30:00Z">
                          <w:r w:rsidR="00B45412" w:rsidRPr="00D01811">
                            <w:rPr>
                              <w:rFonts w:cstheme="minorHAnsi"/>
                              <w:color w:val="595959" w:themeColor="text1" w:themeTint="A6"/>
                              <w:sz w:val="23"/>
                              <w:szCs w:val="23"/>
                              <w:rPrChange w:id="253" w:author="Lenovo Legion" w:date="2023-10-16T06:35:00Z">
                                <w:rPr>
                                  <w:rFonts w:cstheme="minorHAnsi"/>
                                  <w:color w:val="595959" w:themeColor="text1" w:themeTint="A6"/>
                                  <w:sz w:val="24"/>
                                  <w:szCs w:val="24"/>
                                </w:rPr>
                              </w:rPrChange>
                            </w:rPr>
                            <w:t xml:space="preserve">dan nun </w:t>
                          </w:r>
                        </w:ins>
                        <w:ins w:id="254" w:author="Lenovo Legion" w:date="2023-10-16T06:29:00Z">
                          <w:r w:rsidR="00A425F8" w:rsidRPr="00D01811">
                            <w:rPr>
                              <w:rFonts w:cstheme="minorHAnsi"/>
                              <w:color w:val="595959" w:themeColor="text1" w:themeTint="A6"/>
                              <w:sz w:val="23"/>
                              <w:szCs w:val="23"/>
                              <w:rPrChange w:id="255" w:author="Lenovo Legion" w:date="2023-10-16T06:35:00Z">
                                <w:rPr>
                                  <w:rFonts w:cstheme="minorHAnsi"/>
                                  <w:color w:val="595959" w:themeColor="text1" w:themeTint="A6"/>
                                  <w:sz w:val="24"/>
                                  <w:szCs w:val="24"/>
                                </w:rPr>
                              </w:rPrChange>
                            </w:rPr>
                            <w:t>tasydid</w:t>
                          </w:r>
                        </w:ins>
                      </w:p>
                      <w:p w14:paraId="26F139EA" w14:textId="3594FAE3" w:rsidR="00AC4896" w:rsidRPr="00D01811" w:rsidRDefault="005F343B" w:rsidP="00A77703">
                        <w:pPr>
                          <w:pStyle w:val="DaftarParagraf"/>
                          <w:numPr>
                            <w:ilvl w:val="0"/>
                            <w:numId w:val="14"/>
                          </w:numPr>
                          <w:rPr>
                            <w:ins w:id="256" w:author="Lenovo Legion" w:date="2023-10-16T06:32:00Z"/>
                            <w:rFonts w:cstheme="minorHAnsi"/>
                            <w:color w:val="595959" w:themeColor="text1" w:themeTint="A6"/>
                            <w:sz w:val="23"/>
                            <w:szCs w:val="23"/>
                            <w:rPrChange w:id="257" w:author="Lenovo Legion" w:date="2023-10-16T06:35:00Z">
                              <w:rPr>
                                <w:ins w:id="258" w:author="Lenovo Legion" w:date="2023-10-16T06:32:00Z"/>
                                <w:rFonts w:cstheme="minorHAnsi"/>
                                <w:color w:val="595959" w:themeColor="text1" w:themeTint="A6"/>
                                <w:sz w:val="24"/>
                                <w:szCs w:val="24"/>
                              </w:rPr>
                            </w:rPrChange>
                          </w:rPr>
                        </w:pPr>
                        <w:ins w:id="259" w:author="Lenovo Legion" w:date="2023-10-16T06:32:00Z">
                          <w:r w:rsidRPr="00D01811">
                            <w:rPr>
                              <w:rFonts w:cstheme="minorHAnsi"/>
                              <w:color w:val="595959" w:themeColor="text1" w:themeTint="A6"/>
                              <w:sz w:val="23"/>
                              <w:szCs w:val="23"/>
                              <w:rPrChange w:id="260" w:author="Lenovo Legion" w:date="2023-10-16T06:35:00Z">
                                <w:rPr>
                                  <w:rFonts w:cstheme="minorHAnsi"/>
                                  <w:color w:val="595959" w:themeColor="text1" w:themeTint="A6"/>
                                  <w:sz w:val="24"/>
                                  <w:szCs w:val="24"/>
                                </w:rPr>
                              </w:rPrChange>
                            </w:rPr>
                            <w:t>Trio idghom</w:t>
                          </w:r>
                        </w:ins>
                      </w:p>
                      <w:p w14:paraId="68FBB521" w14:textId="7B01099E" w:rsidR="005F343B" w:rsidRPr="00D01811" w:rsidRDefault="005F343B" w:rsidP="00A77703">
                        <w:pPr>
                          <w:pStyle w:val="DaftarParagraf"/>
                          <w:numPr>
                            <w:ilvl w:val="0"/>
                            <w:numId w:val="14"/>
                          </w:numPr>
                          <w:rPr>
                            <w:ins w:id="261" w:author="Lenovo Legion" w:date="2023-10-16T06:32:00Z"/>
                            <w:rFonts w:cstheme="minorHAnsi"/>
                            <w:color w:val="595959" w:themeColor="text1" w:themeTint="A6"/>
                            <w:sz w:val="23"/>
                            <w:szCs w:val="23"/>
                            <w:rPrChange w:id="262" w:author="Lenovo Legion" w:date="2023-10-16T06:35:00Z">
                              <w:rPr>
                                <w:ins w:id="263" w:author="Lenovo Legion" w:date="2023-10-16T06:32:00Z"/>
                                <w:rFonts w:cstheme="minorHAnsi"/>
                                <w:color w:val="595959" w:themeColor="text1" w:themeTint="A6"/>
                                <w:sz w:val="24"/>
                                <w:szCs w:val="24"/>
                              </w:rPr>
                            </w:rPrChange>
                          </w:rPr>
                        </w:pPr>
                        <w:ins w:id="264" w:author="Lenovo Legion" w:date="2023-10-16T06:32:00Z">
                          <w:r w:rsidRPr="00D01811">
                            <w:rPr>
                              <w:rFonts w:cstheme="minorHAnsi"/>
                              <w:color w:val="595959" w:themeColor="text1" w:themeTint="A6"/>
                              <w:sz w:val="23"/>
                              <w:szCs w:val="23"/>
                              <w:rPrChange w:id="265" w:author="Lenovo Legion" w:date="2023-10-16T06:35:00Z">
                                <w:rPr>
                                  <w:rFonts w:cstheme="minorHAnsi"/>
                                  <w:color w:val="595959" w:themeColor="text1" w:themeTint="A6"/>
                                  <w:sz w:val="24"/>
                                  <w:szCs w:val="24"/>
                                </w:rPr>
                              </w:rPrChange>
                            </w:rPr>
                            <w:t>Hukum lafadz Allah</w:t>
                          </w:r>
                        </w:ins>
                      </w:p>
                      <w:p w14:paraId="105774CC" w14:textId="3E3C3800" w:rsidR="005F343B" w:rsidRPr="00D01811" w:rsidRDefault="005F343B" w:rsidP="00A77703">
                        <w:pPr>
                          <w:pStyle w:val="DaftarParagraf"/>
                          <w:numPr>
                            <w:ilvl w:val="0"/>
                            <w:numId w:val="14"/>
                          </w:numPr>
                          <w:rPr>
                            <w:ins w:id="266" w:author="Lenovo Legion" w:date="2023-10-16T06:32:00Z"/>
                            <w:rFonts w:cstheme="minorHAnsi"/>
                            <w:color w:val="595959" w:themeColor="text1" w:themeTint="A6"/>
                            <w:sz w:val="23"/>
                            <w:szCs w:val="23"/>
                            <w:rPrChange w:id="267" w:author="Lenovo Legion" w:date="2023-10-16T06:35:00Z">
                              <w:rPr>
                                <w:ins w:id="268" w:author="Lenovo Legion" w:date="2023-10-16T06:32:00Z"/>
                                <w:rFonts w:cstheme="minorHAnsi"/>
                                <w:color w:val="595959" w:themeColor="text1" w:themeTint="A6"/>
                                <w:sz w:val="24"/>
                                <w:szCs w:val="24"/>
                              </w:rPr>
                            </w:rPrChange>
                          </w:rPr>
                        </w:pPr>
                        <w:ins w:id="269" w:author="Lenovo Legion" w:date="2023-10-16T06:32:00Z">
                          <w:r w:rsidRPr="00D01811">
                            <w:rPr>
                              <w:rFonts w:cstheme="minorHAnsi"/>
                              <w:color w:val="595959" w:themeColor="text1" w:themeTint="A6"/>
                              <w:sz w:val="23"/>
                              <w:szCs w:val="23"/>
                              <w:rPrChange w:id="270" w:author="Lenovo Legion" w:date="2023-10-16T06:35:00Z">
                                <w:rPr>
                                  <w:rFonts w:cstheme="minorHAnsi"/>
                                  <w:color w:val="595959" w:themeColor="text1" w:themeTint="A6"/>
                                  <w:sz w:val="24"/>
                                  <w:szCs w:val="24"/>
                                </w:rPr>
                              </w:rPrChange>
                            </w:rPr>
                            <w:t>Qolqolah</w:t>
                          </w:r>
                        </w:ins>
                      </w:p>
                      <w:p w14:paraId="7D3A8B36" w14:textId="59B8CB01" w:rsidR="005F343B" w:rsidRPr="00D01811" w:rsidRDefault="00446D22" w:rsidP="00A77703">
                        <w:pPr>
                          <w:pStyle w:val="DaftarParagraf"/>
                          <w:numPr>
                            <w:ilvl w:val="0"/>
                            <w:numId w:val="14"/>
                          </w:numPr>
                          <w:rPr>
                            <w:ins w:id="271" w:author="Lenovo Legion" w:date="2023-10-16T06:33:00Z"/>
                            <w:rFonts w:cstheme="minorHAnsi"/>
                            <w:color w:val="595959" w:themeColor="text1" w:themeTint="A6"/>
                            <w:sz w:val="23"/>
                            <w:szCs w:val="23"/>
                            <w:rPrChange w:id="272" w:author="Lenovo Legion" w:date="2023-10-16T06:35:00Z">
                              <w:rPr>
                                <w:ins w:id="273" w:author="Lenovo Legion" w:date="2023-10-16T06:33:00Z"/>
                                <w:rFonts w:cstheme="minorHAnsi"/>
                                <w:color w:val="595959" w:themeColor="text1" w:themeTint="A6"/>
                                <w:sz w:val="24"/>
                                <w:szCs w:val="24"/>
                              </w:rPr>
                            </w:rPrChange>
                          </w:rPr>
                        </w:pPr>
                        <w:ins w:id="274" w:author="Lenovo Legion" w:date="2023-10-16T06:34:00Z">
                          <w:r w:rsidRPr="00D01811">
                            <w:rPr>
                              <w:rFonts w:cstheme="minorHAnsi"/>
                              <w:color w:val="595959" w:themeColor="text1" w:themeTint="A6"/>
                              <w:sz w:val="23"/>
                              <w:szCs w:val="23"/>
                              <w:rPrChange w:id="275" w:author="Lenovo Legion" w:date="2023-10-16T06:35:00Z">
                                <w:rPr>
                                  <w:rFonts w:cstheme="minorHAnsi"/>
                                  <w:color w:val="595959" w:themeColor="text1" w:themeTint="A6"/>
                                  <w:sz w:val="24"/>
                                  <w:szCs w:val="24"/>
                                </w:rPr>
                              </w:rPrChange>
                            </w:rPr>
                            <w:t>Idz</w:t>
                          </w:r>
                        </w:ins>
                        <w:ins w:id="276" w:author="Lenovo Legion" w:date="2023-10-16T06:33:00Z">
                          <w:r w:rsidRPr="00D01811">
                            <w:rPr>
                              <w:rFonts w:cstheme="minorHAnsi"/>
                              <w:color w:val="595959" w:themeColor="text1" w:themeTint="A6"/>
                              <w:sz w:val="23"/>
                              <w:szCs w:val="23"/>
                              <w:rPrChange w:id="277" w:author="Lenovo Legion" w:date="2023-10-16T06:35:00Z">
                                <w:rPr>
                                  <w:rFonts w:cstheme="minorHAnsi"/>
                                  <w:color w:val="595959" w:themeColor="text1" w:themeTint="A6"/>
                                  <w:sz w:val="24"/>
                                  <w:szCs w:val="24"/>
                                </w:rPr>
                              </w:rPrChange>
                            </w:rPr>
                            <w:t>har wajib</w:t>
                          </w:r>
                        </w:ins>
                      </w:p>
                      <w:p w14:paraId="7922841B" w14:textId="1A202B5E" w:rsidR="00446D22" w:rsidRPr="00D01811" w:rsidRDefault="00446D22" w:rsidP="00A77703">
                        <w:pPr>
                          <w:pStyle w:val="DaftarParagraf"/>
                          <w:numPr>
                            <w:ilvl w:val="0"/>
                            <w:numId w:val="14"/>
                          </w:numPr>
                          <w:rPr>
                            <w:ins w:id="278" w:author="Lenovo Legion" w:date="2023-10-16T06:33:00Z"/>
                            <w:rFonts w:cstheme="minorHAnsi"/>
                            <w:color w:val="595959" w:themeColor="text1" w:themeTint="A6"/>
                            <w:sz w:val="23"/>
                            <w:szCs w:val="23"/>
                            <w:rPrChange w:id="279" w:author="Lenovo Legion" w:date="2023-10-16T06:35:00Z">
                              <w:rPr>
                                <w:ins w:id="280" w:author="Lenovo Legion" w:date="2023-10-16T06:33:00Z"/>
                                <w:rFonts w:cstheme="minorHAnsi"/>
                                <w:color w:val="595959" w:themeColor="text1" w:themeTint="A6"/>
                                <w:sz w:val="24"/>
                                <w:szCs w:val="24"/>
                              </w:rPr>
                            </w:rPrChange>
                          </w:rPr>
                        </w:pPr>
                        <w:ins w:id="281" w:author="Lenovo Legion" w:date="2023-10-16T06:33:00Z">
                          <w:r w:rsidRPr="00D01811">
                            <w:rPr>
                              <w:rFonts w:cstheme="minorHAnsi"/>
                              <w:color w:val="595959" w:themeColor="text1" w:themeTint="A6"/>
                              <w:sz w:val="23"/>
                              <w:szCs w:val="23"/>
                              <w:rPrChange w:id="282" w:author="Lenovo Legion" w:date="2023-10-16T06:35:00Z">
                                <w:rPr>
                                  <w:rFonts w:cstheme="minorHAnsi"/>
                                  <w:color w:val="595959" w:themeColor="text1" w:themeTint="A6"/>
                                  <w:sz w:val="24"/>
                                  <w:szCs w:val="24"/>
                                </w:rPr>
                              </w:rPrChange>
                            </w:rPr>
                            <w:t>Hukum ra</w:t>
                          </w:r>
                        </w:ins>
                      </w:p>
                      <w:p w14:paraId="20909762" w14:textId="26A9F64D" w:rsidR="00446D22" w:rsidRPr="00D01811" w:rsidRDefault="00446D22" w:rsidP="00A77703">
                        <w:pPr>
                          <w:pStyle w:val="DaftarParagraf"/>
                          <w:numPr>
                            <w:ilvl w:val="0"/>
                            <w:numId w:val="14"/>
                          </w:numPr>
                          <w:rPr>
                            <w:ins w:id="283" w:author="Lenovo Legion" w:date="2023-10-16T06:34:00Z"/>
                            <w:rFonts w:cstheme="minorHAnsi"/>
                            <w:color w:val="595959" w:themeColor="text1" w:themeTint="A6"/>
                            <w:sz w:val="23"/>
                            <w:szCs w:val="23"/>
                            <w:rPrChange w:id="284" w:author="Lenovo Legion" w:date="2023-10-16T06:35:00Z">
                              <w:rPr>
                                <w:ins w:id="285" w:author="Lenovo Legion" w:date="2023-10-16T06:34:00Z"/>
                                <w:rFonts w:cstheme="minorHAnsi"/>
                                <w:color w:val="595959" w:themeColor="text1" w:themeTint="A6"/>
                                <w:sz w:val="24"/>
                                <w:szCs w:val="24"/>
                              </w:rPr>
                            </w:rPrChange>
                          </w:rPr>
                        </w:pPr>
                        <w:ins w:id="286" w:author="Lenovo Legion" w:date="2023-10-16T06:34:00Z">
                          <w:r w:rsidRPr="00D01811">
                            <w:rPr>
                              <w:rFonts w:cstheme="minorHAnsi"/>
                              <w:color w:val="595959" w:themeColor="text1" w:themeTint="A6"/>
                              <w:sz w:val="23"/>
                              <w:szCs w:val="23"/>
                              <w:rPrChange w:id="287" w:author="Lenovo Legion" w:date="2023-10-16T06:35:00Z">
                                <w:rPr>
                                  <w:rFonts w:cstheme="minorHAnsi"/>
                                  <w:color w:val="595959" w:themeColor="text1" w:themeTint="A6"/>
                                  <w:sz w:val="24"/>
                                  <w:szCs w:val="24"/>
                                </w:rPr>
                              </w:rPrChange>
                            </w:rPr>
                            <w:t xml:space="preserve">Hukum lam ta’rif </w:t>
                          </w:r>
                        </w:ins>
                      </w:p>
                      <w:p w14:paraId="4C9C1F8B" w14:textId="3ACB1A65" w:rsidR="00446D22" w:rsidRPr="00D01811" w:rsidRDefault="00446D22" w:rsidP="00A77703">
                        <w:pPr>
                          <w:pStyle w:val="DaftarParagraf"/>
                          <w:numPr>
                            <w:ilvl w:val="0"/>
                            <w:numId w:val="14"/>
                          </w:numPr>
                          <w:rPr>
                            <w:ins w:id="288" w:author="Lenovo Legion" w:date="2023-10-16T06:26:00Z"/>
                            <w:rFonts w:cstheme="minorHAnsi"/>
                            <w:color w:val="595959" w:themeColor="text1" w:themeTint="A6"/>
                            <w:sz w:val="23"/>
                            <w:szCs w:val="23"/>
                            <w:rPrChange w:id="289" w:author="Lenovo Legion" w:date="2023-10-16T06:35:00Z">
                              <w:rPr>
                                <w:ins w:id="290" w:author="Lenovo Legion" w:date="2023-10-16T06:26:00Z"/>
                              </w:rPr>
                            </w:rPrChange>
                          </w:rPr>
                          <w:pPrChange w:id="291" w:author="Lenovo Legion" w:date="2023-10-16T06:26:00Z">
                            <w:pPr>
                              <w:jc w:val="center"/>
                            </w:pPr>
                          </w:pPrChange>
                        </w:pPr>
                        <w:ins w:id="292" w:author="Lenovo Legion" w:date="2023-10-16T06:34:00Z">
                          <w:r w:rsidRPr="00D01811">
                            <w:rPr>
                              <w:rFonts w:cstheme="minorHAnsi"/>
                              <w:color w:val="595959" w:themeColor="text1" w:themeTint="A6"/>
                              <w:sz w:val="23"/>
                              <w:szCs w:val="23"/>
                              <w:rPrChange w:id="293" w:author="Lenovo Legion" w:date="2023-10-16T06:35:00Z">
                                <w:rPr>
                                  <w:rFonts w:cstheme="minorHAnsi"/>
                                  <w:color w:val="595959" w:themeColor="text1" w:themeTint="A6"/>
                                  <w:sz w:val="24"/>
                                  <w:szCs w:val="24"/>
                                </w:rPr>
                              </w:rPrChange>
                            </w:rPr>
                            <w:t>Hukum Mad</w:t>
                          </w:r>
                        </w:ins>
                      </w:p>
                      <w:p w14:paraId="6F7B0860" w14:textId="171AD247" w:rsidR="00193275" w:rsidRPr="00D01811" w:rsidRDefault="00193275" w:rsidP="00193275">
                        <w:pPr>
                          <w:rPr>
                            <w:rFonts w:cstheme="minorHAnsi"/>
                            <w:color w:val="404040" w:themeColor="text1" w:themeTint="BF"/>
                            <w:sz w:val="23"/>
                            <w:szCs w:val="23"/>
                            <w:rPrChange w:id="294" w:author="Lenovo Legion" w:date="2023-10-16T06:35:00Z">
                              <w:rPr>
                                <w:color w:val="404040" w:themeColor="text1" w:themeTint="BF"/>
                                <w:sz w:val="22"/>
                                <w:szCs w:val="22"/>
                              </w:rPr>
                            </w:rPrChange>
                          </w:rPr>
                          <w:pPrChange w:id="295" w:author="Lenovo Legion" w:date="2023-10-16T06:24:00Z">
                            <w:pPr>
                              <w:jc w:val="center"/>
                            </w:pPr>
                          </w:pPrChange>
                        </w:pPr>
                        <w:del w:id="296" w:author="Lenovo Legion" w:date="2023-10-16T06:23:00Z">
                          <w:r w:rsidRPr="00D01811" w:rsidDel="00193275">
                            <w:rPr>
                              <w:rFonts w:cstheme="minorHAnsi"/>
                              <w:color w:val="404040" w:themeColor="text1" w:themeTint="BF"/>
                              <w:sz w:val="23"/>
                              <w:szCs w:val="23"/>
                              <w:rPrChange w:id="297" w:author="Lenovo Legion" w:date="2023-10-16T06:35:00Z">
                                <w:rPr>
                                  <w:color w:val="404040" w:themeColor="text1" w:themeTint="BF"/>
                                  <w:sz w:val="22"/>
                                  <w:szCs w:val="22"/>
                                </w:rPr>
                              </w:rPrChange>
                            </w:rPr>
                            <w:delText>Dan hukum membaca Al Quran dangan tajwid adalah wajib, Barang siapa yang tidak mambaca AlQuran dengan tajwid maka dia berdosa.</w:delText>
                          </w:r>
                        </w:del>
                      </w:p>
                    </w:txbxContent>
                  </v:textbox>
                </v:shape>
              </w:pict>
            </mc:Fallback>
          </mc:AlternateContent>
        </w:r>
      </w:ins>
      <w:r w:rsidR="005A10AC">
        <mc:AlternateContent>
          <mc:Choice Requires="wps">
            <w:drawing>
              <wp:anchor distT="0" distB="0" distL="114300" distR="114300" simplePos="0" relativeHeight="251570688" behindDoc="0" locked="0" layoutInCell="1" allowOverlap="1" wp14:anchorId="3F036A24" wp14:editId="2D044BAF">
                <wp:simplePos x="0" y="0"/>
                <wp:positionH relativeFrom="page">
                  <wp:posOffset>4848860</wp:posOffset>
                </wp:positionH>
                <wp:positionV relativeFrom="paragraph">
                  <wp:posOffset>6195695</wp:posOffset>
                </wp:positionV>
                <wp:extent cx="527050" cy="452754"/>
                <wp:effectExtent l="0" t="0" r="0" b="5080"/>
                <wp:wrapNone/>
                <wp:docPr id="161828017" name="Kotak Teks 161828017"/>
                <wp:cNvGraphicFramePr/>
                <a:graphic xmlns:a="http://schemas.openxmlformats.org/drawingml/2006/main">
                  <a:graphicData uri="http://schemas.microsoft.com/office/word/2010/wordprocessingShape">
                    <wps:wsp>
                      <wps:cNvSpPr txBox="1"/>
                      <wps:spPr>
                        <a:xfrm>
                          <a:off x="0" y="0"/>
                          <a:ext cx="527050" cy="45275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6CAF11" w14:textId="66BF0D7D" w:rsidR="005A10AC" w:rsidRPr="003E70A7" w:rsidRDefault="005A10AC" w:rsidP="003C1BC1">
                            <w:pPr>
                              <w:rPr>
                                <w:rFonts w:ascii="13/5Atom Sans" w:hAnsi="13/5Atom Sans"/>
                                <w:sz w:val="40"/>
                                <w:szCs w:val="40"/>
                              </w:rPr>
                            </w:pPr>
                            <w:r w:rsidRPr="004F7B4C">
                              <w:rPr>
                                <w:rFonts w:ascii="13/5Atom Sans" w:hAnsi="13/5Atom Sans"/>
                                <w:color w:val="595959" w:themeColor="text1" w:themeTint="A6"/>
                                <w:sz w:val="96"/>
                                <w:szCs w:val="96"/>
                              </w:rPr>
                              <w:t>2</w:t>
                            </w:r>
                            <w:r w:rsidR="00625D2D" w:rsidRPr="004F7B4C">
                              <w:rPr>
                                <w:rFonts w:ascii="13/5Atom Sans" w:hAnsi="13/5Atom Sans"/>
                                <w:color w:val="595959" w:themeColor="text1" w:themeTint="A6"/>
                                <w:sz w:val="96"/>
                                <w:szCs w:val="96"/>
                              </w:rPr>
                              <w:t>2</w:t>
                            </w:r>
                            <w:r w:rsidRPr="003E70A7">
                              <w:rPr>
                                <w:rFonts w:ascii="13/5Atom Sans" w:hAnsi="13/5Atom Sans"/>
                                <w:sz w:val="120"/>
                                <w:szCs w:val="1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36A24" id="Kotak Teks 161828017" o:spid="_x0000_s1455" type="#_x0000_t202" style="position:absolute;margin-left:381.8pt;margin-top:487.85pt;width:41.5pt;height:35.65pt;z-index:251570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" filled="f" stroked="f">
                <v:textbox>
                  <w:txbxContent>
                    <w:p w14:paraId="6E6CAF11" w14:textId="66BF0D7D" w:rsidR="005A10AC" w:rsidRPr="003E70A7" w:rsidRDefault="005A10AC" w:rsidP="003C1BC1">
                      <w:pPr>
                        <w:rPr>
                          <w:rFonts w:ascii="13/5Atom Sans" w:hAnsi="13/5Atom Sans"/>
                          <w:sz w:val="40"/>
                          <w:szCs w:val="40"/>
                        </w:rPr>
                      </w:pPr>
                      <w:r w:rsidRPr="004F7B4C">
                        <w:rPr>
                          <w:rFonts w:ascii="13/5Atom Sans" w:hAnsi="13/5Atom Sans"/>
                          <w:color w:val="595959" w:themeColor="text1" w:themeTint="A6"/>
                          <w:sz w:val="96"/>
                          <w:szCs w:val="96"/>
                        </w:rPr>
                        <w:t>2</w:t>
                      </w:r>
                      <w:r w:rsidR="00625D2D" w:rsidRPr="004F7B4C">
                        <w:rPr>
                          <w:rFonts w:ascii="13/5Atom Sans" w:hAnsi="13/5Atom Sans"/>
                          <w:color w:val="595959" w:themeColor="text1" w:themeTint="A6"/>
                          <w:sz w:val="96"/>
                          <w:szCs w:val="96"/>
                        </w:rPr>
                        <w:t>2</w:t>
                      </w:r>
                      <w:r w:rsidRPr="003E70A7">
                        <w:rPr>
                          <w:rFonts w:ascii="13/5Atom Sans" w:hAnsi="13/5Atom Sans"/>
                          <w:sz w:val="120"/>
                          <w:szCs w:val="120"/>
                        </w:rPr>
                        <w:t xml:space="preserve"> </w:t>
                      </w:r>
                    </w:p>
                  </w:txbxContent>
                </v:textbox>
                <w10:wrap anchorx="page"/>
              </v:shape>
            </w:pict>
          </mc:Fallback>
        </mc:AlternateContent>
      </w:r>
      <w:r w:rsidR="00714F0D">
        <w:rPr>
          <w:sz w:val="48"/>
          <w:szCs w:val="48"/>
        </w:rPr>
        <mc:AlternateContent>
          <mc:Choice Requires="wps">
            <w:drawing>
              <wp:anchor distT="0" distB="0" distL="114300" distR="114300" simplePos="0" relativeHeight="251569664" behindDoc="0" locked="0" layoutInCell="1" allowOverlap="1" wp14:anchorId="3E60C8F7" wp14:editId="2A830773">
                <wp:simplePos x="0" y="0"/>
                <wp:positionH relativeFrom="column">
                  <wp:posOffset>193040</wp:posOffset>
                </wp:positionH>
                <wp:positionV relativeFrom="paragraph">
                  <wp:posOffset>1959611</wp:posOffset>
                </wp:positionV>
                <wp:extent cx="4030134" cy="1219200"/>
                <wp:effectExtent l="0" t="0" r="0" b="0"/>
                <wp:wrapNone/>
                <wp:docPr id="957444737" name="Kotak Teks 1"/>
                <wp:cNvGraphicFramePr/>
                <a:graphic xmlns:a="http://schemas.openxmlformats.org/drawingml/2006/main">
                  <a:graphicData uri="http://schemas.microsoft.com/office/word/2010/wordprocessingShape">
                    <wps:wsp>
                      <wps:cNvSpPr txBox="1"/>
                      <wps:spPr>
                        <a:xfrm>
                          <a:off x="0" y="0"/>
                          <a:ext cx="4030134" cy="1219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C1539D" w14:textId="173F982F" w:rsidR="00714F0D" w:rsidRDefault="00BF4352" w:rsidP="00BF4352">
                            <w:pPr>
                              <w:jc w:val="center"/>
                              <w:rPr>
                                <w:rFonts w:ascii="Cascadia Mono SemiLight" w:hAnsi="Cascadia Mono SemiLight" w:cs="Cascadia Mono SemiLight"/>
                                <w:color w:val="595959" w:themeColor="text1" w:themeTint="A6"/>
                                <w:sz w:val="24"/>
                                <w:szCs w:val="24"/>
                              </w:rPr>
                            </w:pPr>
                            <w:r w:rsidRPr="00B23C5F">
                              <w:rPr>
                                <w:rFonts w:ascii="Cascadia Mono SemiLight" w:hAnsi="Cascadia Mono SemiLight" w:cs="Cascadia Mono SemiLight"/>
                                <w:color w:val="595959" w:themeColor="text1" w:themeTint="A6"/>
                                <w:sz w:val="24"/>
                                <w:szCs w:val="24"/>
                                <w:rtl/>
                              </w:rPr>
                              <w:t>وَالأَخْـذُ بِالتَّـجْـوِيـدِ حَـتْــمٌ لازِمُ * مَــنْ لَــمْ يُـجَـوِّدِ الْـقُـرَانَ آثِــمُ</w:t>
                            </w:r>
                          </w:p>
                          <w:p w14:paraId="72A06F7D" w14:textId="1ABC409D" w:rsidR="00141BA2" w:rsidRPr="00D01811" w:rsidRDefault="00141BA2" w:rsidP="00BF4352">
                            <w:pPr>
                              <w:jc w:val="center"/>
                              <w:rPr>
                                <w:color w:val="404040" w:themeColor="text1" w:themeTint="BF"/>
                                <w:sz w:val="22"/>
                                <w:szCs w:val="22"/>
                              </w:rPr>
                            </w:pPr>
                            <w:r w:rsidRPr="00D01811">
                              <w:rPr>
                                <w:color w:val="404040" w:themeColor="text1" w:themeTint="BF"/>
                                <w:sz w:val="22"/>
                                <w:szCs w:val="22"/>
                              </w:rPr>
                              <w:t>Dan hukum membaca Al Quran dangan tajwid adalah waji</w:t>
                            </w:r>
                            <w:r w:rsidR="004866A7" w:rsidRPr="00D01811">
                              <w:rPr>
                                <w:color w:val="404040" w:themeColor="text1" w:themeTint="BF"/>
                                <w:sz w:val="22"/>
                                <w:szCs w:val="22"/>
                              </w:rPr>
                              <w:t>b, Barang siapa yang tidak mambaca AlQuran dengan tajwid maka dia berdosa</w:t>
                            </w:r>
                            <w:r w:rsidR="008540FE" w:rsidRPr="00D01811">
                              <w:rPr>
                                <w:color w:val="404040" w:themeColor="text1" w:themeTint="BF"/>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60C8F7" id="_x0000_s1456" type="#_x0000_t202" style="position:absolute;margin-left:15.2pt;margin-top:154.3pt;width:317.35pt;height:96pt;z-index:25156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" filled="f" stroked="f">
                <v:textbox>
                  <w:txbxContent>
                    <w:p w14:paraId="56C1539D" w14:textId="173F982F" w:rsidR="00714F0D" w:rsidRDefault="00BF4352" w:rsidP="00BF4352">
                      <w:pPr>
                        <w:jc w:val="center"/>
                        <w:rPr>
                          <w:rFonts w:ascii="Cascadia Mono SemiLight" w:hAnsi="Cascadia Mono SemiLight" w:cs="Cascadia Mono SemiLight"/>
                          <w:color w:val="595959" w:themeColor="text1" w:themeTint="A6"/>
                          <w:sz w:val="24"/>
                          <w:szCs w:val="24"/>
                        </w:rPr>
                      </w:pPr>
                      <w:r w:rsidRPr="00B23C5F">
                        <w:rPr>
                          <w:rFonts w:ascii="Cascadia Mono SemiLight" w:hAnsi="Cascadia Mono SemiLight" w:cs="Cascadia Mono SemiLight"/>
                          <w:color w:val="595959" w:themeColor="text1" w:themeTint="A6"/>
                          <w:sz w:val="24"/>
                          <w:szCs w:val="24"/>
                          <w:rtl/>
                        </w:rPr>
                        <w:t>وَالأَخْـذُ بِالتَّـجْـوِيـدِ حَـتْــمٌ لازِمُ * مَــنْ لَــمْ يُـجَـوِّدِ الْـقُـرَانَ آثِــمُ</w:t>
                      </w:r>
                    </w:p>
                    <w:p w14:paraId="72A06F7D" w14:textId="1ABC409D" w:rsidR="00141BA2" w:rsidRPr="00D01811" w:rsidRDefault="00141BA2" w:rsidP="00BF4352">
                      <w:pPr>
                        <w:jc w:val="center"/>
                        <w:rPr>
                          <w:color w:val="404040" w:themeColor="text1" w:themeTint="BF"/>
                          <w:sz w:val="22"/>
                          <w:szCs w:val="22"/>
                        </w:rPr>
                      </w:pPr>
                      <w:r w:rsidRPr="00D01811">
                        <w:rPr>
                          <w:color w:val="404040" w:themeColor="text1" w:themeTint="BF"/>
                          <w:sz w:val="22"/>
                          <w:szCs w:val="22"/>
                        </w:rPr>
                        <w:t>Dan hukum membaca Al Quran dangan tajwid adalah waji</w:t>
                      </w:r>
                      <w:r w:rsidR="004866A7" w:rsidRPr="00D01811">
                        <w:rPr>
                          <w:color w:val="404040" w:themeColor="text1" w:themeTint="BF"/>
                          <w:sz w:val="22"/>
                          <w:szCs w:val="22"/>
                        </w:rPr>
                        <w:t>b, Barang siapa yang tidak mambaca AlQuran dengan tajwid maka dia berdosa</w:t>
                      </w:r>
                      <w:r w:rsidR="008540FE" w:rsidRPr="00D01811">
                        <w:rPr>
                          <w:color w:val="404040" w:themeColor="text1" w:themeTint="BF"/>
                          <w:sz w:val="22"/>
                          <w:szCs w:val="22"/>
                        </w:rPr>
                        <w:t>.</w:t>
                      </w:r>
                    </w:p>
                  </w:txbxContent>
                </v:textbox>
              </v:shape>
            </w:pict>
          </mc:Fallback>
        </mc:AlternateContent>
      </w:r>
      <w:r w:rsidR="001E6230">
        <w:rPr>
          <w:sz w:val="48"/>
          <w:szCs w:val="48"/>
        </w:rPr>
        <mc:AlternateContent>
          <mc:Choice Requires="wps">
            <w:drawing>
              <wp:anchor distT="0" distB="0" distL="114300" distR="114300" simplePos="0" relativeHeight="251657378" behindDoc="0" locked="0" layoutInCell="1" allowOverlap="1" wp14:anchorId="35359FE3" wp14:editId="2B301EBE">
                <wp:simplePos x="0" y="0"/>
                <wp:positionH relativeFrom="margin">
                  <wp:align>right</wp:align>
                </wp:positionH>
                <wp:positionV relativeFrom="paragraph">
                  <wp:posOffset>1785718</wp:posOffset>
                </wp:positionV>
                <wp:extent cx="4411980" cy="4402894"/>
                <wp:effectExtent l="0" t="0" r="7620" b="0"/>
                <wp:wrapNone/>
                <wp:docPr id="2122430220" name="Persegi Panjang 2122430220"/>
                <wp:cNvGraphicFramePr/>
                <a:graphic xmlns:a="http://schemas.openxmlformats.org/drawingml/2006/main">
                  <a:graphicData uri="http://schemas.microsoft.com/office/word/2010/wordprocessingShape">
                    <wps:wsp>
                      <wps:cNvSpPr/>
                      <wps:spPr>
                        <a:xfrm>
                          <a:off x="0" y="0"/>
                          <a:ext cx="4411980" cy="4402894"/>
                        </a:xfrm>
                        <a:prstGeom prst="rect">
                          <a:avLst/>
                        </a:prstGeom>
                        <a:solidFill>
                          <a:schemeClr val="accent4"/>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487409" id="Persegi Panjang 2122430220" o:spid="_x0000_s1026" style="position:absolute;margin-left:296.2pt;margin-top:140.6pt;width:347.4pt;height:346.7pt;z-index:25165737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" fillcolor="#fdeabc [3207]" stroked="f" strokeweight="1pt">
                <w10:wrap anchorx="margin"/>
              </v:rect>
            </w:pict>
          </mc:Fallback>
        </mc:AlternateContent>
      </w:r>
      <w:r w:rsidR="00A94B62">
        <w:rPr>
          <w:sz w:val="48"/>
          <w:szCs w:val="48"/>
        </w:rPr>
        <mc:AlternateContent>
          <mc:Choice Requires="wpg">
            <w:drawing>
              <wp:anchor distT="0" distB="0" distL="114300" distR="114300" simplePos="0" relativeHeight="251657377" behindDoc="1" locked="0" layoutInCell="1" allowOverlap="1" wp14:anchorId="6F60C7DF" wp14:editId="1361D4DF">
                <wp:simplePos x="0" y="0"/>
                <wp:positionH relativeFrom="page">
                  <wp:posOffset>1431232</wp:posOffset>
                </wp:positionH>
                <wp:positionV relativeFrom="paragraph">
                  <wp:posOffset>1345565</wp:posOffset>
                </wp:positionV>
                <wp:extent cx="3959860" cy="3851910"/>
                <wp:effectExtent l="0" t="3175" r="0" b="0"/>
                <wp:wrapNone/>
                <wp:docPr id="718480464" name="Grup 718480464"/>
                <wp:cNvGraphicFramePr/>
                <a:graphic xmlns:a="http://schemas.openxmlformats.org/drawingml/2006/main">
                  <a:graphicData uri="http://schemas.microsoft.com/office/word/2010/wordprocessingGroup">
                    <wpg:wgp>
                      <wpg:cNvGrpSpPr/>
                      <wpg:grpSpPr>
                        <a:xfrm rot="5400000">
                          <a:off x="0" y="0"/>
                          <a:ext cx="3959860" cy="3851910"/>
                          <a:chOff x="0" y="0"/>
                          <a:chExt cx="3960283" cy="3852121"/>
                        </a:xfrm>
                      </wpg:grpSpPr>
                      <pic:pic xmlns:pic="http://schemas.openxmlformats.org/drawingml/2006/picture">
                        <pic:nvPicPr>
                          <pic:cNvPr id="1257099006" name="Gambar 7"/>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51355" cy="1899920"/>
                          </a:xfrm>
                          <a:prstGeom prst="rect">
                            <a:avLst/>
                          </a:prstGeom>
                        </pic:spPr>
                      </pic:pic>
                      <pic:pic xmlns:pic="http://schemas.openxmlformats.org/drawingml/2006/picture">
                        <pic:nvPicPr>
                          <pic:cNvPr id="461843984" name="Gambar 2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220133" y="211666"/>
                            <a:ext cx="3740150" cy="3640455"/>
                          </a:xfrm>
                          <a:prstGeom prst="rect">
                            <a:avLst/>
                          </a:prstGeom>
                        </pic:spPr>
                      </pic:pic>
                    </wpg:wgp>
                  </a:graphicData>
                </a:graphic>
              </wp:anchor>
            </w:drawing>
          </mc:Choice>
          <mc:Fallback>
            <w:pict>
              <v:group w14:anchorId="374491DE" id="Grup 718480464" o:spid="_x0000_s1026" style="position:absolute;margin-left:112.7pt;margin-top:105.95pt;width:311.8pt;height:303.3pt;rotation:90;z-index:-251659103;mso-position-horizontal-relative:page" coordsize="39602,38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">
                <v:shape id="Gambar 7" o:spid="_x0000_s1027" type="#_x0000_t75" style="position:absolute;width:19513;height:1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">
                  <v:imagedata r:id="rId13" o:title=""/>
                </v:shape>
                <v:shape id="Gambar 22" o:spid="_x0000_s1028" type="#_x0000_t75" style="position:absolute;left:2201;top:2116;width:37401;height:36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">
                  <v:imagedata r:id="rId14" o:title=""/>
                </v:shape>
                <w10:wrap anchorx="page"/>
              </v:group>
            </w:pict>
          </mc:Fallback>
        </mc:AlternateContent>
      </w:r>
      <w:r w:rsidR="009D36D2">
        <w:rPr>
          <w:rFonts w:asciiTheme="majorHAnsi" w:eastAsiaTheme="majorEastAsia" w:hAnsiTheme="majorHAnsi" w:cstheme="majorBidi"/>
          <w:color w:val="C68D08" w:themeColor="accent1" w:themeShade="BF"/>
          <w:sz w:val="36"/>
          <w:szCs w:val="36"/>
          <w:lang w:val="id-ID"/>
        </w:rPr>
        <w:br w:type="page"/>
      </w:r>
    </w:p>
    <w:p w14:paraId="20EF8C49" w14:textId="654D9D73" w:rsidR="009D36D2" w:rsidRDefault="00581DDD">
      <w:pPr>
        <w:rPr>
          <w:rFonts w:asciiTheme="majorHAnsi" w:eastAsiaTheme="majorEastAsia" w:hAnsiTheme="majorHAnsi" w:cstheme="majorBidi"/>
          <w:color w:val="C68D08" w:themeColor="accent1" w:themeShade="BF"/>
          <w:sz w:val="36"/>
          <w:szCs w:val="36"/>
          <w:lang w:val="id-ID"/>
        </w:rPr>
      </w:pPr>
      <w:ins w:id="298" w:author="Lenovo Legion" w:date="2023-10-16T06:38:00Z">
        <w:r>
          <w:rPr>
            <w:rFonts w:asciiTheme="majorHAnsi" w:eastAsiaTheme="majorEastAsia" w:hAnsiTheme="majorHAnsi" w:cstheme="majorBidi"/>
            <w:color w:val="C68D08" w:themeColor="accent1" w:themeShade="BF"/>
            <w:sz w:val="48"/>
            <w:szCs w:val="48"/>
          </w:rPr>
          <w:lastRenderedPageBreak/>
          <mc:AlternateContent>
            <mc:Choice Requires="wpg">
              <w:drawing>
                <wp:anchor distT="0" distB="0" distL="114300" distR="114300" simplePos="0" relativeHeight="251625984" behindDoc="0" locked="0" layoutInCell="1" allowOverlap="1" wp14:anchorId="73181684" wp14:editId="79E5A144">
                  <wp:simplePos x="0" y="0"/>
                  <wp:positionH relativeFrom="margin">
                    <wp:posOffset>205587</wp:posOffset>
                  </wp:positionH>
                  <wp:positionV relativeFrom="paragraph">
                    <wp:posOffset>33753</wp:posOffset>
                  </wp:positionV>
                  <wp:extent cx="3968583" cy="816196"/>
                  <wp:effectExtent l="0" t="0" r="0" b="3175"/>
                  <wp:wrapNone/>
                  <wp:docPr id="582789952" name="Grup 582789952"/>
                  <wp:cNvGraphicFramePr/>
                  <a:graphic xmlns:a="http://schemas.openxmlformats.org/drawingml/2006/main">
                    <a:graphicData uri="http://schemas.microsoft.com/office/word/2010/wordprocessingGroup">
                      <wpg:wgp>
                        <wpg:cNvGrpSpPr/>
                        <wpg:grpSpPr>
                          <a:xfrm>
                            <a:off x="0" y="0"/>
                            <a:ext cx="3968583" cy="816196"/>
                            <a:chOff x="-15256" y="35542"/>
                            <a:chExt cx="1505232" cy="699157"/>
                          </a:xfrm>
                        </wpg:grpSpPr>
                        <wps:wsp>
                          <wps:cNvPr id="910024229" name="Kotak Teks 1"/>
                          <wps:cNvSpPr txBox="1"/>
                          <wps:spPr>
                            <a:xfrm>
                              <a:off x="-15256" y="35542"/>
                              <a:ext cx="1505232" cy="4097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6CEC72" w14:textId="011AD958" w:rsidR="00581DDD" w:rsidRPr="00412784" w:rsidRDefault="00581DDD" w:rsidP="00581DDD">
                                <w:pPr>
                                  <w:jc w:val="right"/>
                                  <w:rPr>
                                    <w:rFonts w:eastAsia="MS Mincho" w:cstheme="minorHAnsi"/>
                                    <w:color w:val="C68D08" w:themeColor="accent1" w:themeShade="BF"/>
                                    <w:sz w:val="48"/>
                                    <w:szCs w:val="48"/>
                                    <w:rPrChange w:id="299" w:author="Lenovo Legion" w:date="2023-10-16T06:41:00Z">
                                      <w:rPr>
                                        <w:rFonts w:ascii="Cascadia Mono SemiLight" w:eastAsia="MS Mincho" w:hAnsi="Cascadia Mono SemiLight" w:cs="Cascadia Mono SemiLight"/>
                                        <w:color w:val="C68D08" w:themeColor="accent1" w:themeShade="BF"/>
                                        <w:sz w:val="48"/>
                                        <w:szCs w:val="48"/>
                                      </w:rPr>
                                    </w:rPrChange>
                                  </w:rPr>
                                </w:pPr>
                                <w:del w:id="300" w:author="Lenovo Legion" w:date="2023-10-16T06:41:00Z">
                                  <w:r w:rsidRPr="00412784" w:rsidDel="004B751F">
                                    <w:rPr>
                                      <w:rFonts w:cstheme="minorHAnsi"/>
                                      <w:color w:val="C68D08" w:themeColor="accent1" w:themeShade="BF"/>
                                      <w:sz w:val="48"/>
                                      <w:szCs w:val="48"/>
                                      <w:rPrChange w:id="301" w:author="Lenovo Legion" w:date="2023-10-16T06:41:00Z">
                                        <w:rPr>
                                          <w:rFonts w:ascii="Cascadia Mono SemiLight" w:hAnsi="Cascadia Mono SemiLight" w:cs="Cascadia Mono SemiLight"/>
                                          <w:color w:val="C68D08" w:themeColor="accent1" w:themeShade="BF"/>
                                          <w:sz w:val="48"/>
                                          <w:szCs w:val="48"/>
                                        </w:rPr>
                                      </w:rPrChange>
                                    </w:rPr>
                                    <w:delText>AL HALQI</w:delText>
                                  </w:r>
                                </w:del>
                                <w:ins w:id="302" w:author="Lenovo Legion" w:date="2023-10-16T06:41:00Z">
                                  <w:r w:rsidR="004B751F" w:rsidRPr="00412784">
                                    <w:rPr>
                                      <w:rFonts w:cstheme="minorHAnsi"/>
                                      <w:color w:val="C68D08" w:themeColor="accent1" w:themeShade="BF"/>
                                      <w:sz w:val="48"/>
                                      <w:szCs w:val="48"/>
                                      <w:rPrChange w:id="303" w:author="Lenovo Legion" w:date="2023-10-16T06:41:00Z">
                                        <w:rPr>
                                          <w:rFonts w:ascii="Cascadia Mono SemiLight" w:hAnsi="Cascadia Mono SemiLight" w:cs="Cascadia Mono SemiLight"/>
                                          <w:color w:val="C68D08" w:themeColor="accent1" w:themeShade="BF"/>
                                          <w:sz w:val="48"/>
                                          <w:szCs w:val="48"/>
                                        </w:rPr>
                                      </w:rPrChange>
                                    </w:rPr>
                                    <w:t>HUKUM</w:t>
                                  </w:r>
                                  <w:r w:rsidR="00412784" w:rsidRPr="00412784">
                                    <w:rPr>
                                      <w:rFonts w:cstheme="minorHAnsi"/>
                                      <w:color w:val="C68D08" w:themeColor="accent1" w:themeShade="BF"/>
                                      <w:sz w:val="48"/>
                                      <w:szCs w:val="48"/>
                                      <w:rPrChange w:id="304" w:author="Lenovo Legion" w:date="2023-10-16T06:41:00Z">
                                        <w:rPr>
                                          <w:rFonts w:ascii="Cascadia Mono SemiLight" w:hAnsi="Cascadia Mono SemiLight" w:cs="Cascadia Mono SemiLight"/>
                                          <w:color w:val="C68D08" w:themeColor="accent1" w:themeShade="BF"/>
                                          <w:sz w:val="48"/>
                                          <w:szCs w:val="48"/>
                                        </w:rPr>
                                      </w:rPrChange>
                                    </w:rPr>
                                    <w:t xml:space="preserve"> NUN DAN TANWIN</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4434047" name="Kotak Teks 1"/>
                          <wps:cNvSpPr txBox="1"/>
                          <wps:spPr>
                            <a:xfrm>
                              <a:off x="525909" y="381754"/>
                              <a:ext cx="962510" cy="3529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E8A107" w14:textId="4944FF7A" w:rsidR="00581DDD" w:rsidRPr="004C77EC" w:rsidRDefault="00D52D95" w:rsidP="00581DDD">
                                <w:pPr>
                                  <w:jc w:val="right"/>
                                  <w:rPr>
                                    <w:rFonts w:ascii="Cascadia Mono SemiLight" w:eastAsia="MS Mincho" w:hAnsi="Cascadia Mono SemiLight" w:cs="Cascadia Mono SemiLight"/>
                                    <w:color w:val="743C08" w:themeColor="accent3"/>
                                    <w:sz w:val="36"/>
                                    <w:szCs w:val="36"/>
                                    <w:rPrChange w:id="305" w:author="Lenovo Legion" w:date="2023-10-16T06:42:00Z">
                                      <w:rPr>
                                        <w:rFonts w:ascii="Cascadia Mono SemiLight" w:eastAsia="MS Mincho" w:hAnsi="Cascadia Mono SemiLight" w:cs="Cascadia Mono SemiLight"/>
                                        <w:color w:val="C68D08" w:themeColor="accent1" w:themeShade="BF"/>
                                        <w:sz w:val="32"/>
                                        <w:szCs w:val="32"/>
                                      </w:rPr>
                                    </w:rPrChange>
                                  </w:rPr>
                                </w:pPr>
                                <w:ins w:id="306" w:author="Lenovo Legion" w:date="2023-10-16T06:42:00Z">
                                  <w:r w:rsidRPr="004C77EC">
                                    <w:rPr>
                                      <w:rFonts w:ascii="Cascadia Mono SemiLight" w:hAnsi="Cascadia Mono SemiLight" w:cs="Cascadia Mono SemiLight"/>
                                      <w:color w:val="743C08" w:themeColor="accent3"/>
                                      <w:sz w:val="28"/>
                                      <w:szCs w:val="28"/>
                                      <w:rtl/>
                                      <w:rPrChange w:id="307" w:author="Lenovo Legion" w:date="2023-10-16T06:42:00Z">
                                        <w:rPr>
                                          <w:rFonts w:ascii="Cascadia Mono SemiLight" w:hAnsi="Cascadia Mono SemiLight" w:cs="Cascadia Mono SemiLight"/>
                                          <w:color w:val="595959" w:themeColor="text1" w:themeTint="A6"/>
                                          <w:sz w:val="24"/>
                                          <w:szCs w:val="24"/>
                                          <w:rtl/>
                                        </w:rPr>
                                      </w:rPrChange>
                                    </w:rPr>
                                    <w:t xml:space="preserve">حُـكْـمُ تَنْـوِيْـنٍ وَنُـونٍ </w:t>
                                  </w:r>
                                </w:ins>
                                <w:del w:id="308" w:author="Lenovo Legion" w:date="2023-10-16T06:42:00Z">
                                  <w:r w:rsidR="00581DDD" w:rsidRPr="004C77EC" w:rsidDel="00D52D95">
                                    <w:rPr>
                                      <w:rFonts w:ascii="Cascadia Mono SemiLight" w:hAnsi="Cascadia Mono SemiLight" w:cs="Cascadia Mono SemiLight"/>
                                      <w:color w:val="743C08" w:themeColor="accent3"/>
                                      <w:sz w:val="36"/>
                                      <w:szCs w:val="36"/>
                                      <w:rtl/>
                                      <w:rPrChange w:id="309" w:author="Lenovo Legion" w:date="2023-10-16T06:42:00Z">
                                        <w:rPr>
                                          <w:rFonts w:ascii="Cascadia Mono SemiLight" w:hAnsi="Cascadia Mono SemiLight" w:cs="Cascadia Mono SemiLight"/>
                                          <w:color w:val="743C08" w:themeColor="accent3"/>
                                          <w:sz w:val="32"/>
                                          <w:szCs w:val="32"/>
                                          <w:rtl/>
                                        </w:rPr>
                                      </w:rPrChange>
                                    </w:rPr>
                                    <w:delText>ال</w:delText>
                                  </w:r>
                                  <w:r w:rsidR="00581DDD" w:rsidRPr="004C77EC" w:rsidDel="00D52D95">
                                    <w:rPr>
                                      <w:rFonts w:ascii="Cascadia Mono SemiLight" w:hAnsi="Cascadia Mono SemiLight" w:cs="Cascadia Mono SemiLight" w:hint="cs"/>
                                      <w:color w:val="743C08" w:themeColor="accent3"/>
                                      <w:sz w:val="36"/>
                                      <w:szCs w:val="36"/>
                                      <w:rtl/>
                                      <w:rPrChange w:id="310" w:author="Lenovo Legion" w:date="2023-10-16T06:42:00Z">
                                        <w:rPr>
                                          <w:rFonts w:ascii="Cascadia Mono SemiLight" w:hAnsi="Cascadia Mono SemiLight" w:cs="Cascadia Mono SemiLight" w:hint="cs"/>
                                          <w:color w:val="743C08" w:themeColor="accent3"/>
                                          <w:sz w:val="32"/>
                                          <w:szCs w:val="32"/>
                                          <w:rtl/>
                                        </w:rPr>
                                      </w:rPrChange>
                                    </w:rPr>
                                    <w:delText>حَلقِ</w:delText>
                                  </w:r>
                                </w:del>
                                <w:r w:rsidR="00581DDD" w:rsidRPr="004C77EC">
                                  <w:rPr>
                                    <w:rFonts w:ascii="Cascadia Mono SemiLight" w:hAnsi="Cascadia Mono SemiLight" w:cs="Cascadia Mono SemiLight"/>
                                    <w:color w:val="743C08" w:themeColor="accent3"/>
                                    <w:sz w:val="36"/>
                                    <w:szCs w:val="36"/>
                                    <w:rPrChange w:id="311" w:author="Lenovo Legion" w:date="2023-10-16T06:42:00Z">
                                      <w:rPr>
                                        <w:rFonts w:ascii="Cascadia Mono SemiLight" w:hAnsi="Cascadia Mono SemiLight" w:cs="Cascadia Mono SemiLight"/>
                                        <w:color w:val="C68D08" w:themeColor="accent1" w:themeShade="BF"/>
                                        <w:sz w:val="32"/>
                                        <w:szCs w:val="32"/>
                                      </w:rPr>
                                    </w:rPrChang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181684" id="Grup 582789952" o:spid="_x0000_s1457" style="position:absolute;margin-left:16.2pt;margin-top:2.65pt;width:312.5pt;height:64.25pt;z-index:251625984;mso-position-horizontal-relative:margin;mso-width-relative:margin;mso-height-relative:margin" coordorigin="-152,355" coordsize="15052,6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">
                  <v:shape id="_x0000_s1458" type="#_x0000_t202" style="position:absolute;left:-152;top:355;width:15051;height:4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" filled="f" stroked="f">
                    <v:textbox>
                      <w:txbxContent>
                        <w:p w14:paraId="7C6CEC72" w14:textId="011AD958" w:rsidR="00581DDD" w:rsidRPr="00412784" w:rsidRDefault="00581DDD" w:rsidP="00581DDD">
                          <w:pPr>
                            <w:jc w:val="right"/>
                            <w:rPr>
                              <w:rFonts w:eastAsia="MS Mincho" w:cstheme="minorHAnsi"/>
                              <w:color w:val="C68D08" w:themeColor="accent1" w:themeShade="BF"/>
                              <w:sz w:val="48"/>
                              <w:szCs w:val="48"/>
                              <w:rPrChange w:id="312" w:author="Lenovo Legion" w:date="2023-10-16T06:41:00Z">
                                <w:rPr>
                                  <w:rFonts w:ascii="Cascadia Mono SemiLight" w:eastAsia="MS Mincho" w:hAnsi="Cascadia Mono SemiLight" w:cs="Cascadia Mono SemiLight"/>
                                  <w:color w:val="C68D08" w:themeColor="accent1" w:themeShade="BF"/>
                                  <w:sz w:val="48"/>
                                  <w:szCs w:val="48"/>
                                </w:rPr>
                              </w:rPrChange>
                            </w:rPr>
                          </w:pPr>
                          <w:del w:id="313" w:author="Lenovo Legion" w:date="2023-10-16T06:41:00Z">
                            <w:r w:rsidRPr="00412784" w:rsidDel="004B751F">
                              <w:rPr>
                                <w:rFonts w:cstheme="minorHAnsi"/>
                                <w:color w:val="C68D08" w:themeColor="accent1" w:themeShade="BF"/>
                                <w:sz w:val="48"/>
                                <w:szCs w:val="48"/>
                                <w:rPrChange w:id="314" w:author="Lenovo Legion" w:date="2023-10-16T06:41:00Z">
                                  <w:rPr>
                                    <w:rFonts w:ascii="Cascadia Mono SemiLight" w:hAnsi="Cascadia Mono SemiLight" w:cs="Cascadia Mono SemiLight"/>
                                    <w:color w:val="C68D08" w:themeColor="accent1" w:themeShade="BF"/>
                                    <w:sz w:val="48"/>
                                    <w:szCs w:val="48"/>
                                  </w:rPr>
                                </w:rPrChange>
                              </w:rPr>
                              <w:delText>AL HALQI</w:delText>
                            </w:r>
                          </w:del>
                          <w:ins w:id="315" w:author="Lenovo Legion" w:date="2023-10-16T06:41:00Z">
                            <w:r w:rsidR="004B751F" w:rsidRPr="00412784">
                              <w:rPr>
                                <w:rFonts w:cstheme="minorHAnsi"/>
                                <w:color w:val="C68D08" w:themeColor="accent1" w:themeShade="BF"/>
                                <w:sz w:val="48"/>
                                <w:szCs w:val="48"/>
                                <w:rPrChange w:id="316" w:author="Lenovo Legion" w:date="2023-10-16T06:41:00Z">
                                  <w:rPr>
                                    <w:rFonts w:ascii="Cascadia Mono SemiLight" w:hAnsi="Cascadia Mono SemiLight" w:cs="Cascadia Mono SemiLight"/>
                                    <w:color w:val="C68D08" w:themeColor="accent1" w:themeShade="BF"/>
                                    <w:sz w:val="48"/>
                                    <w:szCs w:val="48"/>
                                  </w:rPr>
                                </w:rPrChange>
                              </w:rPr>
                              <w:t>HUKUM</w:t>
                            </w:r>
                            <w:r w:rsidR="00412784" w:rsidRPr="00412784">
                              <w:rPr>
                                <w:rFonts w:cstheme="minorHAnsi"/>
                                <w:color w:val="C68D08" w:themeColor="accent1" w:themeShade="BF"/>
                                <w:sz w:val="48"/>
                                <w:szCs w:val="48"/>
                                <w:rPrChange w:id="317" w:author="Lenovo Legion" w:date="2023-10-16T06:41:00Z">
                                  <w:rPr>
                                    <w:rFonts w:ascii="Cascadia Mono SemiLight" w:hAnsi="Cascadia Mono SemiLight" w:cs="Cascadia Mono SemiLight"/>
                                    <w:color w:val="C68D08" w:themeColor="accent1" w:themeShade="BF"/>
                                    <w:sz w:val="48"/>
                                    <w:szCs w:val="48"/>
                                  </w:rPr>
                                </w:rPrChange>
                              </w:rPr>
                              <w:t xml:space="preserve"> NUN DAN TANWIN</w:t>
                            </w:r>
                          </w:ins>
                        </w:p>
                      </w:txbxContent>
                    </v:textbox>
                  </v:shape>
                  <v:shape id="_x0000_s1459" type="#_x0000_t202" style="position:absolute;left:5259;top:3817;width:9625;height:3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" filled="f" stroked="f">
                    <v:textbox>
                      <w:txbxContent>
                        <w:p w14:paraId="1CE8A107" w14:textId="4944FF7A" w:rsidR="00581DDD" w:rsidRPr="004C77EC" w:rsidRDefault="00D52D95" w:rsidP="00581DDD">
                          <w:pPr>
                            <w:jc w:val="right"/>
                            <w:rPr>
                              <w:rFonts w:ascii="Cascadia Mono SemiLight" w:eastAsia="MS Mincho" w:hAnsi="Cascadia Mono SemiLight" w:cs="Cascadia Mono SemiLight"/>
                              <w:color w:val="743C08" w:themeColor="accent3"/>
                              <w:sz w:val="36"/>
                              <w:szCs w:val="36"/>
                              <w:rPrChange w:id="318" w:author="Lenovo Legion" w:date="2023-10-16T06:42:00Z">
                                <w:rPr>
                                  <w:rFonts w:ascii="Cascadia Mono SemiLight" w:eastAsia="MS Mincho" w:hAnsi="Cascadia Mono SemiLight" w:cs="Cascadia Mono SemiLight"/>
                                  <w:color w:val="C68D08" w:themeColor="accent1" w:themeShade="BF"/>
                                  <w:sz w:val="32"/>
                                  <w:szCs w:val="32"/>
                                </w:rPr>
                              </w:rPrChange>
                            </w:rPr>
                          </w:pPr>
                          <w:ins w:id="319" w:author="Lenovo Legion" w:date="2023-10-16T06:42:00Z">
                            <w:r w:rsidRPr="004C77EC">
                              <w:rPr>
                                <w:rFonts w:ascii="Cascadia Mono SemiLight" w:hAnsi="Cascadia Mono SemiLight" w:cs="Cascadia Mono SemiLight"/>
                                <w:color w:val="743C08" w:themeColor="accent3"/>
                                <w:sz w:val="28"/>
                                <w:szCs w:val="28"/>
                                <w:rtl/>
                                <w:rPrChange w:id="320" w:author="Lenovo Legion" w:date="2023-10-16T06:42:00Z">
                                  <w:rPr>
                                    <w:rFonts w:ascii="Cascadia Mono SemiLight" w:hAnsi="Cascadia Mono SemiLight" w:cs="Cascadia Mono SemiLight"/>
                                    <w:color w:val="595959" w:themeColor="text1" w:themeTint="A6"/>
                                    <w:sz w:val="24"/>
                                    <w:szCs w:val="24"/>
                                    <w:rtl/>
                                  </w:rPr>
                                </w:rPrChange>
                              </w:rPr>
                              <w:t xml:space="preserve">حُـكْـمُ تَنْـوِيْـنٍ وَنُـونٍ </w:t>
                            </w:r>
                          </w:ins>
                          <w:del w:id="321" w:author="Lenovo Legion" w:date="2023-10-16T06:42:00Z">
                            <w:r w:rsidR="00581DDD" w:rsidRPr="004C77EC" w:rsidDel="00D52D95">
                              <w:rPr>
                                <w:rFonts w:ascii="Cascadia Mono SemiLight" w:hAnsi="Cascadia Mono SemiLight" w:cs="Cascadia Mono SemiLight"/>
                                <w:color w:val="743C08" w:themeColor="accent3"/>
                                <w:sz w:val="36"/>
                                <w:szCs w:val="36"/>
                                <w:rtl/>
                                <w:rPrChange w:id="322" w:author="Lenovo Legion" w:date="2023-10-16T06:42:00Z">
                                  <w:rPr>
                                    <w:rFonts w:ascii="Cascadia Mono SemiLight" w:hAnsi="Cascadia Mono SemiLight" w:cs="Cascadia Mono SemiLight"/>
                                    <w:color w:val="743C08" w:themeColor="accent3"/>
                                    <w:sz w:val="32"/>
                                    <w:szCs w:val="32"/>
                                    <w:rtl/>
                                  </w:rPr>
                                </w:rPrChange>
                              </w:rPr>
                              <w:delText>ال</w:delText>
                            </w:r>
                            <w:r w:rsidR="00581DDD" w:rsidRPr="004C77EC" w:rsidDel="00D52D95">
                              <w:rPr>
                                <w:rFonts w:ascii="Cascadia Mono SemiLight" w:hAnsi="Cascadia Mono SemiLight" w:cs="Cascadia Mono SemiLight" w:hint="cs"/>
                                <w:color w:val="743C08" w:themeColor="accent3"/>
                                <w:sz w:val="36"/>
                                <w:szCs w:val="36"/>
                                <w:rtl/>
                                <w:rPrChange w:id="323" w:author="Lenovo Legion" w:date="2023-10-16T06:42:00Z">
                                  <w:rPr>
                                    <w:rFonts w:ascii="Cascadia Mono SemiLight" w:hAnsi="Cascadia Mono SemiLight" w:cs="Cascadia Mono SemiLight" w:hint="cs"/>
                                    <w:color w:val="743C08" w:themeColor="accent3"/>
                                    <w:sz w:val="32"/>
                                    <w:szCs w:val="32"/>
                                    <w:rtl/>
                                  </w:rPr>
                                </w:rPrChange>
                              </w:rPr>
                              <w:delText>حَلقِ</w:delText>
                            </w:r>
                          </w:del>
                          <w:r w:rsidR="00581DDD" w:rsidRPr="004C77EC">
                            <w:rPr>
                              <w:rFonts w:ascii="Cascadia Mono SemiLight" w:hAnsi="Cascadia Mono SemiLight" w:cs="Cascadia Mono SemiLight"/>
                              <w:color w:val="743C08" w:themeColor="accent3"/>
                              <w:sz w:val="36"/>
                              <w:szCs w:val="36"/>
                              <w:rPrChange w:id="324" w:author="Lenovo Legion" w:date="2023-10-16T06:42:00Z">
                                <w:rPr>
                                  <w:rFonts w:ascii="Cascadia Mono SemiLight" w:hAnsi="Cascadia Mono SemiLight" w:cs="Cascadia Mono SemiLight"/>
                                  <w:color w:val="C68D08" w:themeColor="accent1" w:themeShade="BF"/>
                                  <w:sz w:val="32"/>
                                  <w:szCs w:val="32"/>
                                </w:rPr>
                              </w:rPrChange>
                            </w:rPr>
                            <w:t xml:space="preserve"> </w:t>
                          </w:r>
                        </w:p>
                      </w:txbxContent>
                    </v:textbox>
                  </v:shape>
                  <w10:wrap anchorx="margin"/>
                </v:group>
              </w:pict>
            </mc:Fallback>
          </mc:AlternateContent>
        </w:r>
      </w:ins>
      <w:r w:rsidR="00366BD7">
        <w:rPr>
          <w:sz w:val="48"/>
          <w:szCs w:val="48"/>
        </w:rPr>
        <mc:AlternateContent>
          <mc:Choice Requires="wps">
            <w:drawing>
              <wp:anchor distT="0" distB="0" distL="114300" distR="114300" simplePos="0" relativeHeight="251581952" behindDoc="0" locked="0" layoutInCell="1" allowOverlap="1" wp14:anchorId="21DFB1C6" wp14:editId="010CFD76">
                <wp:simplePos x="0" y="0"/>
                <wp:positionH relativeFrom="margin">
                  <wp:align>left</wp:align>
                </wp:positionH>
                <wp:positionV relativeFrom="paragraph">
                  <wp:posOffset>6350</wp:posOffset>
                </wp:positionV>
                <wp:extent cx="4411980" cy="6629400"/>
                <wp:effectExtent l="0" t="0" r="7620" b="0"/>
                <wp:wrapNone/>
                <wp:docPr id="2095189953" name="Persegi Panjang 2095189953"/>
                <wp:cNvGraphicFramePr/>
                <a:graphic xmlns:a="http://schemas.openxmlformats.org/drawingml/2006/main">
                  <a:graphicData uri="http://schemas.microsoft.com/office/word/2010/wordprocessingShape">
                    <wps:wsp>
                      <wps:cNvSpPr/>
                      <wps:spPr>
                        <a:xfrm>
                          <a:off x="0" y="0"/>
                          <a:ext cx="4411980" cy="6629400"/>
                        </a:xfrm>
                        <a:prstGeom prst="rect">
                          <a:avLst/>
                        </a:prstGeom>
                        <a:solidFill>
                          <a:schemeClr val="accent4"/>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21E127" id="Persegi Panjang 2095189953" o:spid="_x0000_s1026" style="position:absolute;margin-left:0;margin-top:.5pt;width:347.4pt;height:522pt;z-index:2515819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" fillcolor="#fdeabc [3207]" stroked="f" strokeweight="1pt">
                <w10:wrap anchorx="margin"/>
              </v:rect>
            </w:pict>
          </mc:Fallback>
        </mc:AlternateContent>
      </w:r>
    </w:p>
    <w:p w14:paraId="048AD830" w14:textId="7B841088" w:rsidR="009D36D2" w:rsidRPr="00D96D5D" w:rsidDel="00BE4BF9" w:rsidRDefault="00C37B11">
      <w:pPr>
        <w:rPr>
          <w:del w:id="325" w:author="Lenovo Legion" w:date="2023-10-16T08:53:00Z"/>
          <w:rFonts w:asciiTheme="majorHAnsi" w:eastAsiaTheme="majorEastAsia" w:hAnsiTheme="majorHAnsi" w:cstheme="majorBidi"/>
          <w:color w:val="C68D08" w:themeColor="accent1" w:themeShade="BF"/>
          <w:sz w:val="36"/>
          <w:szCs w:val="36"/>
          <w:rPrChange w:id="326" w:author="Lenovo Legion" w:date="2023-10-16T08:26:00Z">
            <w:rPr>
              <w:del w:id="327" w:author="Lenovo Legion" w:date="2023-10-16T08:53:00Z"/>
              <w:rFonts w:asciiTheme="majorHAnsi" w:eastAsiaTheme="majorEastAsia" w:hAnsiTheme="majorHAnsi" w:cstheme="majorBidi"/>
              <w:color w:val="C68D08" w:themeColor="accent1" w:themeShade="BF"/>
              <w:sz w:val="36"/>
              <w:szCs w:val="36"/>
              <w:lang w:val="id-ID"/>
            </w:rPr>
          </w:rPrChange>
        </w:rPr>
      </w:pPr>
      <w:ins w:id="328" w:author="Lenovo Legion" w:date="2023-10-16T06:45:00Z">
        <w:r>
          <w:rPr>
            <w:rFonts w:asciiTheme="majorHAnsi" w:eastAsiaTheme="majorEastAsia" w:hAnsiTheme="majorHAnsi" w:cstheme="majorBidi"/>
            <w:color w:val="C68D08" w:themeColor="accent1" w:themeShade="BF"/>
            <w:sz w:val="48"/>
            <w:szCs w:val="48"/>
          </w:rPr>
          <mc:AlternateContent>
            <mc:Choice Requires="wpg">
              <w:drawing>
                <wp:anchor distT="0" distB="0" distL="114300" distR="114300" simplePos="0" relativeHeight="251645440" behindDoc="0" locked="0" layoutInCell="1" allowOverlap="1" wp14:anchorId="0A9B9867" wp14:editId="7968ADD4">
                  <wp:simplePos x="0" y="0"/>
                  <wp:positionH relativeFrom="margin">
                    <wp:posOffset>-21479</wp:posOffset>
                  </wp:positionH>
                  <wp:positionV relativeFrom="paragraph">
                    <wp:posOffset>1384615</wp:posOffset>
                  </wp:positionV>
                  <wp:extent cx="2356485" cy="796077"/>
                  <wp:effectExtent l="0" t="0" r="0" b="4445"/>
                  <wp:wrapNone/>
                  <wp:docPr id="426265365" name="Grup 426265365"/>
                  <wp:cNvGraphicFramePr/>
                  <a:graphic xmlns:a="http://schemas.openxmlformats.org/drawingml/2006/main">
                    <a:graphicData uri="http://schemas.microsoft.com/office/word/2010/wordprocessingGroup">
                      <wpg:wgp>
                        <wpg:cNvGrpSpPr/>
                        <wpg:grpSpPr>
                          <a:xfrm>
                            <a:off x="0" y="0"/>
                            <a:ext cx="2356485" cy="796077"/>
                            <a:chOff x="186030" y="35542"/>
                            <a:chExt cx="1303115" cy="682662"/>
                          </a:xfrm>
                        </wpg:grpSpPr>
                        <wps:wsp>
                          <wps:cNvPr id="161869302" name="Kotak Teks 1"/>
                          <wps:cNvSpPr txBox="1"/>
                          <wps:spPr>
                            <a:xfrm>
                              <a:off x="266080" y="35542"/>
                              <a:ext cx="1223065" cy="4097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C4C1B6" w14:textId="4606547A" w:rsidR="005F5BF3" w:rsidRPr="00412784" w:rsidRDefault="005F5BF3" w:rsidP="00FE17BF">
                                <w:pPr>
                                  <w:rPr>
                                    <w:rFonts w:eastAsia="MS Mincho" w:cstheme="minorHAnsi"/>
                                    <w:color w:val="C68D08" w:themeColor="accent1" w:themeShade="BF"/>
                                    <w:sz w:val="48"/>
                                    <w:szCs w:val="48"/>
                                    <w:rPrChange w:id="329" w:author="Lenovo Legion" w:date="2023-10-16T06:41:00Z">
                                      <w:rPr>
                                        <w:rFonts w:ascii="Cascadia Mono SemiLight" w:eastAsia="MS Mincho" w:hAnsi="Cascadia Mono SemiLight" w:cs="Cascadia Mono SemiLight"/>
                                        <w:color w:val="C68D08" w:themeColor="accent1" w:themeShade="BF"/>
                                        <w:sz w:val="48"/>
                                        <w:szCs w:val="48"/>
                                      </w:rPr>
                                    </w:rPrChange>
                                  </w:rPr>
                                  <w:pPrChange w:id="330" w:author="Lenovo Legion" w:date="2023-10-16T12:05:00Z">
                                    <w:pPr>
                                      <w:jc w:val="right"/>
                                    </w:pPr>
                                  </w:pPrChange>
                                </w:pPr>
                                <w:del w:id="331" w:author="Lenovo Legion" w:date="2023-10-16T06:41:00Z">
                                  <w:r w:rsidRPr="00412784" w:rsidDel="004B751F">
                                    <w:rPr>
                                      <w:rFonts w:cstheme="minorHAnsi"/>
                                      <w:color w:val="C68D08" w:themeColor="accent1" w:themeShade="BF"/>
                                      <w:sz w:val="48"/>
                                      <w:szCs w:val="48"/>
                                      <w:rPrChange w:id="332" w:author="Lenovo Legion" w:date="2023-10-16T06:41:00Z">
                                        <w:rPr>
                                          <w:rFonts w:ascii="Cascadia Mono SemiLight" w:hAnsi="Cascadia Mono SemiLight" w:cs="Cascadia Mono SemiLight"/>
                                          <w:color w:val="C68D08" w:themeColor="accent1" w:themeShade="BF"/>
                                          <w:sz w:val="48"/>
                                          <w:szCs w:val="48"/>
                                        </w:rPr>
                                      </w:rPrChange>
                                    </w:rPr>
                                    <w:delText>AL HALQI</w:delText>
                                  </w:r>
                                </w:del>
                                <w:ins w:id="333" w:author="Lenovo Legion" w:date="2023-10-16T06:45:00Z">
                                  <w:r>
                                    <w:rPr>
                                      <w:rFonts w:cstheme="minorHAnsi"/>
                                      <w:color w:val="C68D08" w:themeColor="accent1" w:themeShade="BF"/>
                                      <w:sz w:val="48"/>
                                      <w:szCs w:val="48"/>
                                    </w:rPr>
                                    <w:t>IDZHAR</w:t>
                                  </w:r>
                                </w:ins>
                                <w:ins w:id="334" w:author="Lenovo Legion" w:date="2023-10-16T12:05:00Z">
                                  <w:r w:rsidR="00FE17BF">
                                    <w:rPr>
                                      <w:rFonts w:cstheme="minorHAnsi"/>
                                      <w:color w:val="C68D08" w:themeColor="accent1" w:themeShade="BF"/>
                                      <w:sz w:val="48"/>
                                      <w:szCs w:val="48"/>
                                    </w:rPr>
                                    <w:t xml:space="preserve"> HALQI </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102462" name="Kotak Teks 1"/>
                          <wps:cNvSpPr txBox="1"/>
                          <wps:spPr>
                            <a:xfrm>
                              <a:off x="186030" y="365259"/>
                              <a:ext cx="1085970" cy="3529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FF123E" w14:textId="30DA4F5C" w:rsidR="005F5BF3" w:rsidRPr="009A76B1" w:rsidRDefault="005F5BF3" w:rsidP="00FE17BF">
                                <w:pPr>
                                  <w:rPr>
                                    <w:rFonts w:ascii="Cascadia Mono SemiLight" w:eastAsia="MS Mincho" w:hAnsi="Cascadia Mono SemiLight" w:cs="Cascadia Mono SemiLight"/>
                                    <w:color w:val="743C08" w:themeColor="accent3"/>
                                    <w:sz w:val="44"/>
                                    <w:szCs w:val="44"/>
                                    <w:rPrChange w:id="335" w:author="Lenovo Legion" w:date="2023-10-16T12:07:00Z">
                                      <w:rPr>
                                        <w:rFonts w:ascii="Cascadia Mono SemiLight" w:eastAsia="MS Mincho" w:hAnsi="Cascadia Mono SemiLight" w:cs="Cascadia Mono SemiLight"/>
                                        <w:color w:val="C68D08" w:themeColor="accent1" w:themeShade="BF"/>
                                        <w:sz w:val="32"/>
                                        <w:szCs w:val="32"/>
                                      </w:rPr>
                                    </w:rPrChange>
                                  </w:rPr>
                                  <w:pPrChange w:id="336" w:author="Lenovo Legion" w:date="2023-10-16T12:05:00Z">
                                    <w:pPr>
                                      <w:jc w:val="right"/>
                                    </w:pPr>
                                  </w:pPrChange>
                                </w:pPr>
                                <w:ins w:id="337" w:author="Lenovo Legion" w:date="2023-10-16T06:46:00Z">
                                  <w:r w:rsidRPr="009A76B1">
                                    <w:rPr>
                                      <w:rFonts w:ascii="Cascadia Mono SemiLight" w:hAnsi="Cascadia Mono SemiLight" w:cs="Cascadia Mono SemiLight"/>
                                      <w:color w:val="743C08" w:themeColor="accent3"/>
                                      <w:sz w:val="32"/>
                                      <w:szCs w:val="32"/>
                                      <w:rtl/>
                                      <w:rPrChange w:id="338" w:author="Lenovo Legion" w:date="2023-10-16T12:07:00Z">
                                        <w:rPr>
                                          <w:rFonts w:ascii="Cascadia Mono SemiLight" w:hAnsi="Cascadia Mono SemiLight" w:cs="Cascadia Mono SemiLight"/>
                                          <w:color w:val="595959" w:themeColor="text1" w:themeTint="A6"/>
                                          <w:sz w:val="24"/>
                                          <w:szCs w:val="24"/>
                                          <w:rtl/>
                                        </w:rPr>
                                      </w:rPrChange>
                                    </w:rPr>
                                    <w:t>أَظْهِـرْ</w:t>
                                  </w:r>
                                </w:ins>
                                <w:ins w:id="339" w:author="Lenovo Legion" w:date="2023-10-16T12:06:00Z">
                                  <w:r w:rsidR="00121623" w:rsidRPr="009A76B1">
                                    <w:rPr>
                                      <w:rFonts w:ascii="Cascadia Mono SemiLight" w:hAnsi="Cascadia Mono SemiLight" w:cs="Cascadia Mono SemiLight" w:hint="cs"/>
                                      <w:color w:val="743C08" w:themeColor="accent3"/>
                                      <w:sz w:val="32"/>
                                      <w:szCs w:val="32"/>
                                      <w:rtl/>
                                      <w:rPrChange w:id="340" w:author="Lenovo Legion" w:date="2023-10-16T12:07:00Z">
                                        <w:rPr>
                                          <w:rFonts w:ascii="Cascadia Mono SemiLight" w:hAnsi="Cascadia Mono SemiLight" w:cs="Cascadia Mono SemiLight" w:hint="cs"/>
                                          <w:color w:val="743C08" w:themeColor="accent3"/>
                                          <w:sz w:val="28"/>
                                          <w:szCs w:val="28"/>
                                          <w:rtl/>
                                        </w:rPr>
                                      </w:rPrChange>
                                    </w:rPr>
                                    <w:t xml:space="preserve"> الحل</w:t>
                                  </w:r>
                                  <w:r w:rsidR="009A76B1" w:rsidRPr="009A76B1">
                                    <w:rPr>
                                      <w:rFonts w:ascii="Cascadia Mono SemiLight" w:hAnsi="Cascadia Mono SemiLight" w:cs="Cascadia Mono SemiLight" w:hint="cs"/>
                                      <w:color w:val="743C08" w:themeColor="accent3"/>
                                      <w:sz w:val="32"/>
                                      <w:szCs w:val="32"/>
                                      <w:rtl/>
                                      <w:rPrChange w:id="341" w:author="Lenovo Legion" w:date="2023-10-16T12:07:00Z">
                                        <w:rPr>
                                          <w:rFonts w:ascii="Cascadia Mono SemiLight" w:hAnsi="Cascadia Mono SemiLight" w:cs="Cascadia Mono SemiLight" w:hint="cs"/>
                                          <w:color w:val="743C08" w:themeColor="accent3"/>
                                          <w:sz w:val="28"/>
                                          <w:szCs w:val="28"/>
                                          <w:rtl/>
                                        </w:rPr>
                                      </w:rPrChange>
                                    </w:rPr>
                                    <w:t>ق</w:t>
                                  </w:r>
                                </w:ins>
                                <w:ins w:id="342" w:author="Lenovo Legion" w:date="2023-10-16T06:46:00Z">
                                  <w:r w:rsidRPr="009A76B1" w:rsidDel="00D52D95">
                                    <w:rPr>
                                      <w:rFonts w:ascii="Cascadia Mono SemiLight" w:hAnsi="Cascadia Mono SemiLight" w:cs="Cascadia Mono SemiLight"/>
                                      <w:color w:val="743C08" w:themeColor="accent3"/>
                                      <w:sz w:val="44"/>
                                      <w:szCs w:val="44"/>
                                      <w:rtl/>
                                      <w:rPrChange w:id="343" w:author="Lenovo Legion" w:date="2023-10-16T12:07:00Z">
                                        <w:rPr>
                                          <w:rFonts w:ascii="Cascadia Mono SemiLight" w:hAnsi="Cascadia Mono SemiLight" w:cs="Cascadia Mono SemiLight"/>
                                          <w:color w:val="743C08" w:themeColor="accent3"/>
                                          <w:sz w:val="36"/>
                                          <w:szCs w:val="36"/>
                                          <w:rtl/>
                                        </w:rPr>
                                      </w:rPrChange>
                                    </w:rPr>
                                    <w:t xml:space="preserve"> </w:t>
                                  </w:r>
                                </w:ins>
                                <w:del w:id="344" w:author="Lenovo Legion" w:date="2023-10-16T06:42:00Z">
                                  <w:r w:rsidRPr="009A76B1" w:rsidDel="00D52D95">
                                    <w:rPr>
                                      <w:rFonts w:ascii="Cascadia Mono SemiLight" w:hAnsi="Cascadia Mono SemiLight" w:cs="Cascadia Mono SemiLight"/>
                                      <w:color w:val="743C08" w:themeColor="accent3"/>
                                      <w:sz w:val="44"/>
                                      <w:szCs w:val="44"/>
                                      <w:rtl/>
                                      <w:rPrChange w:id="345" w:author="Lenovo Legion" w:date="2023-10-16T12:07:00Z">
                                        <w:rPr>
                                          <w:rFonts w:ascii="Cascadia Mono SemiLight" w:hAnsi="Cascadia Mono SemiLight" w:cs="Cascadia Mono SemiLight"/>
                                          <w:color w:val="743C08" w:themeColor="accent3"/>
                                          <w:sz w:val="32"/>
                                          <w:szCs w:val="32"/>
                                          <w:rtl/>
                                        </w:rPr>
                                      </w:rPrChange>
                                    </w:rPr>
                                    <w:delText>ال</w:delText>
                                  </w:r>
                                  <w:r w:rsidRPr="009A76B1" w:rsidDel="00D52D95">
                                    <w:rPr>
                                      <w:rFonts w:ascii="Cascadia Mono SemiLight" w:hAnsi="Cascadia Mono SemiLight" w:cs="Cascadia Mono SemiLight" w:hint="cs"/>
                                      <w:color w:val="743C08" w:themeColor="accent3"/>
                                      <w:sz w:val="44"/>
                                      <w:szCs w:val="44"/>
                                      <w:rtl/>
                                      <w:rPrChange w:id="346" w:author="Lenovo Legion" w:date="2023-10-16T12:07:00Z">
                                        <w:rPr>
                                          <w:rFonts w:ascii="Cascadia Mono SemiLight" w:hAnsi="Cascadia Mono SemiLight" w:cs="Cascadia Mono SemiLight" w:hint="cs"/>
                                          <w:color w:val="743C08" w:themeColor="accent3"/>
                                          <w:sz w:val="32"/>
                                          <w:szCs w:val="32"/>
                                          <w:rtl/>
                                        </w:rPr>
                                      </w:rPrChange>
                                    </w:rPr>
                                    <w:delText>حَلقِ</w:delText>
                                  </w:r>
                                </w:del>
                                <w:del w:id="347" w:author="Lenovo Legion" w:date="2023-10-16T06:46:00Z">
                                  <w:r w:rsidRPr="009A76B1" w:rsidDel="005F5BF3">
                                    <w:rPr>
                                      <w:rFonts w:ascii="Cascadia Mono SemiLight" w:hAnsi="Cascadia Mono SemiLight" w:cs="Cascadia Mono SemiLight"/>
                                      <w:color w:val="743C08" w:themeColor="accent3"/>
                                      <w:sz w:val="44"/>
                                      <w:szCs w:val="44"/>
                                      <w:rPrChange w:id="348" w:author="Lenovo Legion" w:date="2023-10-16T12:07:00Z">
                                        <w:rPr>
                                          <w:rFonts w:ascii="Cascadia Mono SemiLight" w:hAnsi="Cascadia Mono SemiLight" w:cs="Cascadia Mono SemiLight"/>
                                          <w:color w:val="C68D08" w:themeColor="accent1" w:themeShade="BF"/>
                                          <w:sz w:val="32"/>
                                          <w:szCs w:val="32"/>
                                        </w:rPr>
                                      </w:rPrChange>
                                    </w:rPr>
                                    <w:delText xml:space="preserve"> </w:delText>
                                  </w:r>
                                </w:del>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9B9867" id="Grup 426265365" o:spid="_x0000_s1460" style="position:absolute;margin-left:-1.7pt;margin-top:109pt;width:185.55pt;height:62.7pt;z-index:251645440;mso-position-horizontal-relative:margin;mso-width-relative:margin;mso-height-relative:margin" coordorigin="1860,355" coordsize="13031,6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">
                  <v:shape id="_x0000_s1461" type="#_x0000_t202" style="position:absolute;left:2660;top:355;width:12231;height:4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" filled="f" stroked="f">
                    <v:textbox>
                      <w:txbxContent>
                        <w:p w14:paraId="01C4C1B6" w14:textId="4606547A" w:rsidR="005F5BF3" w:rsidRPr="00412784" w:rsidRDefault="005F5BF3" w:rsidP="00FE17BF">
                          <w:pPr>
                            <w:rPr>
                              <w:rFonts w:eastAsia="MS Mincho" w:cstheme="minorHAnsi"/>
                              <w:color w:val="C68D08" w:themeColor="accent1" w:themeShade="BF"/>
                              <w:sz w:val="48"/>
                              <w:szCs w:val="48"/>
                              <w:rPrChange w:id="349" w:author="Lenovo Legion" w:date="2023-10-16T06:41:00Z">
                                <w:rPr>
                                  <w:rFonts w:ascii="Cascadia Mono SemiLight" w:eastAsia="MS Mincho" w:hAnsi="Cascadia Mono SemiLight" w:cs="Cascadia Mono SemiLight"/>
                                  <w:color w:val="C68D08" w:themeColor="accent1" w:themeShade="BF"/>
                                  <w:sz w:val="48"/>
                                  <w:szCs w:val="48"/>
                                </w:rPr>
                              </w:rPrChange>
                            </w:rPr>
                            <w:pPrChange w:id="350" w:author="Lenovo Legion" w:date="2023-10-16T12:05:00Z">
                              <w:pPr>
                                <w:jc w:val="right"/>
                              </w:pPr>
                            </w:pPrChange>
                          </w:pPr>
                          <w:del w:id="351" w:author="Lenovo Legion" w:date="2023-10-16T06:41:00Z">
                            <w:r w:rsidRPr="00412784" w:rsidDel="004B751F">
                              <w:rPr>
                                <w:rFonts w:cstheme="minorHAnsi"/>
                                <w:color w:val="C68D08" w:themeColor="accent1" w:themeShade="BF"/>
                                <w:sz w:val="48"/>
                                <w:szCs w:val="48"/>
                                <w:rPrChange w:id="352" w:author="Lenovo Legion" w:date="2023-10-16T06:41:00Z">
                                  <w:rPr>
                                    <w:rFonts w:ascii="Cascadia Mono SemiLight" w:hAnsi="Cascadia Mono SemiLight" w:cs="Cascadia Mono SemiLight"/>
                                    <w:color w:val="C68D08" w:themeColor="accent1" w:themeShade="BF"/>
                                    <w:sz w:val="48"/>
                                    <w:szCs w:val="48"/>
                                  </w:rPr>
                                </w:rPrChange>
                              </w:rPr>
                              <w:delText>AL HALQI</w:delText>
                            </w:r>
                          </w:del>
                          <w:ins w:id="353" w:author="Lenovo Legion" w:date="2023-10-16T06:45:00Z">
                            <w:r>
                              <w:rPr>
                                <w:rFonts w:cstheme="minorHAnsi"/>
                                <w:color w:val="C68D08" w:themeColor="accent1" w:themeShade="BF"/>
                                <w:sz w:val="48"/>
                                <w:szCs w:val="48"/>
                              </w:rPr>
                              <w:t>IDZHAR</w:t>
                            </w:r>
                          </w:ins>
                          <w:ins w:id="354" w:author="Lenovo Legion" w:date="2023-10-16T12:05:00Z">
                            <w:r w:rsidR="00FE17BF">
                              <w:rPr>
                                <w:rFonts w:cstheme="minorHAnsi"/>
                                <w:color w:val="C68D08" w:themeColor="accent1" w:themeShade="BF"/>
                                <w:sz w:val="48"/>
                                <w:szCs w:val="48"/>
                              </w:rPr>
                              <w:t xml:space="preserve"> HALQI </w:t>
                            </w:r>
                          </w:ins>
                        </w:p>
                      </w:txbxContent>
                    </v:textbox>
                  </v:shape>
                  <v:shape id="_x0000_s1462" type="#_x0000_t202" style="position:absolute;left:1860;top:3652;width:10860;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" filled="f" stroked="f">
                    <v:textbox>
                      <w:txbxContent>
                        <w:p w14:paraId="0CFF123E" w14:textId="30DA4F5C" w:rsidR="005F5BF3" w:rsidRPr="009A76B1" w:rsidRDefault="005F5BF3" w:rsidP="00FE17BF">
                          <w:pPr>
                            <w:rPr>
                              <w:rFonts w:ascii="Cascadia Mono SemiLight" w:eastAsia="MS Mincho" w:hAnsi="Cascadia Mono SemiLight" w:cs="Cascadia Mono SemiLight"/>
                              <w:color w:val="743C08" w:themeColor="accent3"/>
                              <w:sz w:val="44"/>
                              <w:szCs w:val="44"/>
                              <w:rPrChange w:id="355" w:author="Lenovo Legion" w:date="2023-10-16T12:07:00Z">
                                <w:rPr>
                                  <w:rFonts w:ascii="Cascadia Mono SemiLight" w:eastAsia="MS Mincho" w:hAnsi="Cascadia Mono SemiLight" w:cs="Cascadia Mono SemiLight"/>
                                  <w:color w:val="C68D08" w:themeColor="accent1" w:themeShade="BF"/>
                                  <w:sz w:val="32"/>
                                  <w:szCs w:val="32"/>
                                </w:rPr>
                              </w:rPrChange>
                            </w:rPr>
                            <w:pPrChange w:id="356" w:author="Lenovo Legion" w:date="2023-10-16T12:05:00Z">
                              <w:pPr>
                                <w:jc w:val="right"/>
                              </w:pPr>
                            </w:pPrChange>
                          </w:pPr>
                          <w:ins w:id="357" w:author="Lenovo Legion" w:date="2023-10-16T06:46:00Z">
                            <w:r w:rsidRPr="009A76B1">
                              <w:rPr>
                                <w:rFonts w:ascii="Cascadia Mono SemiLight" w:hAnsi="Cascadia Mono SemiLight" w:cs="Cascadia Mono SemiLight"/>
                                <w:color w:val="743C08" w:themeColor="accent3"/>
                                <w:sz w:val="32"/>
                                <w:szCs w:val="32"/>
                                <w:rtl/>
                                <w:rPrChange w:id="358" w:author="Lenovo Legion" w:date="2023-10-16T12:07:00Z">
                                  <w:rPr>
                                    <w:rFonts w:ascii="Cascadia Mono SemiLight" w:hAnsi="Cascadia Mono SemiLight" w:cs="Cascadia Mono SemiLight"/>
                                    <w:color w:val="595959" w:themeColor="text1" w:themeTint="A6"/>
                                    <w:sz w:val="24"/>
                                    <w:szCs w:val="24"/>
                                    <w:rtl/>
                                  </w:rPr>
                                </w:rPrChange>
                              </w:rPr>
                              <w:t>أَظْهِـرْ</w:t>
                            </w:r>
                          </w:ins>
                          <w:ins w:id="359" w:author="Lenovo Legion" w:date="2023-10-16T12:06:00Z">
                            <w:r w:rsidR="00121623" w:rsidRPr="009A76B1">
                              <w:rPr>
                                <w:rFonts w:ascii="Cascadia Mono SemiLight" w:hAnsi="Cascadia Mono SemiLight" w:cs="Cascadia Mono SemiLight" w:hint="cs"/>
                                <w:color w:val="743C08" w:themeColor="accent3"/>
                                <w:sz w:val="32"/>
                                <w:szCs w:val="32"/>
                                <w:rtl/>
                                <w:rPrChange w:id="360" w:author="Lenovo Legion" w:date="2023-10-16T12:07:00Z">
                                  <w:rPr>
                                    <w:rFonts w:ascii="Cascadia Mono SemiLight" w:hAnsi="Cascadia Mono SemiLight" w:cs="Cascadia Mono SemiLight" w:hint="cs"/>
                                    <w:color w:val="743C08" w:themeColor="accent3"/>
                                    <w:sz w:val="28"/>
                                    <w:szCs w:val="28"/>
                                    <w:rtl/>
                                  </w:rPr>
                                </w:rPrChange>
                              </w:rPr>
                              <w:t xml:space="preserve"> الحل</w:t>
                            </w:r>
                            <w:r w:rsidR="009A76B1" w:rsidRPr="009A76B1">
                              <w:rPr>
                                <w:rFonts w:ascii="Cascadia Mono SemiLight" w:hAnsi="Cascadia Mono SemiLight" w:cs="Cascadia Mono SemiLight" w:hint="cs"/>
                                <w:color w:val="743C08" w:themeColor="accent3"/>
                                <w:sz w:val="32"/>
                                <w:szCs w:val="32"/>
                                <w:rtl/>
                                <w:rPrChange w:id="361" w:author="Lenovo Legion" w:date="2023-10-16T12:07:00Z">
                                  <w:rPr>
                                    <w:rFonts w:ascii="Cascadia Mono SemiLight" w:hAnsi="Cascadia Mono SemiLight" w:cs="Cascadia Mono SemiLight" w:hint="cs"/>
                                    <w:color w:val="743C08" w:themeColor="accent3"/>
                                    <w:sz w:val="28"/>
                                    <w:szCs w:val="28"/>
                                    <w:rtl/>
                                  </w:rPr>
                                </w:rPrChange>
                              </w:rPr>
                              <w:t>ق</w:t>
                            </w:r>
                          </w:ins>
                          <w:ins w:id="362" w:author="Lenovo Legion" w:date="2023-10-16T06:46:00Z">
                            <w:r w:rsidRPr="009A76B1" w:rsidDel="00D52D95">
                              <w:rPr>
                                <w:rFonts w:ascii="Cascadia Mono SemiLight" w:hAnsi="Cascadia Mono SemiLight" w:cs="Cascadia Mono SemiLight"/>
                                <w:color w:val="743C08" w:themeColor="accent3"/>
                                <w:sz w:val="44"/>
                                <w:szCs w:val="44"/>
                                <w:rtl/>
                                <w:rPrChange w:id="363" w:author="Lenovo Legion" w:date="2023-10-16T12:07:00Z">
                                  <w:rPr>
                                    <w:rFonts w:ascii="Cascadia Mono SemiLight" w:hAnsi="Cascadia Mono SemiLight" w:cs="Cascadia Mono SemiLight"/>
                                    <w:color w:val="743C08" w:themeColor="accent3"/>
                                    <w:sz w:val="36"/>
                                    <w:szCs w:val="36"/>
                                    <w:rtl/>
                                  </w:rPr>
                                </w:rPrChange>
                              </w:rPr>
                              <w:t xml:space="preserve"> </w:t>
                            </w:r>
                          </w:ins>
                          <w:del w:id="364" w:author="Lenovo Legion" w:date="2023-10-16T06:42:00Z">
                            <w:r w:rsidRPr="009A76B1" w:rsidDel="00D52D95">
                              <w:rPr>
                                <w:rFonts w:ascii="Cascadia Mono SemiLight" w:hAnsi="Cascadia Mono SemiLight" w:cs="Cascadia Mono SemiLight"/>
                                <w:color w:val="743C08" w:themeColor="accent3"/>
                                <w:sz w:val="44"/>
                                <w:szCs w:val="44"/>
                                <w:rtl/>
                                <w:rPrChange w:id="365" w:author="Lenovo Legion" w:date="2023-10-16T12:07:00Z">
                                  <w:rPr>
                                    <w:rFonts w:ascii="Cascadia Mono SemiLight" w:hAnsi="Cascadia Mono SemiLight" w:cs="Cascadia Mono SemiLight"/>
                                    <w:color w:val="743C08" w:themeColor="accent3"/>
                                    <w:sz w:val="32"/>
                                    <w:szCs w:val="32"/>
                                    <w:rtl/>
                                  </w:rPr>
                                </w:rPrChange>
                              </w:rPr>
                              <w:delText>ال</w:delText>
                            </w:r>
                            <w:r w:rsidRPr="009A76B1" w:rsidDel="00D52D95">
                              <w:rPr>
                                <w:rFonts w:ascii="Cascadia Mono SemiLight" w:hAnsi="Cascadia Mono SemiLight" w:cs="Cascadia Mono SemiLight" w:hint="cs"/>
                                <w:color w:val="743C08" w:themeColor="accent3"/>
                                <w:sz w:val="44"/>
                                <w:szCs w:val="44"/>
                                <w:rtl/>
                                <w:rPrChange w:id="366" w:author="Lenovo Legion" w:date="2023-10-16T12:07:00Z">
                                  <w:rPr>
                                    <w:rFonts w:ascii="Cascadia Mono SemiLight" w:hAnsi="Cascadia Mono SemiLight" w:cs="Cascadia Mono SemiLight" w:hint="cs"/>
                                    <w:color w:val="743C08" w:themeColor="accent3"/>
                                    <w:sz w:val="32"/>
                                    <w:szCs w:val="32"/>
                                    <w:rtl/>
                                  </w:rPr>
                                </w:rPrChange>
                              </w:rPr>
                              <w:delText>حَلقِ</w:delText>
                            </w:r>
                          </w:del>
                          <w:del w:id="367" w:author="Lenovo Legion" w:date="2023-10-16T06:46:00Z">
                            <w:r w:rsidRPr="009A76B1" w:rsidDel="005F5BF3">
                              <w:rPr>
                                <w:rFonts w:ascii="Cascadia Mono SemiLight" w:hAnsi="Cascadia Mono SemiLight" w:cs="Cascadia Mono SemiLight"/>
                                <w:color w:val="743C08" w:themeColor="accent3"/>
                                <w:sz w:val="44"/>
                                <w:szCs w:val="44"/>
                                <w:rPrChange w:id="368" w:author="Lenovo Legion" w:date="2023-10-16T12:07:00Z">
                                  <w:rPr>
                                    <w:rFonts w:ascii="Cascadia Mono SemiLight" w:hAnsi="Cascadia Mono SemiLight" w:cs="Cascadia Mono SemiLight"/>
                                    <w:color w:val="C68D08" w:themeColor="accent1" w:themeShade="BF"/>
                                    <w:sz w:val="32"/>
                                    <w:szCs w:val="32"/>
                                  </w:rPr>
                                </w:rPrChange>
                              </w:rPr>
                              <w:delText xml:space="preserve"> </w:delText>
                            </w:r>
                          </w:del>
                        </w:p>
                      </w:txbxContent>
                    </v:textbox>
                  </v:shape>
                  <w10:wrap anchorx="margin"/>
                </v:group>
              </w:pict>
            </mc:Fallback>
          </mc:AlternateContent>
        </w:r>
      </w:ins>
      <w:ins w:id="369" w:author="Lenovo Legion" w:date="2023-10-16T06:48:00Z">
        <w:r w:rsidR="00A8246F">
          <w:rPr>
            <w:rFonts w:asciiTheme="majorHAnsi" w:eastAsiaTheme="majorEastAsia" w:hAnsiTheme="majorHAnsi" w:cstheme="majorBidi"/>
            <w:color w:val="C68D08" w:themeColor="accent1" w:themeShade="BF"/>
            <w:sz w:val="48"/>
            <w:szCs w:val="48"/>
          </w:rPr>
          <mc:AlternateContent>
            <mc:Choice Requires="wpg">
              <w:drawing>
                <wp:anchor distT="0" distB="0" distL="114300" distR="114300" simplePos="0" relativeHeight="251666944" behindDoc="0" locked="0" layoutInCell="1" allowOverlap="1" wp14:anchorId="78EC4C0C" wp14:editId="3FE18F3C">
                  <wp:simplePos x="0" y="0"/>
                  <wp:positionH relativeFrom="margin">
                    <wp:posOffset>2347369</wp:posOffset>
                  </wp:positionH>
                  <wp:positionV relativeFrom="paragraph">
                    <wp:posOffset>3213415</wp:posOffset>
                  </wp:positionV>
                  <wp:extent cx="1882957" cy="827405"/>
                  <wp:effectExtent l="0" t="0" r="0" b="0"/>
                  <wp:wrapNone/>
                  <wp:docPr id="1885806652" name="Grup 1885806652"/>
                  <wp:cNvGraphicFramePr/>
                  <a:graphic xmlns:a="http://schemas.openxmlformats.org/drawingml/2006/main">
                    <a:graphicData uri="http://schemas.microsoft.com/office/word/2010/wordprocessingGroup">
                      <wpg:wgp>
                        <wpg:cNvGrpSpPr/>
                        <wpg:grpSpPr>
                          <a:xfrm>
                            <a:off x="0" y="0"/>
                            <a:ext cx="1882957" cy="827405"/>
                            <a:chOff x="273253" y="35542"/>
                            <a:chExt cx="1233819" cy="708939"/>
                          </a:xfrm>
                        </wpg:grpSpPr>
                        <wps:wsp>
                          <wps:cNvPr id="1009639923" name="Kotak Teks 1"/>
                          <wps:cNvSpPr txBox="1"/>
                          <wps:spPr>
                            <a:xfrm>
                              <a:off x="273253" y="35542"/>
                              <a:ext cx="1216224" cy="4097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C7299E" w14:textId="5AAC5B69" w:rsidR="00BE4BF9" w:rsidRDefault="002E16F4" w:rsidP="002E16F4">
                                <w:pPr>
                                  <w:jc w:val="right"/>
                                  <w:rPr>
                                    <w:ins w:id="370" w:author="Lenovo Legion" w:date="2023-10-16T08:54:00Z"/>
                                    <w:rFonts w:cstheme="minorHAnsi"/>
                                    <w:color w:val="C68D08" w:themeColor="accent1" w:themeShade="BF"/>
                                    <w:sz w:val="48"/>
                                    <w:szCs w:val="48"/>
                                  </w:rPr>
                                </w:pPr>
                                <w:del w:id="371" w:author="Lenovo Legion" w:date="2023-10-16T06:41:00Z">
                                  <w:r w:rsidRPr="00412784" w:rsidDel="004B751F">
                                    <w:rPr>
                                      <w:rFonts w:cstheme="minorHAnsi"/>
                                      <w:color w:val="C68D08" w:themeColor="accent1" w:themeShade="BF"/>
                                      <w:sz w:val="48"/>
                                      <w:szCs w:val="48"/>
                                      <w:rPrChange w:id="372" w:author="Lenovo Legion" w:date="2023-10-16T06:41:00Z">
                                        <w:rPr>
                                          <w:rFonts w:ascii="Cascadia Mono SemiLight" w:hAnsi="Cascadia Mono SemiLight" w:cs="Cascadia Mono SemiLight"/>
                                          <w:color w:val="C68D08" w:themeColor="accent1" w:themeShade="BF"/>
                                          <w:sz w:val="48"/>
                                          <w:szCs w:val="48"/>
                                        </w:rPr>
                                      </w:rPrChange>
                                    </w:rPr>
                                    <w:delText>AL HALQI</w:delText>
                                  </w:r>
                                </w:del>
                                <w:ins w:id="373" w:author="Lenovo Legion" w:date="2023-10-16T06:48:00Z">
                                  <w:r>
                                    <w:rPr>
                                      <w:rFonts w:cstheme="minorHAnsi"/>
                                      <w:color w:val="C68D08" w:themeColor="accent1" w:themeShade="BF"/>
                                      <w:sz w:val="48"/>
                                      <w:szCs w:val="48"/>
                                    </w:rPr>
                                    <w:t>I</w:t>
                                  </w:r>
                                </w:ins>
                                <w:ins w:id="374" w:author="Lenovo Legion" w:date="2023-10-16T08:56:00Z">
                                  <w:r w:rsidR="00BE4BF9">
                                    <w:rPr>
                                      <w:rFonts w:cstheme="minorHAnsi"/>
                                      <w:color w:val="C68D08" w:themeColor="accent1" w:themeShade="BF"/>
                                      <w:sz w:val="48"/>
                                      <w:szCs w:val="48"/>
                                    </w:rPr>
                                    <w:t>DGHOM</w:t>
                                  </w:r>
                                </w:ins>
                              </w:p>
                              <w:p w14:paraId="49C9A9CF" w14:textId="77777777" w:rsidR="00BE4BF9" w:rsidRDefault="00BE4BF9" w:rsidP="002E16F4">
                                <w:pPr>
                                  <w:jc w:val="right"/>
                                  <w:rPr>
                                    <w:ins w:id="375" w:author="Lenovo Legion" w:date="2023-10-16T08:54:00Z"/>
                                    <w:rFonts w:cstheme="minorHAnsi"/>
                                    <w:color w:val="C68D08" w:themeColor="accent1" w:themeShade="BF"/>
                                    <w:sz w:val="48"/>
                                    <w:szCs w:val="48"/>
                                  </w:rPr>
                                </w:pPr>
                              </w:p>
                              <w:p w14:paraId="69BB24EE" w14:textId="6696FF36" w:rsidR="002E16F4" w:rsidRPr="00412784" w:rsidRDefault="002E16F4" w:rsidP="002E16F4">
                                <w:pPr>
                                  <w:jc w:val="right"/>
                                  <w:rPr>
                                    <w:rFonts w:eastAsia="MS Mincho" w:cstheme="minorHAnsi"/>
                                    <w:color w:val="C68D08" w:themeColor="accent1" w:themeShade="BF"/>
                                    <w:sz w:val="48"/>
                                    <w:szCs w:val="48"/>
                                    <w:rPrChange w:id="376" w:author="Lenovo Legion" w:date="2023-10-16T06:41:00Z">
                                      <w:rPr>
                                        <w:rFonts w:ascii="Cascadia Mono SemiLight" w:eastAsia="MS Mincho" w:hAnsi="Cascadia Mono SemiLight" w:cs="Cascadia Mono SemiLight"/>
                                        <w:color w:val="C68D08" w:themeColor="accent1" w:themeShade="BF"/>
                                        <w:sz w:val="48"/>
                                        <w:szCs w:val="48"/>
                                      </w:rPr>
                                    </w:rPrChange>
                                  </w:rPr>
                                </w:pPr>
                                <w:ins w:id="377" w:author="Lenovo Legion" w:date="2023-10-16T06:48:00Z">
                                  <w:r>
                                    <w:rPr>
                                      <w:rFonts w:cstheme="minorHAnsi"/>
                                      <w:color w:val="C68D08" w:themeColor="accent1" w:themeShade="BF"/>
                                      <w:sz w:val="48"/>
                                      <w:szCs w:val="48"/>
                                    </w:rPr>
                                    <w:t xml:space="preserve">DGHOM </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1046461" name="Kotak Teks 1"/>
                          <wps:cNvSpPr txBox="1"/>
                          <wps:spPr>
                            <a:xfrm>
                              <a:off x="562717" y="391536"/>
                              <a:ext cx="944355" cy="3529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16C448" w14:textId="375A5549" w:rsidR="00C1394F" w:rsidRPr="00F03653" w:rsidRDefault="009A76B1" w:rsidP="00FE17BF">
                                <w:pPr>
                                  <w:jc w:val="right"/>
                                  <w:rPr>
                                    <w:ins w:id="378" w:author="Lenovo Legion" w:date="2023-10-16T08:40:00Z"/>
                                    <w:rFonts w:ascii="Cascadia Mono SemiLight" w:hAnsi="Cascadia Mono SemiLight" w:cs="Cascadia Mono SemiLight"/>
                                    <w:color w:val="743C08" w:themeColor="accent3"/>
                                    <w:sz w:val="32"/>
                                    <w:szCs w:val="32"/>
                                    <w:rPrChange w:id="379" w:author="Lenovo Legion" w:date="2023-10-16T12:07:00Z">
                                      <w:rPr>
                                        <w:ins w:id="380" w:author="Lenovo Legion" w:date="2023-10-16T08:40:00Z"/>
                                        <w:rFonts w:ascii="Cascadia Mono SemiLight" w:hAnsi="Cascadia Mono SemiLight" w:cs="Cascadia Mono SemiLight"/>
                                        <w:color w:val="743C08" w:themeColor="accent3"/>
                                        <w:sz w:val="28"/>
                                        <w:szCs w:val="28"/>
                                      </w:rPr>
                                    </w:rPrChange>
                                  </w:rPr>
                                </w:pPr>
                                <w:ins w:id="381" w:author="Lenovo Legion" w:date="2023-10-16T12:07:00Z">
                                  <w:r w:rsidRPr="00F03653">
                                    <w:rPr>
                                      <w:rFonts w:ascii="Cascadia Mono SemiLight" w:hAnsi="Cascadia Mono SemiLight" w:cs="Cascadia Mono SemiLight" w:hint="cs"/>
                                      <w:color w:val="743C08" w:themeColor="accent3"/>
                                      <w:sz w:val="32"/>
                                      <w:szCs w:val="32"/>
                                      <w:rtl/>
                                      <w:rPrChange w:id="382" w:author="Lenovo Legion" w:date="2023-10-16T12:07:00Z">
                                        <w:rPr>
                                          <w:rFonts w:ascii="Cascadia Mono SemiLight" w:hAnsi="Cascadia Mono SemiLight" w:cs="Cascadia Mono SemiLight" w:hint="cs"/>
                                          <w:color w:val="743C08" w:themeColor="accent3"/>
                                          <w:sz w:val="28"/>
                                          <w:szCs w:val="28"/>
                                          <w:rtl/>
                                        </w:rPr>
                                      </w:rPrChange>
                                    </w:rPr>
                                    <w:t>ا</w:t>
                                  </w:r>
                                  <w:r w:rsidR="00F03653" w:rsidRPr="00F03653">
                                    <w:rPr>
                                      <w:rFonts w:ascii="Cascadia Mono SemiLight" w:hAnsi="Cascadia Mono SemiLight" w:cs="Cascadia Mono SemiLight" w:hint="cs"/>
                                      <w:color w:val="743C08" w:themeColor="accent3"/>
                                      <w:sz w:val="32"/>
                                      <w:szCs w:val="32"/>
                                      <w:rtl/>
                                      <w:rPrChange w:id="383" w:author="Lenovo Legion" w:date="2023-10-16T12:07:00Z">
                                        <w:rPr>
                                          <w:rFonts w:ascii="Cascadia Mono SemiLight" w:hAnsi="Cascadia Mono SemiLight" w:cs="Cascadia Mono SemiLight" w:hint="cs"/>
                                          <w:color w:val="743C08" w:themeColor="accent3"/>
                                          <w:sz w:val="28"/>
                                          <w:szCs w:val="28"/>
                                          <w:rtl/>
                                        </w:rPr>
                                      </w:rPrChange>
                                    </w:rPr>
                                    <w:t>دغام</w:t>
                                  </w:r>
                                </w:ins>
                              </w:p>
                              <w:p w14:paraId="1992DB35" w14:textId="77777777" w:rsidR="00C1394F" w:rsidRPr="00F03653" w:rsidRDefault="00C1394F" w:rsidP="00FE17BF">
                                <w:pPr>
                                  <w:jc w:val="right"/>
                                  <w:rPr>
                                    <w:ins w:id="384" w:author="Lenovo Legion" w:date="2023-10-16T08:40:00Z"/>
                                    <w:rFonts w:ascii="Cascadia Mono SemiLight" w:hAnsi="Cascadia Mono SemiLight" w:cs="Cascadia Mono SemiLight"/>
                                    <w:color w:val="743C08" w:themeColor="accent3"/>
                                    <w:sz w:val="32"/>
                                    <w:szCs w:val="32"/>
                                    <w:rPrChange w:id="385" w:author="Lenovo Legion" w:date="2023-10-16T12:07:00Z">
                                      <w:rPr>
                                        <w:ins w:id="386" w:author="Lenovo Legion" w:date="2023-10-16T08:40:00Z"/>
                                        <w:rFonts w:ascii="Cascadia Mono SemiLight" w:hAnsi="Cascadia Mono SemiLight" w:cs="Cascadia Mono SemiLight"/>
                                        <w:color w:val="743C08" w:themeColor="accent3"/>
                                        <w:sz w:val="28"/>
                                        <w:szCs w:val="28"/>
                                      </w:rPr>
                                    </w:rPrChange>
                                  </w:rPr>
                                </w:pPr>
                              </w:p>
                              <w:p w14:paraId="3B2F387D" w14:textId="35946927" w:rsidR="002E16F4" w:rsidRPr="00F03653" w:rsidRDefault="002E16F4" w:rsidP="00FE17BF">
                                <w:pPr>
                                  <w:jc w:val="right"/>
                                  <w:rPr>
                                    <w:rFonts w:ascii="Cascadia Mono SemiLight" w:eastAsia="MS Mincho" w:hAnsi="Cascadia Mono SemiLight" w:cs="Cascadia Mono SemiLight"/>
                                    <w:color w:val="743C08" w:themeColor="accent3"/>
                                    <w:sz w:val="48"/>
                                    <w:szCs w:val="48"/>
                                    <w:rPrChange w:id="387" w:author="Lenovo Legion" w:date="2023-10-16T12:07:00Z">
                                      <w:rPr>
                                        <w:rFonts w:ascii="Cascadia Mono SemiLight" w:eastAsia="MS Mincho" w:hAnsi="Cascadia Mono SemiLight" w:cs="Cascadia Mono SemiLight"/>
                                        <w:color w:val="C68D08" w:themeColor="accent1" w:themeShade="BF"/>
                                        <w:sz w:val="32"/>
                                        <w:szCs w:val="32"/>
                                      </w:rPr>
                                    </w:rPrChange>
                                  </w:rPr>
                                </w:pPr>
                                <w:ins w:id="388" w:author="Lenovo Legion" w:date="2023-10-16T06:48:00Z">
                                  <w:r w:rsidRPr="00F03653">
                                    <w:rPr>
                                      <w:rFonts w:ascii="Cascadia Mono SemiLight" w:hAnsi="Cascadia Mono SemiLight" w:cs="Cascadia Mono SemiLight"/>
                                      <w:color w:val="743C08" w:themeColor="accent3"/>
                                      <w:sz w:val="32"/>
                                      <w:szCs w:val="32"/>
                                      <w:rtl/>
                                      <w:rPrChange w:id="389" w:author="Lenovo Legion" w:date="2023-10-16T12:07:00Z">
                                        <w:rPr>
                                          <w:rFonts w:ascii="Cascadia Mono SemiLight" w:hAnsi="Cascadia Mono SemiLight" w:cs="Cascadia Mono SemiLight"/>
                                          <w:color w:val="595959" w:themeColor="text1" w:themeTint="A6"/>
                                          <w:sz w:val="24"/>
                                          <w:szCs w:val="24"/>
                                          <w:rtl/>
                                        </w:rPr>
                                      </w:rPrChange>
                                    </w:rPr>
                                    <w:t xml:space="preserve"> </w:t>
                                  </w:r>
                                </w:ins>
                                <w:del w:id="390" w:author="Lenovo Legion" w:date="2023-10-16T06:42:00Z">
                                  <w:r w:rsidRPr="00F03653" w:rsidDel="00D52D95">
                                    <w:rPr>
                                      <w:rFonts w:ascii="Cascadia Mono SemiLight" w:hAnsi="Cascadia Mono SemiLight" w:cs="Cascadia Mono SemiLight"/>
                                      <w:color w:val="743C08" w:themeColor="accent3"/>
                                      <w:sz w:val="48"/>
                                      <w:szCs w:val="48"/>
                                      <w:rtl/>
                                      <w:rPrChange w:id="391" w:author="Lenovo Legion" w:date="2023-10-16T12:07:00Z">
                                        <w:rPr>
                                          <w:rFonts w:ascii="Cascadia Mono SemiLight" w:hAnsi="Cascadia Mono SemiLight" w:cs="Cascadia Mono SemiLight"/>
                                          <w:color w:val="743C08" w:themeColor="accent3"/>
                                          <w:sz w:val="32"/>
                                          <w:szCs w:val="32"/>
                                          <w:rtl/>
                                        </w:rPr>
                                      </w:rPrChange>
                                    </w:rPr>
                                    <w:delText>ال</w:delText>
                                  </w:r>
                                  <w:r w:rsidRPr="00F03653" w:rsidDel="00D52D95">
                                    <w:rPr>
                                      <w:rFonts w:ascii="Cascadia Mono SemiLight" w:hAnsi="Cascadia Mono SemiLight" w:cs="Cascadia Mono SemiLight" w:hint="cs"/>
                                      <w:color w:val="743C08" w:themeColor="accent3"/>
                                      <w:sz w:val="48"/>
                                      <w:szCs w:val="48"/>
                                      <w:rtl/>
                                      <w:rPrChange w:id="392" w:author="Lenovo Legion" w:date="2023-10-16T12:07:00Z">
                                        <w:rPr>
                                          <w:rFonts w:ascii="Cascadia Mono SemiLight" w:hAnsi="Cascadia Mono SemiLight" w:cs="Cascadia Mono SemiLight" w:hint="cs"/>
                                          <w:color w:val="743C08" w:themeColor="accent3"/>
                                          <w:sz w:val="32"/>
                                          <w:szCs w:val="32"/>
                                          <w:rtl/>
                                        </w:rPr>
                                      </w:rPrChange>
                                    </w:rPr>
                                    <w:delText>حَلقِ</w:delText>
                                  </w:r>
                                </w:del>
                                <w:del w:id="393" w:author="Lenovo Legion" w:date="2023-10-16T06:46:00Z">
                                  <w:r w:rsidRPr="00F03653" w:rsidDel="005F5BF3">
                                    <w:rPr>
                                      <w:rFonts w:ascii="Cascadia Mono SemiLight" w:hAnsi="Cascadia Mono SemiLight" w:cs="Cascadia Mono SemiLight"/>
                                      <w:color w:val="743C08" w:themeColor="accent3"/>
                                      <w:sz w:val="48"/>
                                      <w:szCs w:val="48"/>
                                      <w:rPrChange w:id="394" w:author="Lenovo Legion" w:date="2023-10-16T12:07:00Z">
                                        <w:rPr>
                                          <w:rFonts w:ascii="Cascadia Mono SemiLight" w:hAnsi="Cascadia Mono SemiLight" w:cs="Cascadia Mono SemiLight"/>
                                          <w:color w:val="C68D08" w:themeColor="accent1" w:themeShade="BF"/>
                                          <w:sz w:val="32"/>
                                          <w:szCs w:val="32"/>
                                        </w:rPr>
                                      </w:rPrChange>
                                    </w:rPr>
                                    <w:delText xml:space="preserve"> </w:delText>
                                  </w:r>
                                </w:del>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C4C0C" id="Grup 1885806652" o:spid="_x0000_s1463" style="position:absolute;margin-left:184.85pt;margin-top:253pt;width:148.25pt;height:65.15pt;z-index:251666944;mso-position-horizontal-relative:margin;mso-width-relative:margin;mso-height-relative:margin" coordorigin="2732,355" coordsize="12338,7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">
                  <v:shape id="_x0000_s1464" type="#_x0000_t202" style="position:absolute;left:2732;top:355;width:12162;height:4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" filled="f" stroked="f">
                    <v:textbox>
                      <w:txbxContent>
                        <w:p w14:paraId="78C7299E" w14:textId="5AAC5B69" w:rsidR="00BE4BF9" w:rsidRDefault="002E16F4" w:rsidP="002E16F4">
                          <w:pPr>
                            <w:jc w:val="right"/>
                            <w:rPr>
                              <w:ins w:id="395" w:author="Lenovo Legion" w:date="2023-10-16T08:54:00Z"/>
                              <w:rFonts w:cstheme="minorHAnsi"/>
                              <w:color w:val="C68D08" w:themeColor="accent1" w:themeShade="BF"/>
                              <w:sz w:val="48"/>
                              <w:szCs w:val="48"/>
                            </w:rPr>
                          </w:pPr>
                          <w:del w:id="396" w:author="Lenovo Legion" w:date="2023-10-16T06:41:00Z">
                            <w:r w:rsidRPr="00412784" w:rsidDel="004B751F">
                              <w:rPr>
                                <w:rFonts w:cstheme="minorHAnsi"/>
                                <w:color w:val="C68D08" w:themeColor="accent1" w:themeShade="BF"/>
                                <w:sz w:val="48"/>
                                <w:szCs w:val="48"/>
                                <w:rPrChange w:id="397" w:author="Lenovo Legion" w:date="2023-10-16T06:41:00Z">
                                  <w:rPr>
                                    <w:rFonts w:ascii="Cascadia Mono SemiLight" w:hAnsi="Cascadia Mono SemiLight" w:cs="Cascadia Mono SemiLight"/>
                                    <w:color w:val="C68D08" w:themeColor="accent1" w:themeShade="BF"/>
                                    <w:sz w:val="48"/>
                                    <w:szCs w:val="48"/>
                                  </w:rPr>
                                </w:rPrChange>
                              </w:rPr>
                              <w:delText>AL HALQI</w:delText>
                            </w:r>
                          </w:del>
                          <w:ins w:id="398" w:author="Lenovo Legion" w:date="2023-10-16T06:48:00Z">
                            <w:r>
                              <w:rPr>
                                <w:rFonts w:cstheme="minorHAnsi"/>
                                <w:color w:val="C68D08" w:themeColor="accent1" w:themeShade="BF"/>
                                <w:sz w:val="48"/>
                                <w:szCs w:val="48"/>
                              </w:rPr>
                              <w:t>I</w:t>
                            </w:r>
                          </w:ins>
                          <w:ins w:id="399" w:author="Lenovo Legion" w:date="2023-10-16T08:56:00Z">
                            <w:r w:rsidR="00BE4BF9">
                              <w:rPr>
                                <w:rFonts w:cstheme="minorHAnsi"/>
                                <w:color w:val="C68D08" w:themeColor="accent1" w:themeShade="BF"/>
                                <w:sz w:val="48"/>
                                <w:szCs w:val="48"/>
                              </w:rPr>
                              <w:t>DGHOM</w:t>
                            </w:r>
                          </w:ins>
                        </w:p>
                        <w:p w14:paraId="49C9A9CF" w14:textId="77777777" w:rsidR="00BE4BF9" w:rsidRDefault="00BE4BF9" w:rsidP="002E16F4">
                          <w:pPr>
                            <w:jc w:val="right"/>
                            <w:rPr>
                              <w:ins w:id="400" w:author="Lenovo Legion" w:date="2023-10-16T08:54:00Z"/>
                              <w:rFonts w:cstheme="minorHAnsi"/>
                              <w:color w:val="C68D08" w:themeColor="accent1" w:themeShade="BF"/>
                              <w:sz w:val="48"/>
                              <w:szCs w:val="48"/>
                            </w:rPr>
                          </w:pPr>
                        </w:p>
                        <w:p w14:paraId="69BB24EE" w14:textId="6696FF36" w:rsidR="002E16F4" w:rsidRPr="00412784" w:rsidRDefault="002E16F4" w:rsidP="002E16F4">
                          <w:pPr>
                            <w:jc w:val="right"/>
                            <w:rPr>
                              <w:rFonts w:eastAsia="MS Mincho" w:cstheme="minorHAnsi"/>
                              <w:color w:val="C68D08" w:themeColor="accent1" w:themeShade="BF"/>
                              <w:sz w:val="48"/>
                              <w:szCs w:val="48"/>
                              <w:rPrChange w:id="401" w:author="Lenovo Legion" w:date="2023-10-16T06:41:00Z">
                                <w:rPr>
                                  <w:rFonts w:ascii="Cascadia Mono SemiLight" w:eastAsia="MS Mincho" w:hAnsi="Cascadia Mono SemiLight" w:cs="Cascadia Mono SemiLight"/>
                                  <w:color w:val="C68D08" w:themeColor="accent1" w:themeShade="BF"/>
                                  <w:sz w:val="48"/>
                                  <w:szCs w:val="48"/>
                                </w:rPr>
                              </w:rPrChange>
                            </w:rPr>
                          </w:pPr>
                          <w:ins w:id="402" w:author="Lenovo Legion" w:date="2023-10-16T06:48:00Z">
                            <w:r>
                              <w:rPr>
                                <w:rFonts w:cstheme="minorHAnsi"/>
                                <w:color w:val="C68D08" w:themeColor="accent1" w:themeShade="BF"/>
                                <w:sz w:val="48"/>
                                <w:szCs w:val="48"/>
                              </w:rPr>
                              <w:t xml:space="preserve">DGHOM </w:t>
                            </w:r>
                          </w:ins>
                        </w:p>
                      </w:txbxContent>
                    </v:textbox>
                  </v:shape>
                  <v:shape id="_x0000_s1465" type="#_x0000_t202" style="position:absolute;left:5627;top:3915;width:9443;height:3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" filled="f" stroked="f">
                    <v:textbox>
                      <w:txbxContent>
                        <w:p w14:paraId="0E16C448" w14:textId="375A5549" w:rsidR="00C1394F" w:rsidRPr="00F03653" w:rsidRDefault="009A76B1" w:rsidP="00FE17BF">
                          <w:pPr>
                            <w:jc w:val="right"/>
                            <w:rPr>
                              <w:ins w:id="403" w:author="Lenovo Legion" w:date="2023-10-16T08:40:00Z"/>
                              <w:rFonts w:ascii="Cascadia Mono SemiLight" w:hAnsi="Cascadia Mono SemiLight" w:cs="Cascadia Mono SemiLight"/>
                              <w:color w:val="743C08" w:themeColor="accent3"/>
                              <w:sz w:val="32"/>
                              <w:szCs w:val="32"/>
                              <w:rPrChange w:id="404" w:author="Lenovo Legion" w:date="2023-10-16T12:07:00Z">
                                <w:rPr>
                                  <w:ins w:id="405" w:author="Lenovo Legion" w:date="2023-10-16T08:40:00Z"/>
                                  <w:rFonts w:ascii="Cascadia Mono SemiLight" w:hAnsi="Cascadia Mono SemiLight" w:cs="Cascadia Mono SemiLight"/>
                                  <w:color w:val="743C08" w:themeColor="accent3"/>
                                  <w:sz w:val="28"/>
                                  <w:szCs w:val="28"/>
                                </w:rPr>
                              </w:rPrChange>
                            </w:rPr>
                          </w:pPr>
                          <w:ins w:id="406" w:author="Lenovo Legion" w:date="2023-10-16T12:07:00Z">
                            <w:r w:rsidRPr="00F03653">
                              <w:rPr>
                                <w:rFonts w:ascii="Cascadia Mono SemiLight" w:hAnsi="Cascadia Mono SemiLight" w:cs="Cascadia Mono SemiLight" w:hint="cs"/>
                                <w:color w:val="743C08" w:themeColor="accent3"/>
                                <w:sz w:val="32"/>
                                <w:szCs w:val="32"/>
                                <w:rtl/>
                                <w:rPrChange w:id="407" w:author="Lenovo Legion" w:date="2023-10-16T12:07:00Z">
                                  <w:rPr>
                                    <w:rFonts w:ascii="Cascadia Mono SemiLight" w:hAnsi="Cascadia Mono SemiLight" w:cs="Cascadia Mono SemiLight" w:hint="cs"/>
                                    <w:color w:val="743C08" w:themeColor="accent3"/>
                                    <w:sz w:val="28"/>
                                    <w:szCs w:val="28"/>
                                    <w:rtl/>
                                  </w:rPr>
                                </w:rPrChange>
                              </w:rPr>
                              <w:t>ا</w:t>
                            </w:r>
                            <w:r w:rsidR="00F03653" w:rsidRPr="00F03653">
                              <w:rPr>
                                <w:rFonts w:ascii="Cascadia Mono SemiLight" w:hAnsi="Cascadia Mono SemiLight" w:cs="Cascadia Mono SemiLight" w:hint="cs"/>
                                <w:color w:val="743C08" w:themeColor="accent3"/>
                                <w:sz w:val="32"/>
                                <w:szCs w:val="32"/>
                                <w:rtl/>
                                <w:rPrChange w:id="408" w:author="Lenovo Legion" w:date="2023-10-16T12:07:00Z">
                                  <w:rPr>
                                    <w:rFonts w:ascii="Cascadia Mono SemiLight" w:hAnsi="Cascadia Mono SemiLight" w:cs="Cascadia Mono SemiLight" w:hint="cs"/>
                                    <w:color w:val="743C08" w:themeColor="accent3"/>
                                    <w:sz w:val="28"/>
                                    <w:szCs w:val="28"/>
                                    <w:rtl/>
                                  </w:rPr>
                                </w:rPrChange>
                              </w:rPr>
                              <w:t>دغام</w:t>
                            </w:r>
                          </w:ins>
                        </w:p>
                        <w:p w14:paraId="1992DB35" w14:textId="77777777" w:rsidR="00C1394F" w:rsidRPr="00F03653" w:rsidRDefault="00C1394F" w:rsidP="00FE17BF">
                          <w:pPr>
                            <w:jc w:val="right"/>
                            <w:rPr>
                              <w:ins w:id="409" w:author="Lenovo Legion" w:date="2023-10-16T08:40:00Z"/>
                              <w:rFonts w:ascii="Cascadia Mono SemiLight" w:hAnsi="Cascadia Mono SemiLight" w:cs="Cascadia Mono SemiLight"/>
                              <w:color w:val="743C08" w:themeColor="accent3"/>
                              <w:sz w:val="32"/>
                              <w:szCs w:val="32"/>
                              <w:rPrChange w:id="410" w:author="Lenovo Legion" w:date="2023-10-16T12:07:00Z">
                                <w:rPr>
                                  <w:ins w:id="411" w:author="Lenovo Legion" w:date="2023-10-16T08:40:00Z"/>
                                  <w:rFonts w:ascii="Cascadia Mono SemiLight" w:hAnsi="Cascadia Mono SemiLight" w:cs="Cascadia Mono SemiLight"/>
                                  <w:color w:val="743C08" w:themeColor="accent3"/>
                                  <w:sz w:val="28"/>
                                  <w:szCs w:val="28"/>
                                </w:rPr>
                              </w:rPrChange>
                            </w:rPr>
                          </w:pPr>
                        </w:p>
                        <w:p w14:paraId="3B2F387D" w14:textId="35946927" w:rsidR="002E16F4" w:rsidRPr="00F03653" w:rsidRDefault="002E16F4" w:rsidP="00FE17BF">
                          <w:pPr>
                            <w:jc w:val="right"/>
                            <w:rPr>
                              <w:rFonts w:ascii="Cascadia Mono SemiLight" w:eastAsia="MS Mincho" w:hAnsi="Cascadia Mono SemiLight" w:cs="Cascadia Mono SemiLight"/>
                              <w:color w:val="743C08" w:themeColor="accent3"/>
                              <w:sz w:val="48"/>
                              <w:szCs w:val="48"/>
                              <w:rPrChange w:id="412" w:author="Lenovo Legion" w:date="2023-10-16T12:07:00Z">
                                <w:rPr>
                                  <w:rFonts w:ascii="Cascadia Mono SemiLight" w:eastAsia="MS Mincho" w:hAnsi="Cascadia Mono SemiLight" w:cs="Cascadia Mono SemiLight"/>
                                  <w:color w:val="C68D08" w:themeColor="accent1" w:themeShade="BF"/>
                                  <w:sz w:val="32"/>
                                  <w:szCs w:val="32"/>
                                </w:rPr>
                              </w:rPrChange>
                            </w:rPr>
                          </w:pPr>
                          <w:ins w:id="413" w:author="Lenovo Legion" w:date="2023-10-16T06:48:00Z">
                            <w:r w:rsidRPr="00F03653">
                              <w:rPr>
                                <w:rFonts w:ascii="Cascadia Mono SemiLight" w:hAnsi="Cascadia Mono SemiLight" w:cs="Cascadia Mono SemiLight"/>
                                <w:color w:val="743C08" w:themeColor="accent3"/>
                                <w:sz w:val="32"/>
                                <w:szCs w:val="32"/>
                                <w:rtl/>
                                <w:rPrChange w:id="414" w:author="Lenovo Legion" w:date="2023-10-16T12:07:00Z">
                                  <w:rPr>
                                    <w:rFonts w:ascii="Cascadia Mono SemiLight" w:hAnsi="Cascadia Mono SemiLight" w:cs="Cascadia Mono SemiLight"/>
                                    <w:color w:val="595959" w:themeColor="text1" w:themeTint="A6"/>
                                    <w:sz w:val="24"/>
                                    <w:szCs w:val="24"/>
                                    <w:rtl/>
                                  </w:rPr>
                                </w:rPrChange>
                              </w:rPr>
                              <w:t xml:space="preserve"> </w:t>
                            </w:r>
                          </w:ins>
                          <w:del w:id="415" w:author="Lenovo Legion" w:date="2023-10-16T06:42:00Z">
                            <w:r w:rsidRPr="00F03653" w:rsidDel="00D52D95">
                              <w:rPr>
                                <w:rFonts w:ascii="Cascadia Mono SemiLight" w:hAnsi="Cascadia Mono SemiLight" w:cs="Cascadia Mono SemiLight"/>
                                <w:color w:val="743C08" w:themeColor="accent3"/>
                                <w:sz w:val="48"/>
                                <w:szCs w:val="48"/>
                                <w:rtl/>
                                <w:rPrChange w:id="416" w:author="Lenovo Legion" w:date="2023-10-16T12:07:00Z">
                                  <w:rPr>
                                    <w:rFonts w:ascii="Cascadia Mono SemiLight" w:hAnsi="Cascadia Mono SemiLight" w:cs="Cascadia Mono SemiLight"/>
                                    <w:color w:val="743C08" w:themeColor="accent3"/>
                                    <w:sz w:val="32"/>
                                    <w:szCs w:val="32"/>
                                    <w:rtl/>
                                  </w:rPr>
                                </w:rPrChange>
                              </w:rPr>
                              <w:delText>ال</w:delText>
                            </w:r>
                            <w:r w:rsidRPr="00F03653" w:rsidDel="00D52D95">
                              <w:rPr>
                                <w:rFonts w:ascii="Cascadia Mono SemiLight" w:hAnsi="Cascadia Mono SemiLight" w:cs="Cascadia Mono SemiLight" w:hint="cs"/>
                                <w:color w:val="743C08" w:themeColor="accent3"/>
                                <w:sz w:val="48"/>
                                <w:szCs w:val="48"/>
                                <w:rtl/>
                                <w:rPrChange w:id="417" w:author="Lenovo Legion" w:date="2023-10-16T12:07:00Z">
                                  <w:rPr>
                                    <w:rFonts w:ascii="Cascadia Mono SemiLight" w:hAnsi="Cascadia Mono SemiLight" w:cs="Cascadia Mono SemiLight" w:hint="cs"/>
                                    <w:color w:val="743C08" w:themeColor="accent3"/>
                                    <w:sz w:val="32"/>
                                    <w:szCs w:val="32"/>
                                    <w:rtl/>
                                  </w:rPr>
                                </w:rPrChange>
                              </w:rPr>
                              <w:delText>حَلقِ</w:delText>
                            </w:r>
                          </w:del>
                          <w:del w:id="418" w:author="Lenovo Legion" w:date="2023-10-16T06:46:00Z">
                            <w:r w:rsidRPr="00F03653" w:rsidDel="005F5BF3">
                              <w:rPr>
                                <w:rFonts w:ascii="Cascadia Mono SemiLight" w:hAnsi="Cascadia Mono SemiLight" w:cs="Cascadia Mono SemiLight"/>
                                <w:color w:val="743C08" w:themeColor="accent3"/>
                                <w:sz w:val="48"/>
                                <w:szCs w:val="48"/>
                                <w:rPrChange w:id="419" w:author="Lenovo Legion" w:date="2023-10-16T12:07:00Z">
                                  <w:rPr>
                                    <w:rFonts w:ascii="Cascadia Mono SemiLight" w:hAnsi="Cascadia Mono SemiLight" w:cs="Cascadia Mono SemiLight"/>
                                    <w:color w:val="C68D08" w:themeColor="accent1" w:themeShade="BF"/>
                                    <w:sz w:val="32"/>
                                    <w:szCs w:val="32"/>
                                  </w:rPr>
                                </w:rPrChange>
                              </w:rPr>
                              <w:delText xml:space="preserve"> </w:delText>
                            </w:r>
                          </w:del>
                        </w:p>
                      </w:txbxContent>
                    </v:textbox>
                  </v:shape>
                  <w10:wrap anchorx="margin"/>
                </v:group>
              </w:pict>
            </mc:Fallback>
          </mc:AlternateContent>
        </w:r>
      </w:ins>
      <w:ins w:id="420" w:author="Lenovo Legion" w:date="2023-10-16T06:38:00Z">
        <w:r w:rsidR="000D175E">
          <w:rPr>
            <w:sz w:val="48"/>
            <w:szCs w:val="48"/>
          </w:rPr>
          <mc:AlternateContent>
            <mc:Choice Requires="wps">
              <w:drawing>
                <wp:anchor distT="0" distB="0" distL="114300" distR="114300" simplePos="0" relativeHeight="251617792" behindDoc="0" locked="0" layoutInCell="1" allowOverlap="1" wp14:anchorId="03C28112" wp14:editId="31007718">
                  <wp:simplePos x="0" y="0"/>
                  <wp:positionH relativeFrom="column">
                    <wp:posOffset>131445</wp:posOffset>
                  </wp:positionH>
                  <wp:positionV relativeFrom="paragraph">
                    <wp:posOffset>378247</wp:posOffset>
                  </wp:positionV>
                  <wp:extent cx="4068445" cy="6860540"/>
                  <wp:effectExtent l="0" t="0" r="0" b="0"/>
                  <wp:wrapNone/>
                  <wp:docPr id="774572258" name="Kotak Teks 1"/>
                  <wp:cNvGraphicFramePr/>
                  <a:graphic xmlns:a="http://schemas.openxmlformats.org/drawingml/2006/main">
                    <a:graphicData uri="http://schemas.microsoft.com/office/word/2010/wordprocessingShape">
                      <wps:wsp>
                        <wps:cNvSpPr txBox="1"/>
                        <wps:spPr>
                          <a:xfrm>
                            <a:off x="0" y="0"/>
                            <a:ext cx="4068445" cy="68605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8C2AAB" w14:textId="6B291343" w:rsidR="00581DDD" w:rsidRDefault="00B95666" w:rsidP="00552E1E">
                              <w:pPr>
                                <w:jc w:val="right"/>
                                <w:rPr>
                                  <w:ins w:id="421" w:author="Lenovo Legion" w:date="2023-10-16T06:39:00Z"/>
                                  <w:rFonts w:ascii="Cascadia Mono SemiLight" w:hAnsi="Cascadia Mono SemiLight" w:cs="Cascadia Mono SemiLight"/>
                                  <w:color w:val="595959" w:themeColor="text1" w:themeTint="A6"/>
                                  <w:sz w:val="24"/>
                                  <w:szCs w:val="24"/>
                                </w:rPr>
                                <w:pPrChange w:id="422" w:author="Lenovo Legion" w:date="2023-10-16T11:59:00Z">
                                  <w:pPr>
                                    <w:jc w:val="center"/>
                                  </w:pPr>
                                </w:pPrChange>
                              </w:pPr>
                              <w:ins w:id="423" w:author="Lenovo Legion" w:date="2023-10-16T06:39:00Z">
                                <w:r w:rsidRPr="006005A4">
                                  <w:rPr>
                                    <w:rFonts w:ascii="Cascadia Mono SemiLight" w:hAnsi="Cascadia Mono SemiLight" w:cs="Cascadia Mono SemiLight"/>
                                    <w:color w:val="595959" w:themeColor="text1" w:themeTint="A6"/>
                                    <w:sz w:val="24"/>
                                    <w:szCs w:val="24"/>
                                    <w:rtl/>
                                  </w:rPr>
                                  <w:t>وَحُـكْـمُ تَنْـوِيْـنٍ وَنُـونٍ يُـلْـفَـى  إِظْـهَـارٌ ادْغَــامٌ وَقَـلْـبٌ إخْـفَــا</w:t>
                                </w:r>
                              </w:ins>
                            </w:p>
                            <w:p w14:paraId="3769876E" w14:textId="4B0E6D43" w:rsidR="00B95666" w:rsidRDefault="00B95666" w:rsidP="00552E1E">
                              <w:pPr>
                                <w:jc w:val="right"/>
                                <w:rPr>
                                  <w:ins w:id="424" w:author="Lenovo Legion" w:date="2023-10-16T06:41:00Z"/>
                                  <w:rFonts w:cstheme="minorHAnsi"/>
                                  <w:color w:val="595959" w:themeColor="text1" w:themeTint="A6"/>
                                  <w:sz w:val="24"/>
                                  <w:szCs w:val="24"/>
                                </w:rPr>
                                <w:pPrChange w:id="425" w:author="Lenovo Legion" w:date="2023-10-16T11:59:00Z">
                                  <w:pPr>
                                    <w:jc w:val="center"/>
                                  </w:pPr>
                                </w:pPrChange>
                              </w:pPr>
                              <w:ins w:id="426" w:author="Lenovo Legion" w:date="2023-10-16T06:39:00Z">
                                <w:r w:rsidRPr="00EB74EC">
                                  <w:rPr>
                                    <w:rFonts w:cstheme="minorHAnsi"/>
                                    <w:color w:val="595959" w:themeColor="text1" w:themeTint="A6"/>
                                    <w:sz w:val="24"/>
                                    <w:szCs w:val="24"/>
                                    <w:rPrChange w:id="427" w:author="Lenovo Legion" w:date="2023-10-16T06:39:00Z">
                                      <w:rPr>
                                        <w:rFonts w:ascii="Cascadia Mono SemiLight" w:hAnsi="Cascadia Mono SemiLight" w:cs="Cascadia Mono SemiLight"/>
                                        <w:color w:val="595959" w:themeColor="text1" w:themeTint="A6"/>
                                        <w:sz w:val="24"/>
                                        <w:szCs w:val="24"/>
                                      </w:rPr>
                                    </w:rPrChange>
                                  </w:rPr>
                                  <w:t xml:space="preserve">Dan </w:t>
                                </w:r>
                                <w:r w:rsidR="00EB74EC">
                                  <w:rPr>
                                    <w:rFonts w:cstheme="minorHAnsi"/>
                                    <w:color w:val="595959" w:themeColor="text1" w:themeTint="A6"/>
                                    <w:sz w:val="24"/>
                                    <w:szCs w:val="24"/>
                                  </w:rPr>
                                  <w:t>hukum tanwin dan nun m</w:t>
                                </w:r>
                              </w:ins>
                              <w:ins w:id="428" w:author="Lenovo Legion" w:date="2023-10-16T06:40:00Z">
                                <w:r w:rsidR="00EB74EC">
                                  <w:rPr>
                                    <w:rFonts w:cstheme="minorHAnsi"/>
                                    <w:color w:val="595959" w:themeColor="text1" w:themeTint="A6"/>
                                    <w:sz w:val="24"/>
                                    <w:szCs w:val="24"/>
                                  </w:rPr>
                                  <w:t>enc</w:t>
                                </w:r>
                              </w:ins>
                              <w:ins w:id="429" w:author="Lenovo Legion" w:date="2023-10-16T06:39:00Z">
                                <w:r w:rsidR="00EB74EC">
                                  <w:rPr>
                                    <w:rFonts w:cstheme="minorHAnsi"/>
                                    <w:color w:val="595959" w:themeColor="text1" w:themeTint="A6"/>
                                    <w:sz w:val="24"/>
                                    <w:szCs w:val="24"/>
                                  </w:rPr>
                                  <w:t>angkup</w:t>
                                </w:r>
                              </w:ins>
                              <w:ins w:id="430" w:author="Lenovo Legion" w:date="2023-10-16T06:40:00Z">
                                <w:r w:rsidR="004B751F">
                                  <w:rPr>
                                    <w:rFonts w:cstheme="minorHAnsi"/>
                                    <w:color w:val="595959" w:themeColor="text1" w:themeTint="A6"/>
                                    <w:sz w:val="24"/>
                                    <w:szCs w:val="24"/>
                                  </w:rPr>
                                  <w:t xml:space="preserve"> Idzhar, Idghom, Iqlab, dan Ikhfa’</w:t>
                                </w:r>
                              </w:ins>
                            </w:p>
                            <w:p w14:paraId="79C4DD43" w14:textId="77777777" w:rsidR="005F5BF3" w:rsidRDefault="005F5BF3" w:rsidP="00B95666">
                              <w:pPr>
                                <w:jc w:val="center"/>
                                <w:rPr>
                                  <w:ins w:id="431" w:author="Lenovo Legion" w:date="2023-10-16T06:47:00Z"/>
                                  <w:rFonts w:cstheme="minorHAnsi"/>
                                  <w:color w:val="595959" w:themeColor="text1" w:themeTint="A6"/>
                                  <w:sz w:val="24"/>
                                  <w:szCs w:val="24"/>
                                </w:rPr>
                              </w:pPr>
                            </w:p>
                            <w:p w14:paraId="6BA83FDF" w14:textId="77777777" w:rsidR="005F5BF3" w:rsidRDefault="005F5BF3" w:rsidP="00FE17BF">
                              <w:pPr>
                                <w:rPr>
                                  <w:ins w:id="432" w:author="Lenovo Legion" w:date="2023-10-16T06:41:00Z"/>
                                  <w:rFonts w:cstheme="minorHAnsi"/>
                                  <w:color w:val="595959" w:themeColor="text1" w:themeTint="A6"/>
                                  <w:sz w:val="24"/>
                                  <w:szCs w:val="24"/>
                                </w:rPr>
                                <w:pPrChange w:id="433" w:author="Lenovo Legion" w:date="2023-10-16T12:04:00Z">
                                  <w:pPr>
                                    <w:jc w:val="center"/>
                                  </w:pPr>
                                </w:pPrChange>
                              </w:pPr>
                            </w:p>
                            <w:p w14:paraId="4C964F65" w14:textId="451395CA" w:rsidR="004B751F" w:rsidRDefault="004B751F" w:rsidP="00552E1E">
                              <w:pPr>
                                <w:rPr>
                                  <w:ins w:id="434" w:author="Lenovo Legion" w:date="2023-10-16T06:43:00Z"/>
                                  <w:rFonts w:ascii="Cascadia Mono SemiLight" w:hAnsi="Cascadia Mono SemiLight" w:cs="Cascadia Mono SemiLight"/>
                                  <w:color w:val="595959" w:themeColor="text1" w:themeTint="A6"/>
                                  <w:sz w:val="24"/>
                                  <w:szCs w:val="24"/>
                                </w:rPr>
                                <w:pPrChange w:id="435" w:author="Lenovo Legion" w:date="2023-10-16T11:58:00Z">
                                  <w:pPr>
                                    <w:jc w:val="center"/>
                                  </w:pPr>
                                </w:pPrChange>
                              </w:pPr>
                              <w:ins w:id="436" w:author="Lenovo Legion" w:date="2023-10-16T06:41:00Z">
                                <w:r w:rsidRPr="006005A4">
                                  <w:rPr>
                                    <w:rFonts w:ascii="Cascadia Mono SemiLight" w:hAnsi="Cascadia Mono SemiLight" w:cs="Cascadia Mono SemiLight"/>
                                    <w:color w:val="595959" w:themeColor="text1" w:themeTint="A6"/>
                                    <w:sz w:val="24"/>
                                    <w:szCs w:val="24"/>
                                    <w:rtl/>
                                  </w:rPr>
                                  <w:t>فَعِنْـدَ حَـرْفِ الحَلْـقِ أَظْهِـرْ</w:t>
                                </w:r>
                              </w:ins>
                            </w:p>
                            <w:p w14:paraId="4FD40C4B" w14:textId="22344BD1" w:rsidR="004C77EC" w:rsidRDefault="004C77EC" w:rsidP="00552E1E">
                              <w:pPr>
                                <w:rPr>
                                  <w:ins w:id="437" w:author="Lenovo Legion" w:date="2023-10-16T06:47:00Z"/>
                                  <w:rFonts w:cstheme="minorHAnsi"/>
                                  <w:color w:val="595959" w:themeColor="text1" w:themeTint="A6"/>
                                  <w:sz w:val="24"/>
                                  <w:szCs w:val="24"/>
                                </w:rPr>
                                <w:pPrChange w:id="438" w:author="Lenovo Legion" w:date="2023-10-16T11:58:00Z">
                                  <w:pPr>
                                    <w:jc w:val="center"/>
                                  </w:pPr>
                                </w:pPrChange>
                              </w:pPr>
                              <w:ins w:id="439" w:author="Lenovo Legion" w:date="2023-10-16T06:43:00Z">
                                <w:r w:rsidRPr="004C77EC">
                                  <w:rPr>
                                    <w:rFonts w:cstheme="minorHAnsi"/>
                                    <w:color w:val="595959" w:themeColor="text1" w:themeTint="A6"/>
                                    <w:sz w:val="24"/>
                                    <w:szCs w:val="24"/>
                                    <w:rPrChange w:id="440" w:author="Lenovo Legion" w:date="2023-10-16T06:43:00Z">
                                      <w:rPr>
                                        <w:rFonts w:ascii="Cascadia Mono SemiLight" w:hAnsi="Cascadia Mono SemiLight" w:cs="Cascadia Mono SemiLight"/>
                                        <w:color w:val="595959" w:themeColor="text1" w:themeTint="A6"/>
                                        <w:sz w:val="24"/>
                                        <w:szCs w:val="24"/>
                                      </w:rPr>
                                    </w:rPrChange>
                                  </w:rPr>
                                  <w:t xml:space="preserve">Ketika </w:t>
                                </w:r>
                                <w:r w:rsidR="00A42463">
                                  <w:rPr>
                                    <w:rFonts w:cstheme="minorHAnsi"/>
                                    <w:color w:val="595959" w:themeColor="text1" w:themeTint="A6"/>
                                    <w:sz w:val="24"/>
                                    <w:szCs w:val="24"/>
                                  </w:rPr>
                                  <w:t xml:space="preserve">Nun atau tanwin bertemu salah satu huruf </w:t>
                                </w:r>
                              </w:ins>
                              <w:ins w:id="441" w:author="Lenovo Legion" w:date="2023-10-16T06:44:00Z">
                                <w:r w:rsidR="00A42463">
                                  <w:rPr>
                                    <w:rFonts w:cstheme="minorHAnsi"/>
                                    <w:color w:val="595959" w:themeColor="text1" w:themeTint="A6"/>
                                    <w:sz w:val="24"/>
                                    <w:szCs w:val="24"/>
                                  </w:rPr>
                                  <w:t xml:space="preserve">halqi (Tenggorokan) maka dibaca </w:t>
                                </w:r>
                              </w:ins>
                              <w:ins w:id="442" w:author="Lenovo Legion" w:date="2023-10-16T08:59:00Z">
                                <w:r w:rsidR="00205D9A">
                                  <w:rPr>
                                    <w:rFonts w:cstheme="minorHAnsi"/>
                                    <w:color w:val="595959" w:themeColor="text1" w:themeTint="A6"/>
                                    <w:sz w:val="24"/>
                                    <w:szCs w:val="24"/>
                                  </w:rPr>
                                  <w:t>JELAS.</w:t>
                                </w:r>
                              </w:ins>
                            </w:p>
                            <w:p w14:paraId="47EB411D" w14:textId="77777777" w:rsidR="004A132E" w:rsidRDefault="004A132E" w:rsidP="00B95666">
                              <w:pPr>
                                <w:jc w:val="center"/>
                                <w:rPr>
                                  <w:ins w:id="443" w:author="Lenovo Legion" w:date="2023-10-16T06:47:00Z"/>
                                  <w:rFonts w:cstheme="minorHAnsi"/>
                                  <w:color w:val="595959" w:themeColor="text1" w:themeTint="A6"/>
                                  <w:sz w:val="24"/>
                                  <w:szCs w:val="24"/>
                                </w:rPr>
                              </w:pPr>
                            </w:p>
                            <w:p w14:paraId="23D2838A" w14:textId="77777777" w:rsidR="004A132E" w:rsidRDefault="004A132E" w:rsidP="00B95666">
                              <w:pPr>
                                <w:jc w:val="center"/>
                                <w:rPr>
                                  <w:ins w:id="444" w:author="Lenovo Legion" w:date="2023-10-16T08:40:00Z"/>
                                  <w:rFonts w:cstheme="minorHAnsi"/>
                                  <w:color w:val="595959" w:themeColor="text1" w:themeTint="A6"/>
                                  <w:sz w:val="24"/>
                                  <w:szCs w:val="24"/>
                                </w:rPr>
                              </w:pPr>
                            </w:p>
                            <w:p w14:paraId="6DEE30E4" w14:textId="77777777" w:rsidR="00C1394F" w:rsidRDefault="00C1394F" w:rsidP="00B95666">
                              <w:pPr>
                                <w:jc w:val="center"/>
                                <w:rPr>
                                  <w:ins w:id="445" w:author="Lenovo Legion" w:date="2023-10-16T12:00:00Z"/>
                                  <w:rFonts w:cstheme="minorHAnsi"/>
                                  <w:color w:val="595959" w:themeColor="text1" w:themeTint="A6"/>
                                  <w:sz w:val="24"/>
                                  <w:szCs w:val="24"/>
                                </w:rPr>
                              </w:pPr>
                            </w:p>
                            <w:p w14:paraId="5E9D58FA" w14:textId="776DC846" w:rsidR="00552E1E" w:rsidRDefault="00552E1E" w:rsidP="00552E1E">
                              <w:pPr>
                                <w:jc w:val="right"/>
                                <w:rPr>
                                  <w:ins w:id="446" w:author="Lenovo Legion" w:date="2023-10-16T06:47:00Z"/>
                                  <w:rFonts w:cstheme="minorHAnsi"/>
                                  <w:color w:val="595959" w:themeColor="text1" w:themeTint="A6"/>
                                  <w:sz w:val="24"/>
                                  <w:szCs w:val="24"/>
                                </w:rPr>
                                <w:pPrChange w:id="447" w:author="Lenovo Legion" w:date="2023-10-16T12:00:00Z">
                                  <w:pPr>
                                    <w:jc w:val="center"/>
                                  </w:pPr>
                                </w:pPrChange>
                              </w:pPr>
                              <w:ins w:id="448" w:author="Lenovo Legion" w:date="2023-10-16T12:00:00Z">
                                <w:r>
                                  <w:rPr>
                                    <w:rFonts w:cstheme="minorHAnsi"/>
                                    <w:color w:val="595959" w:themeColor="text1" w:themeTint="A6"/>
                                    <w:sz w:val="24"/>
                                    <w:szCs w:val="24"/>
                                  </w:rPr>
                                  <w:t>Idghom artinya memasukkan</w:t>
                                </w:r>
                              </w:ins>
                              <w:ins w:id="449" w:author="Lenovo Legion" w:date="2023-10-16T12:01:00Z">
                                <w:r w:rsidR="00AD012C">
                                  <w:rPr>
                                    <w:rFonts w:cstheme="minorHAnsi"/>
                                    <w:color w:val="595959" w:themeColor="text1" w:themeTint="A6"/>
                                    <w:sz w:val="24"/>
                                    <w:szCs w:val="24"/>
                                  </w:rPr>
                                  <w:t>,</w:t>
                                </w:r>
                              </w:ins>
                              <w:ins w:id="450" w:author="Lenovo Legion" w:date="2023-10-16T12:00:00Z">
                                <w:r w:rsidR="00BD2C30">
                                  <w:rPr>
                                    <w:rFonts w:cstheme="minorHAnsi"/>
                                    <w:color w:val="595959" w:themeColor="text1" w:themeTint="A6"/>
                                    <w:sz w:val="24"/>
                                    <w:szCs w:val="24"/>
                                  </w:rPr>
                                  <w:t xml:space="preserve"> idgom dibagi menjadi dua ada yang dimasukan tanpa dengung</w:t>
                                </w:r>
                              </w:ins>
                              <w:ins w:id="451" w:author="Lenovo Legion" w:date="2023-10-16T12:01:00Z">
                                <w:r w:rsidR="00AD012C">
                                  <w:rPr>
                                    <w:rFonts w:cstheme="minorHAnsi"/>
                                    <w:color w:val="595959" w:themeColor="text1" w:themeTint="A6"/>
                                    <w:sz w:val="24"/>
                                    <w:szCs w:val="24"/>
                                  </w:rPr>
                                  <w:t>(</w:t>
                                </w:r>
                              </w:ins>
                              <w:ins w:id="452" w:author="Lenovo Legion" w:date="2023-10-16T12:09:00Z">
                                <w:r w:rsidR="00A8246F" w:rsidRPr="00A8246F">
                                  <w:rPr>
                                    <w:rFonts w:ascii="Dubai" w:hAnsi="Dubai" w:cs="Dubai" w:hint="cs"/>
                                    <w:color w:val="595959" w:themeColor="text1" w:themeTint="A6"/>
                                    <w:sz w:val="24"/>
                                    <w:szCs w:val="24"/>
                                    <w:rtl/>
                                    <w:rPrChange w:id="453" w:author="Lenovo Legion" w:date="2023-10-16T12:10:00Z">
                                      <w:rPr>
                                        <w:rFonts w:eastAsia="MS Mincho" w:hint="cs"/>
                                        <w:color w:val="595959" w:themeColor="text1" w:themeTint="A6"/>
                                        <w:sz w:val="24"/>
                                        <w:szCs w:val="24"/>
                                        <w:rtl/>
                                      </w:rPr>
                                    </w:rPrChange>
                                  </w:rPr>
                                  <w:t>بلا غنّة</w:t>
                                </w:r>
                              </w:ins>
                              <w:ins w:id="454" w:author="Lenovo Legion" w:date="2023-10-16T12:01:00Z">
                                <w:r w:rsidR="00AD012C">
                                  <w:rPr>
                                    <w:rFonts w:cstheme="minorHAnsi"/>
                                    <w:color w:val="595959" w:themeColor="text1" w:themeTint="A6"/>
                                    <w:sz w:val="24"/>
                                    <w:szCs w:val="24"/>
                                  </w:rPr>
                                  <w:t>)</w:t>
                                </w:r>
                              </w:ins>
                              <w:ins w:id="455" w:author="Lenovo Legion" w:date="2023-10-16T12:00:00Z">
                                <w:r w:rsidR="00BD2C30">
                                  <w:rPr>
                                    <w:rFonts w:cstheme="minorHAnsi"/>
                                    <w:color w:val="595959" w:themeColor="text1" w:themeTint="A6"/>
                                    <w:sz w:val="24"/>
                                    <w:szCs w:val="24"/>
                                  </w:rPr>
                                  <w:t xml:space="preserve"> ada yang di</w:t>
                                </w:r>
                              </w:ins>
                              <w:ins w:id="456" w:author="Lenovo Legion" w:date="2023-10-16T12:01:00Z">
                                <w:r w:rsidR="00BD2C30">
                                  <w:rPr>
                                    <w:rFonts w:cstheme="minorHAnsi"/>
                                    <w:color w:val="595959" w:themeColor="text1" w:themeTint="A6"/>
                                    <w:sz w:val="24"/>
                                    <w:szCs w:val="24"/>
                                  </w:rPr>
                                  <w:t>masukan dengan dengung</w:t>
                                </w:r>
                                <w:r w:rsidR="00AD012C">
                                  <w:rPr>
                                    <w:rFonts w:cstheme="minorHAnsi"/>
                                    <w:color w:val="595959" w:themeColor="text1" w:themeTint="A6"/>
                                    <w:sz w:val="24"/>
                                    <w:szCs w:val="24"/>
                                  </w:rPr>
                                  <w:t>(</w:t>
                                </w:r>
                              </w:ins>
                              <w:ins w:id="457" w:author="Lenovo Legion" w:date="2023-10-16T12:09:00Z">
                                <w:r w:rsidR="00A8246F" w:rsidRPr="00A8246F">
                                  <w:rPr>
                                    <w:rFonts w:ascii="Dubai" w:hAnsi="Dubai" w:cs="Dubai"/>
                                    <w:color w:val="595959" w:themeColor="text1" w:themeTint="A6"/>
                                    <w:sz w:val="24"/>
                                    <w:szCs w:val="24"/>
                                    <w:rtl/>
                                    <w:rPrChange w:id="458" w:author="Lenovo Legion" w:date="2023-10-16T12:09:00Z">
                                      <w:rPr>
                                        <w:rFonts w:cs="Times New Roman" w:hint="cs"/>
                                        <w:color w:val="595959" w:themeColor="text1" w:themeTint="A6"/>
                                        <w:sz w:val="24"/>
                                        <w:szCs w:val="24"/>
                                        <w:rtl/>
                                      </w:rPr>
                                    </w:rPrChange>
                                  </w:rPr>
                                  <w:t>بغنّة</w:t>
                                </w:r>
                              </w:ins>
                              <w:ins w:id="459" w:author="Lenovo Legion" w:date="2023-10-16T12:01:00Z">
                                <w:r w:rsidR="00AD012C">
                                  <w:rPr>
                                    <w:rFonts w:cstheme="minorHAnsi"/>
                                    <w:color w:val="595959" w:themeColor="text1" w:themeTint="A6"/>
                                    <w:sz w:val="24"/>
                                    <w:szCs w:val="24"/>
                                  </w:rPr>
                                  <w:t>)</w:t>
                                </w:r>
                              </w:ins>
                            </w:p>
                            <w:p w14:paraId="71CFD407" w14:textId="77777777" w:rsidR="00C1394F" w:rsidRDefault="00C1394F" w:rsidP="005048D1">
                              <w:pPr>
                                <w:jc w:val="center"/>
                                <w:rPr>
                                  <w:ins w:id="460" w:author="Lenovo Legion" w:date="2023-10-16T08:33:00Z"/>
                                  <w:rFonts w:cstheme="minorHAnsi"/>
                                </w:rPr>
                              </w:pPr>
                            </w:p>
                            <w:p w14:paraId="49CCD84F" w14:textId="77777777" w:rsidR="00BE4BF9" w:rsidRDefault="00BE4BF9" w:rsidP="00DD63F3">
                              <w:pPr>
                                <w:jc w:val="center"/>
                                <w:rPr>
                                  <w:ins w:id="461" w:author="Lenovo Legion" w:date="2023-10-16T08:53:00Z"/>
                                  <w:rFonts w:cstheme="minorHAnsi"/>
                                </w:rPr>
                              </w:pPr>
                            </w:p>
                            <w:p w14:paraId="3210BBAB" w14:textId="77777777" w:rsidR="00BE4BF9" w:rsidRDefault="00BE4BF9" w:rsidP="00DD63F3">
                              <w:pPr>
                                <w:jc w:val="center"/>
                                <w:rPr>
                                  <w:ins w:id="462" w:author="Lenovo Legion" w:date="2023-10-16T08:53:00Z"/>
                                  <w:rFonts w:cstheme="minorHAnsi"/>
                                </w:rPr>
                              </w:pPr>
                            </w:p>
                            <w:p w14:paraId="4252172D" w14:textId="77777777" w:rsidR="00BE4BF9" w:rsidRDefault="00BE4BF9" w:rsidP="00DD63F3">
                              <w:pPr>
                                <w:jc w:val="center"/>
                                <w:rPr>
                                  <w:ins w:id="463" w:author="Lenovo Legion" w:date="2023-10-16T08:53:00Z"/>
                                  <w:rFonts w:cstheme="minorHAnsi"/>
                                </w:rPr>
                              </w:pPr>
                            </w:p>
                            <w:p w14:paraId="677E53AD" w14:textId="77777777" w:rsidR="00BE4BF9" w:rsidRPr="004C77EC" w:rsidRDefault="00BE4BF9" w:rsidP="00DD63F3">
                              <w:pPr>
                                <w:jc w:val="center"/>
                                <w:rPr>
                                  <w:rFonts w:cstheme="minorHAnsi"/>
                                  <w:rPrChange w:id="464" w:author="Lenovo Legion" w:date="2023-10-16T06:43:00Z">
                                    <w:rPr/>
                                  </w:rPrChange>
                                </w:rPr>
                                <w:pPrChange w:id="465" w:author="Lenovo Legion" w:date="2023-10-16T08:33:00Z">
                                  <w:pPr/>
                                </w:pPrChang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28112" id="_x0000_s1466" type="#_x0000_t202" style="position:absolute;margin-left:10.35pt;margin-top:29.8pt;width:320.35pt;height:540.2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" filled="f" stroked="f">
                  <v:textbox>
                    <w:txbxContent>
                      <w:p w14:paraId="578C2AAB" w14:textId="6B291343" w:rsidR="00581DDD" w:rsidRDefault="00B95666" w:rsidP="00552E1E">
                        <w:pPr>
                          <w:jc w:val="right"/>
                          <w:rPr>
                            <w:ins w:id="466" w:author="Lenovo Legion" w:date="2023-10-16T06:39:00Z"/>
                            <w:rFonts w:ascii="Cascadia Mono SemiLight" w:hAnsi="Cascadia Mono SemiLight" w:cs="Cascadia Mono SemiLight"/>
                            <w:color w:val="595959" w:themeColor="text1" w:themeTint="A6"/>
                            <w:sz w:val="24"/>
                            <w:szCs w:val="24"/>
                          </w:rPr>
                          <w:pPrChange w:id="467" w:author="Lenovo Legion" w:date="2023-10-16T11:59:00Z">
                            <w:pPr>
                              <w:jc w:val="center"/>
                            </w:pPr>
                          </w:pPrChange>
                        </w:pPr>
                        <w:ins w:id="468" w:author="Lenovo Legion" w:date="2023-10-16T06:39:00Z">
                          <w:r w:rsidRPr="006005A4">
                            <w:rPr>
                              <w:rFonts w:ascii="Cascadia Mono SemiLight" w:hAnsi="Cascadia Mono SemiLight" w:cs="Cascadia Mono SemiLight"/>
                              <w:color w:val="595959" w:themeColor="text1" w:themeTint="A6"/>
                              <w:sz w:val="24"/>
                              <w:szCs w:val="24"/>
                              <w:rtl/>
                            </w:rPr>
                            <w:t>وَحُـكْـمُ تَنْـوِيْـنٍ وَنُـونٍ يُـلْـفَـى  إِظْـهَـارٌ ادْغَــامٌ وَقَـلْـبٌ إخْـفَــا</w:t>
                          </w:r>
                        </w:ins>
                      </w:p>
                      <w:p w14:paraId="3769876E" w14:textId="4B0E6D43" w:rsidR="00B95666" w:rsidRDefault="00B95666" w:rsidP="00552E1E">
                        <w:pPr>
                          <w:jc w:val="right"/>
                          <w:rPr>
                            <w:ins w:id="469" w:author="Lenovo Legion" w:date="2023-10-16T06:41:00Z"/>
                            <w:rFonts w:cstheme="minorHAnsi"/>
                            <w:color w:val="595959" w:themeColor="text1" w:themeTint="A6"/>
                            <w:sz w:val="24"/>
                            <w:szCs w:val="24"/>
                          </w:rPr>
                          <w:pPrChange w:id="470" w:author="Lenovo Legion" w:date="2023-10-16T11:59:00Z">
                            <w:pPr>
                              <w:jc w:val="center"/>
                            </w:pPr>
                          </w:pPrChange>
                        </w:pPr>
                        <w:ins w:id="471" w:author="Lenovo Legion" w:date="2023-10-16T06:39:00Z">
                          <w:r w:rsidRPr="00EB74EC">
                            <w:rPr>
                              <w:rFonts w:cstheme="minorHAnsi"/>
                              <w:color w:val="595959" w:themeColor="text1" w:themeTint="A6"/>
                              <w:sz w:val="24"/>
                              <w:szCs w:val="24"/>
                              <w:rPrChange w:id="472" w:author="Lenovo Legion" w:date="2023-10-16T06:39:00Z">
                                <w:rPr>
                                  <w:rFonts w:ascii="Cascadia Mono SemiLight" w:hAnsi="Cascadia Mono SemiLight" w:cs="Cascadia Mono SemiLight"/>
                                  <w:color w:val="595959" w:themeColor="text1" w:themeTint="A6"/>
                                  <w:sz w:val="24"/>
                                  <w:szCs w:val="24"/>
                                </w:rPr>
                              </w:rPrChange>
                            </w:rPr>
                            <w:t xml:space="preserve">Dan </w:t>
                          </w:r>
                          <w:r w:rsidR="00EB74EC">
                            <w:rPr>
                              <w:rFonts w:cstheme="minorHAnsi"/>
                              <w:color w:val="595959" w:themeColor="text1" w:themeTint="A6"/>
                              <w:sz w:val="24"/>
                              <w:szCs w:val="24"/>
                            </w:rPr>
                            <w:t>hukum tanwin dan nun m</w:t>
                          </w:r>
                        </w:ins>
                        <w:ins w:id="473" w:author="Lenovo Legion" w:date="2023-10-16T06:40:00Z">
                          <w:r w:rsidR="00EB74EC">
                            <w:rPr>
                              <w:rFonts w:cstheme="minorHAnsi"/>
                              <w:color w:val="595959" w:themeColor="text1" w:themeTint="A6"/>
                              <w:sz w:val="24"/>
                              <w:szCs w:val="24"/>
                            </w:rPr>
                            <w:t>enc</w:t>
                          </w:r>
                        </w:ins>
                        <w:ins w:id="474" w:author="Lenovo Legion" w:date="2023-10-16T06:39:00Z">
                          <w:r w:rsidR="00EB74EC">
                            <w:rPr>
                              <w:rFonts w:cstheme="minorHAnsi"/>
                              <w:color w:val="595959" w:themeColor="text1" w:themeTint="A6"/>
                              <w:sz w:val="24"/>
                              <w:szCs w:val="24"/>
                            </w:rPr>
                            <w:t>angkup</w:t>
                          </w:r>
                        </w:ins>
                        <w:ins w:id="475" w:author="Lenovo Legion" w:date="2023-10-16T06:40:00Z">
                          <w:r w:rsidR="004B751F">
                            <w:rPr>
                              <w:rFonts w:cstheme="minorHAnsi"/>
                              <w:color w:val="595959" w:themeColor="text1" w:themeTint="A6"/>
                              <w:sz w:val="24"/>
                              <w:szCs w:val="24"/>
                            </w:rPr>
                            <w:t xml:space="preserve"> Idzhar, Idghom, Iqlab, dan Ikhfa’</w:t>
                          </w:r>
                        </w:ins>
                      </w:p>
                      <w:p w14:paraId="79C4DD43" w14:textId="77777777" w:rsidR="005F5BF3" w:rsidRDefault="005F5BF3" w:rsidP="00B95666">
                        <w:pPr>
                          <w:jc w:val="center"/>
                          <w:rPr>
                            <w:ins w:id="476" w:author="Lenovo Legion" w:date="2023-10-16T06:47:00Z"/>
                            <w:rFonts w:cstheme="minorHAnsi"/>
                            <w:color w:val="595959" w:themeColor="text1" w:themeTint="A6"/>
                            <w:sz w:val="24"/>
                            <w:szCs w:val="24"/>
                          </w:rPr>
                        </w:pPr>
                      </w:p>
                      <w:p w14:paraId="6BA83FDF" w14:textId="77777777" w:rsidR="005F5BF3" w:rsidRDefault="005F5BF3" w:rsidP="00FE17BF">
                        <w:pPr>
                          <w:rPr>
                            <w:ins w:id="477" w:author="Lenovo Legion" w:date="2023-10-16T06:41:00Z"/>
                            <w:rFonts w:cstheme="minorHAnsi"/>
                            <w:color w:val="595959" w:themeColor="text1" w:themeTint="A6"/>
                            <w:sz w:val="24"/>
                            <w:szCs w:val="24"/>
                          </w:rPr>
                          <w:pPrChange w:id="478" w:author="Lenovo Legion" w:date="2023-10-16T12:04:00Z">
                            <w:pPr>
                              <w:jc w:val="center"/>
                            </w:pPr>
                          </w:pPrChange>
                        </w:pPr>
                      </w:p>
                      <w:p w14:paraId="4C964F65" w14:textId="451395CA" w:rsidR="004B751F" w:rsidRDefault="004B751F" w:rsidP="00552E1E">
                        <w:pPr>
                          <w:rPr>
                            <w:ins w:id="479" w:author="Lenovo Legion" w:date="2023-10-16T06:43:00Z"/>
                            <w:rFonts w:ascii="Cascadia Mono SemiLight" w:hAnsi="Cascadia Mono SemiLight" w:cs="Cascadia Mono SemiLight"/>
                            <w:color w:val="595959" w:themeColor="text1" w:themeTint="A6"/>
                            <w:sz w:val="24"/>
                            <w:szCs w:val="24"/>
                          </w:rPr>
                          <w:pPrChange w:id="480" w:author="Lenovo Legion" w:date="2023-10-16T11:58:00Z">
                            <w:pPr>
                              <w:jc w:val="center"/>
                            </w:pPr>
                          </w:pPrChange>
                        </w:pPr>
                        <w:ins w:id="481" w:author="Lenovo Legion" w:date="2023-10-16T06:41:00Z">
                          <w:r w:rsidRPr="006005A4">
                            <w:rPr>
                              <w:rFonts w:ascii="Cascadia Mono SemiLight" w:hAnsi="Cascadia Mono SemiLight" w:cs="Cascadia Mono SemiLight"/>
                              <w:color w:val="595959" w:themeColor="text1" w:themeTint="A6"/>
                              <w:sz w:val="24"/>
                              <w:szCs w:val="24"/>
                              <w:rtl/>
                            </w:rPr>
                            <w:t>فَعِنْـدَ حَـرْفِ الحَلْـقِ أَظْهِـرْ</w:t>
                          </w:r>
                        </w:ins>
                      </w:p>
                      <w:p w14:paraId="4FD40C4B" w14:textId="22344BD1" w:rsidR="004C77EC" w:rsidRDefault="004C77EC" w:rsidP="00552E1E">
                        <w:pPr>
                          <w:rPr>
                            <w:ins w:id="482" w:author="Lenovo Legion" w:date="2023-10-16T06:47:00Z"/>
                            <w:rFonts w:cstheme="minorHAnsi"/>
                            <w:color w:val="595959" w:themeColor="text1" w:themeTint="A6"/>
                            <w:sz w:val="24"/>
                            <w:szCs w:val="24"/>
                          </w:rPr>
                          <w:pPrChange w:id="483" w:author="Lenovo Legion" w:date="2023-10-16T11:58:00Z">
                            <w:pPr>
                              <w:jc w:val="center"/>
                            </w:pPr>
                          </w:pPrChange>
                        </w:pPr>
                        <w:ins w:id="484" w:author="Lenovo Legion" w:date="2023-10-16T06:43:00Z">
                          <w:r w:rsidRPr="004C77EC">
                            <w:rPr>
                              <w:rFonts w:cstheme="minorHAnsi"/>
                              <w:color w:val="595959" w:themeColor="text1" w:themeTint="A6"/>
                              <w:sz w:val="24"/>
                              <w:szCs w:val="24"/>
                              <w:rPrChange w:id="485" w:author="Lenovo Legion" w:date="2023-10-16T06:43:00Z">
                                <w:rPr>
                                  <w:rFonts w:ascii="Cascadia Mono SemiLight" w:hAnsi="Cascadia Mono SemiLight" w:cs="Cascadia Mono SemiLight"/>
                                  <w:color w:val="595959" w:themeColor="text1" w:themeTint="A6"/>
                                  <w:sz w:val="24"/>
                                  <w:szCs w:val="24"/>
                                </w:rPr>
                              </w:rPrChange>
                            </w:rPr>
                            <w:t xml:space="preserve">Ketika </w:t>
                          </w:r>
                          <w:r w:rsidR="00A42463">
                            <w:rPr>
                              <w:rFonts w:cstheme="minorHAnsi"/>
                              <w:color w:val="595959" w:themeColor="text1" w:themeTint="A6"/>
                              <w:sz w:val="24"/>
                              <w:szCs w:val="24"/>
                            </w:rPr>
                            <w:t xml:space="preserve">Nun atau tanwin bertemu salah satu huruf </w:t>
                          </w:r>
                        </w:ins>
                        <w:ins w:id="486" w:author="Lenovo Legion" w:date="2023-10-16T06:44:00Z">
                          <w:r w:rsidR="00A42463">
                            <w:rPr>
                              <w:rFonts w:cstheme="minorHAnsi"/>
                              <w:color w:val="595959" w:themeColor="text1" w:themeTint="A6"/>
                              <w:sz w:val="24"/>
                              <w:szCs w:val="24"/>
                            </w:rPr>
                            <w:t xml:space="preserve">halqi (Tenggorokan) maka dibaca </w:t>
                          </w:r>
                        </w:ins>
                        <w:ins w:id="487" w:author="Lenovo Legion" w:date="2023-10-16T08:59:00Z">
                          <w:r w:rsidR="00205D9A">
                            <w:rPr>
                              <w:rFonts w:cstheme="minorHAnsi"/>
                              <w:color w:val="595959" w:themeColor="text1" w:themeTint="A6"/>
                              <w:sz w:val="24"/>
                              <w:szCs w:val="24"/>
                            </w:rPr>
                            <w:t>JELAS.</w:t>
                          </w:r>
                        </w:ins>
                      </w:p>
                      <w:p w14:paraId="47EB411D" w14:textId="77777777" w:rsidR="004A132E" w:rsidRDefault="004A132E" w:rsidP="00B95666">
                        <w:pPr>
                          <w:jc w:val="center"/>
                          <w:rPr>
                            <w:ins w:id="488" w:author="Lenovo Legion" w:date="2023-10-16T06:47:00Z"/>
                            <w:rFonts w:cstheme="minorHAnsi"/>
                            <w:color w:val="595959" w:themeColor="text1" w:themeTint="A6"/>
                            <w:sz w:val="24"/>
                            <w:szCs w:val="24"/>
                          </w:rPr>
                        </w:pPr>
                      </w:p>
                      <w:p w14:paraId="23D2838A" w14:textId="77777777" w:rsidR="004A132E" w:rsidRDefault="004A132E" w:rsidP="00B95666">
                        <w:pPr>
                          <w:jc w:val="center"/>
                          <w:rPr>
                            <w:ins w:id="489" w:author="Lenovo Legion" w:date="2023-10-16T08:40:00Z"/>
                            <w:rFonts w:cstheme="minorHAnsi"/>
                            <w:color w:val="595959" w:themeColor="text1" w:themeTint="A6"/>
                            <w:sz w:val="24"/>
                            <w:szCs w:val="24"/>
                          </w:rPr>
                        </w:pPr>
                      </w:p>
                      <w:p w14:paraId="6DEE30E4" w14:textId="77777777" w:rsidR="00C1394F" w:rsidRDefault="00C1394F" w:rsidP="00B95666">
                        <w:pPr>
                          <w:jc w:val="center"/>
                          <w:rPr>
                            <w:ins w:id="490" w:author="Lenovo Legion" w:date="2023-10-16T12:00:00Z"/>
                            <w:rFonts w:cstheme="minorHAnsi"/>
                            <w:color w:val="595959" w:themeColor="text1" w:themeTint="A6"/>
                            <w:sz w:val="24"/>
                            <w:szCs w:val="24"/>
                          </w:rPr>
                        </w:pPr>
                      </w:p>
                      <w:p w14:paraId="5E9D58FA" w14:textId="776DC846" w:rsidR="00552E1E" w:rsidRDefault="00552E1E" w:rsidP="00552E1E">
                        <w:pPr>
                          <w:jc w:val="right"/>
                          <w:rPr>
                            <w:ins w:id="491" w:author="Lenovo Legion" w:date="2023-10-16T06:47:00Z"/>
                            <w:rFonts w:cstheme="minorHAnsi"/>
                            <w:color w:val="595959" w:themeColor="text1" w:themeTint="A6"/>
                            <w:sz w:val="24"/>
                            <w:szCs w:val="24"/>
                          </w:rPr>
                          <w:pPrChange w:id="492" w:author="Lenovo Legion" w:date="2023-10-16T12:00:00Z">
                            <w:pPr>
                              <w:jc w:val="center"/>
                            </w:pPr>
                          </w:pPrChange>
                        </w:pPr>
                        <w:ins w:id="493" w:author="Lenovo Legion" w:date="2023-10-16T12:00:00Z">
                          <w:r>
                            <w:rPr>
                              <w:rFonts w:cstheme="minorHAnsi"/>
                              <w:color w:val="595959" w:themeColor="text1" w:themeTint="A6"/>
                              <w:sz w:val="24"/>
                              <w:szCs w:val="24"/>
                            </w:rPr>
                            <w:t>Idghom artinya memasukkan</w:t>
                          </w:r>
                        </w:ins>
                        <w:ins w:id="494" w:author="Lenovo Legion" w:date="2023-10-16T12:01:00Z">
                          <w:r w:rsidR="00AD012C">
                            <w:rPr>
                              <w:rFonts w:cstheme="minorHAnsi"/>
                              <w:color w:val="595959" w:themeColor="text1" w:themeTint="A6"/>
                              <w:sz w:val="24"/>
                              <w:szCs w:val="24"/>
                            </w:rPr>
                            <w:t>,</w:t>
                          </w:r>
                        </w:ins>
                        <w:ins w:id="495" w:author="Lenovo Legion" w:date="2023-10-16T12:00:00Z">
                          <w:r w:rsidR="00BD2C30">
                            <w:rPr>
                              <w:rFonts w:cstheme="minorHAnsi"/>
                              <w:color w:val="595959" w:themeColor="text1" w:themeTint="A6"/>
                              <w:sz w:val="24"/>
                              <w:szCs w:val="24"/>
                            </w:rPr>
                            <w:t xml:space="preserve"> idgom dibagi menjadi dua ada yang dimasukan tanpa dengung</w:t>
                          </w:r>
                        </w:ins>
                        <w:ins w:id="496" w:author="Lenovo Legion" w:date="2023-10-16T12:01:00Z">
                          <w:r w:rsidR="00AD012C">
                            <w:rPr>
                              <w:rFonts w:cstheme="minorHAnsi"/>
                              <w:color w:val="595959" w:themeColor="text1" w:themeTint="A6"/>
                              <w:sz w:val="24"/>
                              <w:szCs w:val="24"/>
                            </w:rPr>
                            <w:t>(</w:t>
                          </w:r>
                        </w:ins>
                        <w:ins w:id="497" w:author="Lenovo Legion" w:date="2023-10-16T12:09:00Z">
                          <w:r w:rsidR="00A8246F" w:rsidRPr="00A8246F">
                            <w:rPr>
                              <w:rFonts w:ascii="Dubai" w:hAnsi="Dubai" w:cs="Dubai" w:hint="cs"/>
                              <w:color w:val="595959" w:themeColor="text1" w:themeTint="A6"/>
                              <w:sz w:val="24"/>
                              <w:szCs w:val="24"/>
                              <w:rtl/>
                              <w:rPrChange w:id="498" w:author="Lenovo Legion" w:date="2023-10-16T12:10:00Z">
                                <w:rPr>
                                  <w:rFonts w:eastAsia="MS Mincho" w:hint="cs"/>
                                  <w:color w:val="595959" w:themeColor="text1" w:themeTint="A6"/>
                                  <w:sz w:val="24"/>
                                  <w:szCs w:val="24"/>
                                  <w:rtl/>
                                </w:rPr>
                              </w:rPrChange>
                            </w:rPr>
                            <w:t>بلا غنّة</w:t>
                          </w:r>
                        </w:ins>
                        <w:ins w:id="499" w:author="Lenovo Legion" w:date="2023-10-16T12:01:00Z">
                          <w:r w:rsidR="00AD012C">
                            <w:rPr>
                              <w:rFonts w:cstheme="minorHAnsi"/>
                              <w:color w:val="595959" w:themeColor="text1" w:themeTint="A6"/>
                              <w:sz w:val="24"/>
                              <w:szCs w:val="24"/>
                            </w:rPr>
                            <w:t>)</w:t>
                          </w:r>
                        </w:ins>
                        <w:ins w:id="500" w:author="Lenovo Legion" w:date="2023-10-16T12:00:00Z">
                          <w:r w:rsidR="00BD2C30">
                            <w:rPr>
                              <w:rFonts w:cstheme="minorHAnsi"/>
                              <w:color w:val="595959" w:themeColor="text1" w:themeTint="A6"/>
                              <w:sz w:val="24"/>
                              <w:szCs w:val="24"/>
                            </w:rPr>
                            <w:t xml:space="preserve"> ada yang di</w:t>
                          </w:r>
                        </w:ins>
                        <w:ins w:id="501" w:author="Lenovo Legion" w:date="2023-10-16T12:01:00Z">
                          <w:r w:rsidR="00BD2C30">
                            <w:rPr>
                              <w:rFonts w:cstheme="minorHAnsi"/>
                              <w:color w:val="595959" w:themeColor="text1" w:themeTint="A6"/>
                              <w:sz w:val="24"/>
                              <w:szCs w:val="24"/>
                            </w:rPr>
                            <w:t>masukan dengan dengung</w:t>
                          </w:r>
                          <w:r w:rsidR="00AD012C">
                            <w:rPr>
                              <w:rFonts w:cstheme="minorHAnsi"/>
                              <w:color w:val="595959" w:themeColor="text1" w:themeTint="A6"/>
                              <w:sz w:val="24"/>
                              <w:szCs w:val="24"/>
                            </w:rPr>
                            <w:t>(</w:t>
                          </w:r>
                        </w:ins>
                        <w:ins w:id="502" w:author="Lenovo Legion" w:date="2023-10-16T12:09:00Z">
                          <w:r w:rsidR="00A8246F" w:rsidRPr="00A8246F">
                            <w:rPr>
                              <w:rFonts w:ascii="Dubai" w:hAnsi="Dubai" w:cs="Dubai"/>
                              <w:color w:val="595959" w:themeColor="text1" w:themeTint="A6"/>
                              <w:sz w:val="24"/>
                              <w:szCs w:val="24"/>
                              <w:rtl/>
                              <w:rPrChange w:id="503" w:author="Lenovo Legion" w:date="2023-10-16T12:09:00Z">
                                <w:rPr>
                                  <w:rFonts w:cs="Times New Roman" w:hint="cs"/>
                                  <w:color w:val="595959" w:themeColor="text1" w:themeTint="A6"/>
                                  <w:sz w:val="24"/>
                                  <w:szCs w:val="24"/>
                                  <w:rtl/>
                                </w:rPr>
                              </w:rPrChange>
                            </w:rPr>
                            <w:t>بغنّة</w:t>
                          </w:r>
                        </w:ins>
                        <w:ins w:id="504" w:author="Lenovo Legion" w:date="2023-10-16T12:01:00Z">
                          <w:r w:rsidR="00AD012C">
                            <w:rPr>
                              <w:rFonts w:cstheme="minorHAnsi"/>
                              <w:color w:val="595959" w:themeColor="text1" w:themeTint="A6"/>
                              <w:sz w:val="24"/>
                              <w:szCs w:val="24"/>
                            </w:rPr>
                            <w:t>)</w:t>
                          </w:r>
                        </w:ins>
                      </w:p>
                      <w:p w14:paraId="71CFD407" w14:textId="77777777" w:rsidR="00C1394F" w:rsidRDefault="00C1394F" w:rsidP="005048D1">
                        <w:pPr>
                          <w:jc w:val="center"/>
                          <w:rPr>
                            <w:ins w:id="505" w:author="Lenovo Legion" w:date="2023-10-16T08:33:00Z"/>
                            <w:rFonts w:cstheme="minorHAnsi"/>
                          </w:rPr>
                        </w:pPr>
                      </w:p>
                      <w:p w14:paraId="49CCD84F" w14:textId="77777777" w:rsidR="00BE4BF9" w:rsidRDefault="00BE4BF9" w:rsidP="00DD63F3">
                        <w:pPr>
                          <w:jc w:val="center"/>
                          <w:rPr>
                            <w:ins w:id="506" w:author="Lenovo Legion" w:date="2023-10-16T08:53:00Z"/>
                            <w:rFonts w:cstheme="minorHAnsi"/>
                          </w:rPr>
                        </w:pPr>
                      </w:p>
                      <w:p w14:paraId="3210BBAB" w14:textId="77777777" w:rsidR="00BE4BF9" w:rsidRDefault="00BE4BF9" w:rsidP="00DD63F3">
                        <w:pPr>
                          <w:jc w:val="center"/>
                          <w:rPr>
                            <w:ins w:id="507" w:author="Lenovo Legion" w:date="2023-10-16T08:53:00Z"/>
                            <w:rFonts w:cstheme="minorHAnsi"/>
                          </w:rPr>
                        </w:pPr>
                      </w:p>
                      <w:p w14:paraId="4252172D" w14:textId="77777777" w:rsidR="00BE4BF9" w:rsidRDefault="00BE4BF9" w:rsidP="00DD63F3">
                        <w:pPr>
                          <w:jc w:val="center"/>
                          <w:rPr>
                            <w:ins w:id="508" w:author="Lenovo Legion" w:date="2023-10-16T08:53:00Z"/>
                            <w:rFonts w:cstheme="minorHAnsi"/>
                          </w:rPr>
                        </w:pPr>
                      </w:p>
                      <w:p w14:paraId="677E53AD" w14:textId="77777777" w:rsidR="00BE4BF9" w:rsidRPr="004C77EC" w:rsidRDefault="00BE4BF9" w:rsidP="00DD63F3">
                        <w:pPr>
                          <w:jc w:val="center"/>
                          <w:rPr>
                            <w:rFonts w:cstheme="minorHAnsi"/>
                            <w:rPrChange w:id="509" w:author="Lenovo Legion" w:date="2023-10-16T06:43:00Z">
                              <w:rPr/>
                            </w:rPrChange>
                          </w:rPr>
                          <w:pPrChange w:id="510" w:author="Lenovo Legion" w:date="2023-10-16T08:33:00Z">
                            <w:pPr/>
                          </w:pPrChange>
                        </w:pPr>
                      </w:p>
                    </w:txbxContent>
                  </v:textbox>
                </v:shape>
              </w:pict>
            </mc:Fallback>
          </mc:AlternateContent>
        </w:r>
      </w:ins>
      <w:r w:rsidR="009D36D2">
        <w:rPr>
          <w:rFonts w:asciiTheme="majorHAnsi" w:eastAsiaTheme="majorEastAsia" w:hAnsiTheme="majorHAnsi" w:cstheme="majorBidi"/>
          <w:color w:val="C68D08" w:themeColor="accent1" w:themeShade="BF"/>
          <w:sz w:val="36"/>
          <w:szCs w:val="36"/>
          <w:lang w:val="id-ID"/>
        </w:rPr>
        <w:br w:type="page"/>
      </w:r>
      <w:ins w:id="511" w:author="Lenovo Legion" w:date="2023-10-16T12:14:00Z">
        <w:r w:rsidR="00783198">
          <mc:AlternateContent>
            <mc:Choice Requires="wps">
              <w:drawing>
                <wp:anchor distT="0" distB="0" distL="114300" distR="114300" simplePos="0" relativeHeight="251746816" behindDoc="0" locked="0" layoutInCell="1" allowOverlap="1" wp14:anchorId="18DBEE21" wp14:editId="2CB11FBB">
                  <wp:simplePos x="0" y="0"/>
                  <wp:positionH relativeFrom="column">
                    <wp:posOffset>1771015</wp:posOffset>
                  </wp:positionH>
                  <wp:positionV relativeFrom="paragraph">
                    <wp:posOffset>74082</wp:posOffset>
                  </wp:positionV>
                  <wp:extent cx="2487572" cy="478271"/>
                  <wp:effectExtent l="0" t="0" r="0" b="0"/>
                  <wp:wrapNone/>
                  <wp:docPr id="798316435" name="Kotak Teks 1"/>
                  <wp:cNvGraphicFramePr/>
                  <a:graphic xmlns:a="http://schemas.openxmlformats.org/drawingml/2006/main">
                    <a:graphicData uri="http://schemas.microsoft.com/office/word/2010/wordprocessingShape">
                      <wps:wsp>
                        <wps:cNvSpPr txBox="1"/>
                        <wps:spPr>
                          <a:xfrm>
                            <a:off x="0" y="0"/>
                            <a:ext cx="2487572" cy="47827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B202B8" w14:textId="1D077962" w:rsidR="00783198" w:rsidRPr="00052C7F" w:rsidRDefault="00783198" w:rsidP="00783198">
                              <w:pPr>
                                <w:jc w:val="right"/>
                                <w:rPr>
                                  <w:rFonts w:eastAsia="MS Mincho" w:cstheme="minorHAnsi"/>
                                  <w:color w:val="C68D08" w:themeColor="accent1" w:themeShade="BF"/>
                                  <w:sz w:val="44"/>
                                  <w:szCs w:val="44"/>
                                  <w:rPrChange w:id="512" w:author="Lenovo Legion" w:date="2023-10-16T12:16:00Z">
                                    <w:rPr>
                                      <w:rFonts w:ascii="Cascadia Mono SemiLight" w:eastAsia="MS Mincho" w:hAnsi="Cascadia Mono SemiLight" w:cs="Cascadia Mono SemiLight"/>
                                      <w:color w:val="C68D08" w:themeColor="accent1" w:themeShade="BF"/>
                                      <w:sz w:val="48"/>
                                      <w:szCs w:val="48"/>
                                    </w:rPr>
                                  </w:rPrChange>
                                </w:rPr>
                              </w:pPr>
                              <w:del w:id="513" w:author="Lenovo Legion" w:date="2023-10-16T06:41:00Z">
                                <w:r w:rsidRPr="00052C7F" w:rsidDel="004B751F">
                                  <w:rPr>
                                    <w:rFonts w:cstheme="minorHAnsi"/>
                                    <w:color w:val="C68D08" w:themeColor="accent1" w:themeShade="BF"/>
                                    <w:sz w:val="44"/>
                                    <w:szCs w:val="44"/>
                                    <w:rPrChange w:id="514" w:author="Lenovo Legion" w:date="2023-10-16T12:16:00Z">
                                      <w:rPr>
                                        <w:rFonts w:ascii="Cascadia Mono SemiLight" w:hAnsi="Cascadia Mono SemiLight" w:cs="Cascadia Mono SemiLight"/>
                                        <w:color w:val="C68D08" w:themeColor="accent1" w:themeShade="BF"/>
                                        <w:sz w:val="48"/>
                                        <w:szCs w:val="48"/>
                                      </w:rPr>
                                    </w:rPrChange>
                                  </w:rPr>
                                  <w:delText>AL HALQI</w:delText>
                                </w:r>
                              </w:del>
                              <w:ins w:id="515" w:author="Lenovo Legion" w:date="2023-10-16T12:14:00Z">
                                <w:r w:rsidR="00C279D2" w:rsidRPr="00052C7F">
                                  <w:rPr>
                                    <w:rFonts w:cstheme="minorHAnsi"/>
                                    <w:color w:val="C68D08" w:themeColor="accent1" w:themeShade="BF"/>
                                    <w:sz w:val="44"/>
                                    <w:szCs w:val="44"/>
                                    <w:rPrChange w:id="516" w:author="Lenovo Legion" w:date="2023-10-16T12:16:00Z">
                                      <w:rPr>
                                        <w:rFonts w:cstheme="minorHAnsi"/>
                                        <w:color w:val="C68D08" w:themeColor="accent1" w:themeShade="BF"/>
                                        <w:sz w:val="48"/>
                                        <w:szCs w:val="48"/>
                                      </w:rPr>
                                    </w:rPrChange>
                                  </w:rPr>
                                  <w:t>BILAGHUNNAH</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DBEE21" id="_x0000_s1467" type="#_x0000_t202" style="position:absolute;margin-left:139.45pt;margin-top:5.85pt;width:195.85pt;height:37.65pt;z-index:25174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" filled="f" stroked="f">
                  <v:textbox>
                    <w:txbxContent>
                      <w:p w14:paraId="6FB202B8" w14:textId="1D077962" w:rsidR="00783198" w:rsidRPr="00052C7F" w:rsidRDefault="00783198" w:rsidP="00783198">
                        <w:pPr>
                          <w:jc w:val="right"/>
                          <w:rPr>
                            <w:rFonts w:eastAsia="MS Mincho" w:cstheme="minorHAnsi"/>
                            <w:color w:val="C68D08" w:themeColor="accent1" w:themeShade="BF"/>
                            <w:sz w:val="44"/>
                            <w:szCs w:val="44"/>
                            <w:rPrChange w:id="517" w:author="Lenovo Legion" w:date="2023-10-16T12:16:00Z">
                              <w:rPr>
                                <w:rFonts w:ascii="Cascadia Mono SemiLight" w:eastAsia="MS Mincho" w:hAnsi="Cascadia Mono SemiLight" w:cs="Cascadia Mono SemiLight"/>
                                <w:color w:val="C68D08" w:themeColor="accent1" w:themeShade="BF"/>
                                <w:sz w:val="48"/>
                                <w:szCs w:val="48"/>
                              </w:rPr>
                            </w:rPrChange>
                          </w:rPr>
                        </w:pPr>
                        <w:del w:id="518" w:author="Lenovo Legion" w:date="2023-10-16T06:41:00Z">
                          <w:r w:rsidRPr="00052C7F" w:rsidDel="004B751F">
                            <w:rPr>
                              <w:rFonts w:cstheme="minorHAnsi"/>
                              <w:color w:val="C68D08" w:themeColor="accent1" w:themeShade="BF"/>
                              <w:sz w:val="44"/>
                              <w:szCs w:val="44"/>
                              <w:rPrChange w:id="519" w:author="Lenovo Legion" w:date="2023-10-16T12:16:00Z">
                                <w:rPr>
                                  <w:rFonts w:ascii="Cascadia Mono SemiLight" w:hAnsi="Cascadia Mono SemiLight" w:cs="Cascadia Mono SemiLight"/>
                                  <w:color w:val="C68D08" w:themeColor="accent1" w:themeShade="BF"/>
                                  <w:sz w:val="48"/>
                                  <w:szCs w:val="48"/>
                                </w:rPr>
                              </w:rPrChange>
                            </w:rPr>
                            <w:delText>AL HALQI</w:delText>
                          </w:r>
                        </w:del>
                        <w:ins w:id="520" w:author="Lenovo Legion" w:date="2023-10-16T12:14:00Z">
                          <w:r w:rsidR="00C279D2" w:rsidRPr="00052C7F">
                            <w:rPr>
                              <w:rFonts w:cstheme="minorHAnsi"/>
                              <w:color w:val="C68D08" w:themeColor="accent1" w:themeShade="BF"/>
                              <w:sz w:val="44"/>
                              <w:szCs w:val="44"/>
                              <w:rPrChange w:id="521" w:author="Lenovo Legion" w:date="2023-10-16T12:16:00Z">
                                <w:rPr>
                                  <w:rFonts w:cstheme="minorHAnsi"/>
                                  <w:color w:val="C68D08" w:themeColor="accent1" w:themeShade="BF"/>
                                  <w:sz w:val="48"/>
                                  <w:szCs w:val="48"/>
                                </w:rPr>
                              </w:rPrChange>
                            </w:rPr>
                            <w:t>BILAGHUNNAH</w:t>
                          </w:r>
                        </w:ins>
                      </w:p>
                    </w:txbxContent>
                  </v:textbox>
                </v:shape>
              </w:pict>
            </mc:Fallback>
          </mc:AlternateContent>
        </w:r>
      </w:ins>
    </w:p>
    <w:p w14:paraId="05E38E1C" w14:textId="0B4AF80F" w:rsidR="000253AF" w:rsidRDefault="00DF2180" w:rsidP="00BE4BF9">
      <w:pPr>
        <w:rPr>
          <w:rFonts w:asciiTheme="majorHAnsi" w:eastAsiaTheme="majorEastAsia" w:hAnsiTheme="majorHAnsi" w:cstheme="majorBidi"/>
          <w:color w:val="C68D08" w:themeColor="accent1" w:themeShade="BF"/>
          <w:sz w:val="36"/>
          <w:szCs w:val="36"/>
          <w:lang w:val="id-ID"/>
        </w:rPr>
      </w:pPr>
      <w:ins w:id="522" w:author="Lenovo Legion" w:date="2023-10-16T08:41:00Z">
        <w:r>
          <w:rPr>
            <w:sz w:val="48"/>
            <w:szCs w:val="48"/>
          </w:rPr>
          <w:lastRenderedPageBreak/>
          <mc:AlternateContent>
            <mc:Choice Requires="wps">
              <w:drawing>
                <wp:anchor distT="0" distB="0" distL="114300" distR="114300" simplePos="0" relativeHeight="251680256" behindDoc="0" locked="0" layoutInCell="1" allowOverlap="1" wp14:anchorId="3445C9CD" wp14:editId="4B40B5F5">
                  <wp:simplePos x="0" y="0"/>
                  <wp:positionH relativeFrom="margin">
                    <wp:posOffset>0</wp:posOffset>
                  </wp:positionH>
                  <wp:positionV relativeFrom="paragraph">
                    <wp:posOffset>0</wp:posOffset>
                  </wp:positionV>
                  <wp:extent cx="4411980" cy="6629400"/>
                  <wp:effectExtent l="0" t="0" r="7620" b="0"/>
                  <wp:wrapNone/>
                  <wp:docPr id="150891834" name="Persegi Panjang 150891834"/>
                  <wp:cNvGraphicFramePr/>
                  <a:graphic xmlns:a="http://schemas.openxmlformats.org/drawingml/2006/main">
                    <a:graphicData uri="http://schemas.microsoft.com/office/word/2010/wordprocessingShape">
                      <wps:wsp>
                        <wps:cNvSpPr/>
                        <wps:spPr>
                          <a:xfrm>
                            <a:off x="0" y="0"/>
                            <a:ext cx="4411980" cy="6629400"/>
                          </a:xfrm>
                          <a:prstGeom prst="rect">
                            <a:avLst/>
                          </a:prstGeom>
                          <a:solidFill>
                            <a:schemeClr val="accent4"/>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25483C" id="Persegi Panjang 150891834" o:spid="_x0000_s1026" style="position:absolute;margin-left:0;margin-top:0;width:347.4pt;height:522pt;z-index:25168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" fillcolor="#fdeabc [3207]" stroked="f" strokeweight="1pt">
                  <w10:wrap anchorx="margin"/>
                </v:rect>
              </w:pict>
            </mc:Fallback>
          </mc:AlternateContent>
        </w:r>
      </w:ins>
    </w:p>
    <w:p w14:paraId="239C649E" w14:textId="4EC75FCD" w:rsidR="00366BD7" w:rsidRDefault="00F64404">
      <w:pPr>
        <w:rPr>
          <w:rFonts w:asciiTheme="majorHAnsi" w:eastAsiaTheme="majorEastAsia" w:hAnsiTheme="majorHAnsi" w:cstheme="majorBidi"/>
          <w:color w:val="C68D08" w:themeColor="accent1" w:themeShade="BF"/>
          <w:sz w:val="36"/>
          <w:szCs w:val="36"/>
        </w:rPr>
      </w:pPr>
      <w:ins w:id="523" w:author="Lenovo Legion" w:date="2023-10-16T08:54:00Z">
        <w:r>
          <w:rPr>
            <w:rFonts w:asciiTheme="majorHAnsi" w:eastAsiaTheme="majorEastAsia" w:hAnsiTheme="majorHAnsi" w:cstheme="majorBidi"/>
            <w:color w:val="C68D08" w:themeColor="accent1" w:themeShade="BF"/>
            <w:sz w:val="48"/>
            <w:szCs w:val="48"/>
          </w:rPr>
          <mc:AlternateContent>
            <mc:Choice Requires="wpg">
              <w:drawing>
                <wp:anchor distT="0" distB="0" distL="114300" distR="114300" simplePos="0" relativeHeight="251713024" behindDoc="0" locked="0" layoutInCell="1" allowOverlap="1" wp14:anchorId="7C6ECF15" wp14:editId="3C00D408">
                  <wp:simplePos x="0" y="0"/>
                  <wp:positionH relativeFrom="margin">
                    <wp:posOffset>119670</wp:posOffset>
                  </wp:positionH>
                  <wp:positionV relativeFrom="paragraph">
                    <wp:posOffset>2329700</wp:posOffset>
                  </wp:positionV>
                  <wp:extent cx="1355938" cy="791198"/>
                  <wp:effectExtent l="0" t="0" r="0" b="9525"/>
                  <wp:wrapNone/>
                  <wp:docPr id="604238843" name="Grup 604238843"/>
                  <wp:cNvGraphicFramePr/>
                  <a:graphic xmlns:a="http://schemas.openxmlformats.org/drawingml/2006/main">
                    <a:graphicData uri="http://schemas.microsoft.com/office/word/2010/wordprocessingGroup">
                      <wpg:wgp>
                        <wpg:cNvGrpSpPr/>
                        <wpg:grpSpPr>
                          <a:xfrm>
                            <a:off x="0" y="0"/>
                            <a:ext cx="1355938" cy="791198"/>
                            <a:chOff x="273253" y="35542"/>
                            <a:chExt cx="1301504" cy="678506"/>
                          </a:xfrm>
                        </wpg:grpSpPr>
                        <wps:wsp>
                          <wps:cNvPr id="591323528" name="Kotak Teks 1"/>
                          <wps:cNvSpPr txBox="1"/>
                          <wps:spPr>
                            <a:xfrm>
                              <a:off x="273253" y="35542"/>
                              <a:ext cx="1216224" cy="4097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06DF57" w14:textId="12AEA0DB" w:rsidR="00BE4BF9" w:rsidRPr="00412784" w:rsidRDefault="00BE4BF9" w:rsidP="00BE4BF9">
                                <w:pPr>
                                  <w:rPr>
                                    <w:rFonts w:eastAsia="MS Mincho" w:cstheme="minorHAnsi"/>
                                    <w:color w:val="C68D08" w:themeColor="accent1" w:themeShade="BF"/>
                                    <w:sz w:val="48"/>
                                    <w:szCs w:val="48"/>
                                    <w:rPrChange w:id="524" w:author="Lenovo Legion" w:date="2023-10-16T06:41:00Z">
                                      <w:rPr>
                                        <w:rFonts w:ascii="Cascadia Mono SemiLight" w:eastAsia="MS Mincho" w:hAnsi="Cascadia Mono SemiLight" w:cs="Cascadia Mono SemiLight"/>
                                        <w:color w:val="C68D08" w:themeColor="accent1" w:themeShade="BF"/>
                                        <w:sz w:val="48"/>
                                        <w:szCs w:val="48"/>
                                      </w:rPr>
                                    </w:rPrChange>
                                  </w:rPr>
                                  <w:pPrChange w:id="525" w:author="Lenovo Legion" w:date="2023-10-16T08:55:00Z">
                                    <w:pPr>
                                      <w:jc w:val="right"/>
                                    </w:pPr>
                                  </w:pPrChange>
                                </w:pPr>
                                <w:del w:id="526" w:author="Lenovo Legion" w:date="2023-10-16T06:41:00Z">
                                  <w:r w:rsidRPr="00412784" w:rsidDel="004B751F">
                                    <w:rPr>
                                      <w:rFonts w:cstheme="minorHAnsi"/>
                                      <w:color w:val="C68D08" w:themeColor="accent1" w:themeShade="BF"/>
                                      <w:sz w:val="48"/>
                                      <w:szCs w:val="48"/>
                                      <w:rPrChange w:id="527" w:author="Lenovo Legion" w:date="2023-10-16T06:41:00Z">
                                        <w:rPr>
                                          <w:rFonts w:ascii="Cascadia Mono SemiLight" w:hAnsi="Cascadia Mono SemiLight" w:cs="Cascadia Mono SemiLight"/>
                                          <w:color w:val="C68D08" w:themeColor="accent1" w:themeShade="BF"/>
                                          <w:sz w:val="48"/>
                                          <w:szCs w:val="48"/>
                                        </w:rPr>
                                      </w:rPrChange>
                                    </w:rPr>
                                    <w:delText>AL HALQI</w:delText>
                                  </w:r>
                                </w:del>
                                <w:ins w:id="528" w:author="Lenovo Legion" w:date="2023-10-16T08:54:00Z">
                                  <w:r>
                                    <w:rPr>
                                      <w:rFonts w:cstheme="minorHAnsi"/>
                                      <w:color w:val="C68D08" w:themeColor="accent1" w:themeShade="BF"/>
                                      <w:sz w:val="48"/>
                                      <w:szCs w:val="48"/>
                                    </w:rPr>
                                    <w:t>IQLAB</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6393631" name="Kotak Teks 1"/>
                          <wps:cNvSpPr txBox="1"/>
                          <wps:spPr>
                            <a:xfrm>
                              <a:off x="280022" y="319600"/>
                              <a:ext cx="1294735" cy="39444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6CF07C" w14:textId="2E7F4734" w:rsidR="00BE4BF9" w:rsidRPr="00F64404" w:rsidRDefault="00BF3A30" w:rsidP="00BF3A30">
                                <w:pPr>
                                  <w:ind w:right="936"/>
                                  <w:rPr>
                                    <w:rFonts w:ascii="Dubai" w:eastAsia="MS Mincho" w:hAnsi="Dubai" w:cs="Dubai"/>
                                    <w:color w:val="743C08" w:themeColor="accent3"/>
                                    <w:sz w:val="36"/>
                                    <w:szCs w:val="36"/>
                                    <w:rPrChange w:id="529" w:author="Lenovo Legion" w:date="2023-10-16T12:25:00Z">
                                      <w:rPr>
                                        <w:rFonts w:ascii="Cascadia Mono SemiLight" w:eastAsia="MS Mincho" w:hAnsi="Cascadia Mono SemiLight" w:cs="Cascadia Mono SemiLight"/>
                                        <w:color w:val="C68D08" w:themeColor="accent1" w:themeShade="BF"/>
                                        <w:sz w:val="32"/>
                                        <w:szCs w:val="32"/>
                                      </w:rPr>
                                    </w:rPrChange>
                                  </w:rPr>
                                  <w:pPrChange w:id="530" w:author="Lenovo Legion" w:date="2023-10-16T12:16:00Z">
                                    <w:pPr>
                                      <w:jc w:val="right"/>
                                    </w:pPr>
                                  </w:pPrChange>
                                </w:pPr>
                                <w:ins w:id="531" w:author="Lenovo Legion" w:date="2023-10-16T12:16:00Z">
                                  <w:r w:rsidRPr="00F64404">
                                    <w:rPr>
                                      <w:rFonts w:ascii="Dubai" w:hAnsi="Dubai" w:cs="Dubai"/>
                                      <w:color w:val="743C08" w:themeColor="accent3"/>
                                      <w:sz w:val="36"/>
                                      <w:szCs w:val="36"/>
                                      <w:rtl/>
                                      <w:rPrChange w:id="532" w:author="Lenovo Legion" w:date="2023-10-16T12:25:00Z">
                                        <w:rPr>
                                          <w:rFonts w:ascii="Cascadia Mono SemiLight" w:hAnsi="Cascadia Mono SemiLight" w:cs="Cascadia Mono SemiLight" w:hint="cs"/>
                                          <w:color w:val="743C08" w:themeColor="accent3"/>
                                          <w:sz w:val="28"/>
                                          <w:szCs w:val="28"/>
                                          <w:rtl/>
                                        </w:rPr>
                                      </w:rPrChange>
                                    </w:rPr>
                                    <w:t>اقلا</w:t>
                                  </w:r>
                                </w:ins>
                                <w:del w:id="533" w:author="Lenovo Legion" w:date="2023-10-16T06:42:00Z">
                                  <w:r w:rsidR="00BE4BF9" w:rsidRPr="00F64404" w:rsidDel="00D52D95">
                                    <w:rPr>
                                      <w:rFonts w:ascii="Dubai" w:hAnsi="Dubai" w:cs="Dubai"/>
                                      <w:color w:val="743C08" w:themeColor="accent3"/>
                                      <w:sz w:val="36"/>
                                      <w:szCs w:val="36"/>
                                      <w:rtl/>
                                      <w:rPrChange w:id="534" w:author="Lenovo Legion" w:date="2023-10-16T12:25:00Z">
                                        <w:rPr>
                                          <w:rFonts w:ascii="Cascadia Mono SemiLight" w:hAnsi="Cascadia Mono SemiLight" w:cs="Cascadia Mono SemiLight"/>
                                          <w:color w:val="743C08" w:themeColor="accent3"/>
                                          <w:sz w:val="32"/>
                                          <w:szCs w:val="32"/>
                                          <w:rtl/>
                                        </w:rPr>
                                      </w:rPrChange>
                                    </w:rPr>
                                    <w:delText>ال</w:delText>
                                  </w:r>
                                  <w:r w:rsidR="00BE4BF9" w:rsidRPr="00F64404" w:rsidDel="00D52D95">
                                    <w:rPr>
                                      <w:rFonts w:ascii="Dubai" w:hAnsi="Dubai" w:cs="Dubai"/>
                                      <w:color w:val="743C08" w:themeColor="accent3"/>
                                      <w:sz w:val="36"/>
                                      <w:szCs w:val="36"/>
                                      <w:rtl/>
                                      <w:rPrChange w:id="535" w:author="Lenovo Legion" w:date="2023-10-16T12:25:00Z">
                                        <w:rPr>
                                          <w:rFonts w:ascii="Cascadia Mono SemiLight" w:hAnsi="Cascadia Mono SemiLight" w:cs="Cascadia Mono SemiLight" w:hint="cs"/>
                                          <w:color w:val="743C08" w:themeColor="accent3"/>
                                          <w:sz w:val="32"/>
                                          <w:szCs w:val="32"/>
                                          <w:rtl/>
                                        </w:rPr>
                                      </w:rPrChange>
                                    </w:rPr>
                                    <w:delText>حَلقِ</w:delText>
                                  </w:r>
                                </w:del>
                                <w:del w:id="536" w:author="Lenovo Legion" w:date="2023-10-16T06:46:00Z">
                                  <w:r w:rsidR="00BE4BF9" w:rsidRPr="00F64404" w:rsidDel="005F5BF3">
                                    <w:rPr>
                                      <w:rFonts w:ascii="Dubai" w:hAnsi="Dubai" w:cs="Dubai"/>
                                      <w:color w:val="743C08" w:themeColor="accent3"/>
                                      <w:sz w:val="36"/>
                                      <w:szCs w:val="36"/>
                                      <w:rPrChange w:id="537" w:author="Lenovo Legion" w:date="2023-10-16T12:25:00Z">
                                        <w:rPr>
                                          <w:rFonts w:ascii="Cascadia Mono SemiLight" w:hAnsi="Cascadia Mono SemiLight" w:cs="Cascadia Mono SemiLight"/>
                                          <w:color w:val="C68D08" w:themeColor="accent1" w:themeShade="BF"/>
                                          <w:sz w:val="32"/>
                                          <w:szCs w:val="32"/>
                                        </w:rPr>
                                      </w:rPrChange>
                                    </w:rPr>
                                    <w:delText xml:space="preserve"> </w:delText>
                                  </w:r>
                                </w:del>
                                <w:ins w:id="538" w:author="Lenovo Legion" w:date="2023-10-16T12:17:00Z">
                                  <w:r w:rsidRPr="00F64404">
                                    <w:rPr>
                                      <w:rFonts w:ascii="Dubai" w:hAnsi="Dubai" w:cs="Dubai"/>
                                      <w:color w:val="743C08" w:themeColor="accent3"/>
                                      <w:sz w:val="36"/>
                                      <w:szCs w:val="36"/>
                                      <w:rtl/>
                                      <w:rPrChange w:id="539" w:author="Lenovo Legion" w:date="2023-10-16T12:25:00Z">
                                        <w:rPr>
                                          <w:rFonts w:ascii="Cascadia Mono SemiLight" w:hAnsi="Cascadia Mono SemiLight" w:cs="Cascadia Mono SemiLight" w:hint="cs"/>
                                          <w:color w:val="743C08" w:themeColor="accent3"/>
                                          <w:sz w:val="40"/>
                                          <w:szCs w:val="40"/>
                                          <w:rtl/>
                                        </w:rPr>
                                      </w:rPrChange>
                                    </w:rPr>
                                    <w:t>ب</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6ECF15" id="Grup 604238843" o:spid="_x0000_s1468" style="position:absolute;margin-left:9.4pt;margin-top:183.45pt;width:106.75pt;height:62.3pt;z-index:251713024;mso-position-horizontal-relative:margin;mso-width-relative:margin;mso-height-relative:margin" coordorigin="2732,355" coordsize="13015,6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">
                  <v:shape id="_x0000_s1469" type="#_x0000_t202" style="position:absolute;left:2732;top:355;width:12162;height:4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" filled="f" stroked="f">
                    <v:textbox>
                      <w:txbxContent>
                        <w:p w14:paraId="6406DF57" w14:textId="12AEA0DB" w:rsidR="00BE4BF9" w:rsidRPr="00412784" w:rsidRDefault="00BE4BF9" w:rsidP="00BE4BF9">
                          <w:pPr>
                            <w:rPr>
                              <w:rFonts w:eastAsia="MS Mincho" w:cstheme="minorHAnsi"/>
                              <w:color w:val="C68D08" w:themeColor="accent1" w:themeShade="BF"/>
                              <w:sz w:val="48"/>
                              <w:szCs w:val="48"/>
                              <w:rPrChange w:id="540" w:author="Lenovo Legion" w:date="2023-10-16T06:41:00Z">
                                <w:rPr>
                                  <w:rFonts w:ascii="Cascadia Mono SemiLight" w:eastAsia="MS Mincho" w:hAnsi="Cascadia Mono SemiLight" w:cs="Cascadia Mono SemiLight"/>
                                  <w:color w:val="C68D08" w:themeColor="accent1" w:themeShade="BF"/>
                                  <w:sz w:val="48"/>
                                  <w:szCs w:val="48"/>
                                </w:rPr>
                              </w:rPrChange>
                            </w:rPr>
                            <w:pPrChange w:id="541" w:author="Lenovo Legion" w:date="2023-10-16T08:55:00Z">
                              <w:pPr>
                                <w:jc w:val="right"/>
                              </w:pPr>
                            </w:pPrChange>
                          </w:pPr>
                          <w:del w:id="542" w:author="Lenovo Legion" w:date="2023-10-16T06:41:00Z">
                            <w:r w:rsidRPr="00412784" w:rsidDel="004B751F">
                              <w:rPr>
                                <w:rFonts w:cstheme="minorHAnsi"/>
                                <w:color w:val="C68D08" w:themeColor="accent1" w:themeShade="BF"/>
                                <w:sz w:val="48"/>
                                <w:szCs w:val="48"/>
                                <w:rPrChange w:id="543" w:author="Lenovo Legion" w:date="2023-10-16T06:41:00Z">
                                  <w:rPr>
                                    <w:rFonts w:ascii="Cascadia Mono SemiLight" w:hAnsi="Cascadia Mono SemiLight" w:cs="Cascadia Mono SemiLight"/>
                                    <w:color w:val="C68D08" w:themeColor="accent1" w:themeShade="BF"/>
                                    <w:sz w:val="48"/>
                                    <w:szCs w:val="48"/>
                                  </w:rPr>
                                </w:rPrChange>
                              </w:rPr>
                              <w:delText>AL HALQI</w:delText>
                            </w:r>
                          </w:del>
                          <w:ins w:id="544" w:author="Lenovo Legion" w:date="2023-10-16T08:54:00Z">
                            <w:r>
                              <w:rPr>
                                <w:rFonts w:cstheme="minorHAnsi"/>
                                <w:color w:val="C68D08" w:themeColor="accent1" w:themeShade="BF"/>
                                <w:sz w:val="48"/>
                                <w:szCs w:val="48"/>
                              </w:rPr>
                              <w:t>IQLAB</w:t>
                            </w:r>
                          </w:ins>
                        </w:p>
                      </w:txbxContent>
                    </v:textbox>
                  </v:shape>
                  <v:shape id="_x0000_s1470" type="#_x0000_t202" style="position:absolute;left:2800;top:3196;width:12947;height:3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" filled="f" stroked="f">
                    <v:textbox>
                      <w:txbxContent>
                        <w:p w14:paraId="4B6CF07C" w14:textId="2E7F4734" w:rsidR="00BE4BF9" w:rsidRPr="00F64404" w:rsidRDefault="00BF3A30" w:rsidP="00BF3A30">
                          <w:pPr>
                            <w:ind w:right="936"/>
                            <w:rPr>
                              <w:rFonts w:ascii="Dubai" w:eastAsia="MS Mincho" w:hAnsi="Dubai" w:cs="Dubai"/>
                              <w:color w:val="743C08" w:themeColor="accent3"/>
                              <w:sz w:val="36"/>
                              <w:szCs w:val="36"/>
                              <w:rPrChange w:id="545" w:author="Lenovo Legion" w:date="2023-10-16T12:25:00Z">
                                <w:rPr>
                                  <w:rFonts w:ascii="Cascadia Mono SemiLight" w:eastAsia="MS Mincho" w:hAnsi="Cascadia Mono SemiLight" w:cs="Cascadia Mono SemiLight"/>
                                  <w:color w:val="C68D08" w:themeColor="accent1" w:themeShade="BF"/>
                                  <w:sz w:val="32"/>
                                  <w:szCs w:val="32"/>
                                </w:rPr>
                              </w:rPrChange>
                            </w:rPr>
                            <w:pPrChange w:id="546" w:author="Lenovo Legion" w:date="2023-10-16T12:16:00Z">
                              <w:pPr>
                                <w:jc w:val="right"/>
                              </w:pPr>
                            </w:pPrChange>
                          </w:pPr>
                          <w:ins w:id="547" w:author="Lenovo Legion" w:date="2023-10-16T12:16:00Z">
                            <w:r w:rsidRPr="00F64404">
                              <w:rPr>
                                <w:rFonts w:ascii="Dubai" w:hAnsi="Dubai" w:cs="Dubai"/>
                                <w:color w:val="743C08" w:themeColor="accent3"/>
                                <w:sz w:val="36"/>
                                <w:szCs w:val="36"/>
                                <w:rtl/>
                                <w:rPrChange w:id="548" w:author="Lenovo Legion" w:date="2023-10-16T12:25:00Z">
                                  <w:rPr>
                                    <w:rFonts w:ascii="Cascadia Mono SemiLight" w:hAnsi="Cascadia Mono SemiLight" w:cs="Cascadia Mono SemiLight" w:hint="cs"/>
                                    <w:color w:val="743C08" w:themeColor="accent3"/>
                                    <w:sz w:val="28"/>
                                    <w:szCs w:val="28"/>
                                    <w:rtl/>
                                  </w:rPr>
                                </w:rPrChange>
                              </w:rPr>
                              <w:t>اقلا</w:t>
                            </w:r>
                          </w:ins>
                          <w:del w:id="549" w:author="Lenovo Legion" w:date="2023-10-16T06:42:00Z">
                            <w:r w:rsidR="00BE4BF9" w:rsidRPr="00F64404" w:rsidDel="00D52D95">
                              <w:rPr>
                                <w:rFonts w:ascii="Dubai" w:hAnsi="Dubai" w:cs="Dubai"/>
                                <w:color w:val="743C08" w:themeColor="accent3"/>
                                <w:sz w:val="36"/>
                                <w:szCs w:val="36"/>
                                <w:rtl/>
                                <w:rPrChange w:id="550" w:author="Lenovo Legion" w:date="2023-10-16T12:25:00Z">
                                  <w:rPr>
                                    <w:rFonts w:ascii="Cascadia Mono SemiLight" w:hAnsi="Cascadia Mono SemiLight" w:cs="Cascadia Mono SemiLight"/>
                                    <w:color w:val="743C08" w:themeColor="accent3"/>
                                    <w:sz w:val="32"/>
                                    <w:szCs w:val="32"/>
                                    <w:rtl/>
                                  </w:rPr>
                                </w:rPrChange>
                              </w:rPr>
                              <w:delText>ال</w:delText>
                            </w:r>
                            <w:r w:rsidR="00BE4BF9" w:rsidRPr="00F64404" w:rsidDel="00D52D95">
                              <w:rPr>
                                <w:rFonts w:ascii="Dubai" w:hAnsi="Dubai" w:cs="Dubai"/>
                                <w:color w:val="743C08" w:themeColor="accent3"/>
                                <w:sz w:val="36"/>
                                <w:szCs w:val="36"/>
                                <w:rtl/>
                                <w:rPrChange w:id="551" w:author="Lenovo Legion" w:date="2023-10-16T12:25:00Z">
                                  <w:rPr>
                                    <w:rFonts w:ascii="Cascadia Mono SemiLight" w:hAnsi="Cascadia Mono SemiLight" w:cs="Cascadia Mono SemiLight" w:hint="cs"/>
                                    <w:color w:val="743C08" w:themeColor="accent3"/>
                                    <w:sz w:val="32"/>
                                    <w:szCs w:val="32"/>
                                    <w:rtl/>
                                  </w:rPr>
                                </w:rPrChange>
                              </w:rPr>
                              <w:delText>حَلقِ</w:delText>
                            </w:r>
                          </w:del>
                          <w:del w:id="552" w:author="Lenovo Legion" w:date="2023-10-16T06:46:00Z">
                            <w:r w:rsidR="00BE4BF9" w:rsidRPr="00F64404" w:rsidDel="005F5BF3">
                              <w:rPr>
                                <w:rFonts w:ascii="Dubai" w:hAnsi="Dubai" w:cs="Dubai"/>
                                <w:color w:val="743C08" w:themeColor="accent3"/>
                                <w:sz w:val="36"/>
                                <w:szCs w:val="36"/>
                                <w:rPrChange w:id="553" w:author="Lenovo Legion" w:date="2023-10-16T12:25:00Z">
                                  <w:rPr>
                                    <w:rFonts w:ascii="Cascadia Mono SemiLight" w:hAnsi="Cascadia Mono SemiLight" w:cs="Cascadia Mono SemiLight"/>
                                    <w:color w:val="C68D08" w:themeColor="accent1" w:themeShade="BF"/>
                                    <w:sz w:val="32"/>
                                    <w:szCs w:val="32"/>
                                  </w:rPr>
                                </w:rPrChange>
                              </w:rPr>
                              <w:delText xml:space="preserve"> </w:delText>
                            </w:r>
                          </w:del>
                          <w:ins w:id="554" w:author="Lenovo Legion" w:date="2023-10-16T12:17:00Z">
                            <w:r w:rsidRPr="00F64404">
                              <w:rPr>
                                <w:rFonts w:ascii="Dubai" w:hAnsi="Dubai" w:cs="Dubai"/>
                                <w:color w:val="743C08" w:themeColor="accent3"/>
                                <w:sz w:val="36"/>
                                <w:szCs w:val="36"/>
                                <w:rtl/>
                                <w:rPrChange w:id="555" w:author="Lenovo Legion" w:date="2023-10-16T12:25:00Z">
                                  <w:rPr>
                                    <w:rFonts w:ascii="Cascadia Mono SemiLight" w:hAnsi="Cascadia Mono SemiLight" w:cs="Cascadia Mono SemiLight" w:hint="cs"/>
                                    <w:color w:val="743C08" w:themeColor="accent3"/>
                                    <w:sz w:val="40"/>
                                    <w:szCs w:val="40"/>
                                    <w:rtl/>
                                  </w:rPr>
                                </w:rPrChange>
                              </w:rPr>
                              <w:t>ب</w:t>
                            </w:r>
                          </w:ins>
                        </w:p>
                      </w:txbxContent>
                    </v:textbox>
                  </v:shape>
                  <w10:wrap anchorx="margin"/>
                </v:group>
              </w:pict>
            </mc:Fallback>
          </mc:AlternateContent>
        </w:r>
      </w:ins>
      <w:ins w:id="556" w:author="Lenovo Legion" w:date="2023-10-16T08:56:00Z">
        <w:r w:rsidR="00D06C51">
          <w:rPr>
            <w:rFonts w:asciiTheme="majorHAnsi" w:eastAsiaTheme="majorEastAsia" w:hAnsiTheme="majorHAnsi" w:cstheme="majorBidi"/>
            <w:color w:val="C68D08" w:themeColor="accent1" w:themeShade="BF"/>
            <w:sz w:val="48"/>
            <w:szCs w:val="48"/>
          </w:rPr>
          <mc:AlternateContent>
            <mc:Choice Requires="wpg">
              <w:drawing>
                <wp:anchor distT="0" distB="0" distL="114300" distR="114300" simplePos="0" relativeHeight="251731456" behindDoc="0" locked="0" layoutInCell="1" allowOverlap="1" wp14:anchorId="3E5A1F41" wp14:editId="06D310D3">
                  <wp:simplePos x="0" y="0"/>
                  <wp:positionH relativeFrom="margin">
                    <wp:posOffset>1911985</wp:posOffset>
                  </wp:positionH>
                  <wp:positionV relativeFrom="paragraph">
                    <wp:posOffset>3801323</wp:posOffset>
                  </wp:positionV>
                  <wp:extent cx="2479040" cy="827405"/>
                  <wp:effectExtent l="0" t="0" r="0" b="0"/>
                  <wp:wrapNone/>
                  <wp:docPr id="2102519526" name="Grup 2102519526"/>
                  <wp:cNvGraphicFramePr/>
                  <a:graphic xmlns:a="http://schemas.openxmlformats.org/drawingml/2006/main">
                    <a:graphicData uri="http://schemas.microsoft.com/office/word/2010/wordprocessingGroup">
                      <wpg:wgp>
                        <wpg:cNvGrpSpPr/>
                        <wpg:grpSpPr>
                          <a:xfrm>
                            <a:off x="0" y="0"/>
                            <a:ext cx="2479040" cy="827405"/>
                            <a:chOff x="273253" y="35542"/>
                            <a:chExt cx="1284457" cy="708939"/>
                          </a:xfrm>
                        </wpg:grpSpPr>
                        <wps:wsp>
                          <wps:cNvPr id="1882666606" name="Kotak Teks 1"/>
                          <wps:cNvSpPr txBox="1"/>
                          <wps:spPr>
                            <a:xfrm>
                              <a:off x="273253" y="35542"/>
                              <a:ext cx="1216224" cy="4097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1EF328" w14:textId="0A627086" w:rsidR="000107DD" w:rsidRDefault="000107DD" w:rsidP="000107DD">
                                <w:pPr>
                                  <w:jc w:val="right"/>
                                  <w:rPr>
                                    <w:ins w:id="557" w:author="Lenovo Legion" w:date="2023-10-16T08:54:00Z"/>
                                    <w:rFonts w:cstheme="minorHAnsi"/>
                                    <w:color w:val="C68D08" w:themeColor="accent1" w:themeShade="BF"/>
                                    <w:sz w:val="48"/>
                                    <w:szCs w:val="48"/>
                                  </w:rPr>
                                </w:pPr>
                                <w:del w:id="558" w:author="Lenovo Legion" w:date="2023-10-16T06:41:00Z">
                                  <w:r w:rsidRPr="00412784" w:rsidDel="004B751F">
                                    <w:rPr>
                                      <w:rFonts w:cstheme="minorHAnsi"/>
                                      <w:color w:val="C68D08" w:themeColor="accent1" w:themeShade="BF"/>
                                      <w:sz w:val="48"/>
                                      <w:szCs w:val="48"/>
                                      <w:rPrChange w:id="559" w:author="Lenovo Legion" w:date="2023-10-16T06:41:00Z">
                                        <w:rPr>
                                          <w:rFonts w:ascii="Cascadia Mono SemiLight" w:hAnsi="Cascadia Mono SemiLight" w:cs="Cascadia Mono SemiLight"/>
                                          <w:color w:val="C68D08" w:themeColor="accent1" w:themeShade="BF"/>
                                          <w:sz w:val="48"/>
                                          <w:szCs w:val="48"/>
                                        </w:rPr>
                                      </w:rPrChange>
                                    </w:rPr>
                                    <w:delText>AL HALQI</w:delText>
                                  </w:r>
                                </w:del>
                                <w:ins w:id="560" w:author="Lenovo Legion" w:date="2023-10-16T12:12:00Z">
                                  <w:r w:rsidR="008B2BAE">
                                    <w:rPr>
                                      <w:rFonts w:cstheme="minorHAnsi"/>
                                      <w:color w:val="C68D08" w:themeColor="accent1" w:themeShade="BF"/>
                                      <w:sz w:val="48"/>
                                      <w:szCs w:val="48"/>
                                    </w:rPr>
                                    <w:t>IKHFA’ HAQIQI</w:t>
                                  </w:r>
                                </w:ins>
                              </w:p>
                              <w:p w14:paraId="1063358D" w14:textId="77777777" w:rsidR="000107DD" w:rsidRDefault="000107DD" w:rsidP="000107DD">
                                <w:pPr>
                                  <w:jc w:val="right"/>
                                  <w:rPr>
                                    <w:ins w:id="561" w:author="Lenovo Legion" w:date="2023-10-16T08:54:00Z"/>
                                    <w:rFonts w:cstheme="minorHAnsi"/>
                                    <w:color w:val="C68D08" w:themeColor="accent1" w:themeShade="BF"/>
                                    <w:sz w:val="48"/>
                                    <w:szCs w:val="48"/>
                                  </w:rPr>
                                </w:pPr>
                              </w:p>
                              <w:p w14:paraId="490A2AFA" w14:textId="77777777" w:rsidR="000107DD" w:rsidRPr="00412784" w:rsidRDefault="000107DD" w:rsidP="000107DD">
                                <w:pPr>
                                  <w:jc w:val="right"/>
                                  <w:rPr>
                                    <w:rFonts w:eastAsia="MS Mincho" w:cstheme="minorHAnsi"/>
                                    <w:color w:val="C68D08" w:themeColor="accent1" w:themeShade="BF"/>
                                    <w:sz w:val="48"/>
                                    <w:szCs w:val="48"/>
                                    <w:rPrChange w:id="562" w:author="Lenovo Legion" w:date="2023-10-16T06:41:00Z">
                                      <w:rPr>
                                        <w:rFonts w:ascii="Cascadia Mono SemiLight" w:eastAsia="MS Mincho" w:hAnsi="Cascadia Mono SemiLight" w:cs="Cascadia Mono SemiLight"/>
                                        <w:color w:val="C68D08" w:themeColor="accent1" w:themeShade="BF"/>
                                        <w:sz w:val="48"/>
                                        <w:szCs w:val="48"/>
                                      </w:rPr>
                                    </w:rPrChange>
                                  </w:rPr>
                                </w:pPr>
                                <w:ins w:id="563" w:author="Lenovo Legion" w:date="2023-10-16T06:48:00Z">
                                  <w:r>
                                    <w:rPr>
                                      <w:rFonts w:cstheme="minorHAnsi"/>
                                      <w:color w:val="C68D08" w:themeColor="accent1" w:themeShade="BF"/>
                                      <w:sz w:val="48"/>
                                      <w:szCs w:val="48"/>
                                    </w:rPr>
                                    <w:t xml:space="preserve">DGHOM </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5237494" name="Kotak Teks 1"/>
                          <wps:cNvSpPr txBox="1"/>
                          <wps:spPr>
                            <a:xfrm>
                              <a:off x="498981" y="391536"/>
                              <a:ext cx="1058729" cy="3529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6F365E" w14:textId="3DCC5697" w:rsidR="000107DD" w:rsidRPr="008B2BAE" w:rsidRDefault="000107DD" w:rsidP="000107DD">
                                <w:pPr>
                                  <w:jc w:val="right"/>
                                  <w:rPr>
                                    <w:ins w:id="564" w:author="Lenovo Legion" w:date="2023-10-16T08:40:00Z"/>
                                    <w:rFonts w:ascii="Cascadia Mono SemiLight" w:eastAsia="MS Mincho" w:hAnsi="Cascadia Mono SemiLight" w:cs="Cascadia Mono SemiLight" w:hint="cs"/>
                                    <w:color w:val="743C08" w:themeColor="accent3"/>
                                    <w:sz w:val="28"/>
                                    <w:szCs w:val="28"/>
                                    <w:rtl/>
                                    <w:rPrChange w:id="565" w:author="Lenovo Legion" w:date="2023-10-16T12:12:00Z">
                                      <w:rPr>
                                        <w:ins w:id="566" w:author="Lenovo Legion" w:date="2023-10-16T08:40:00Z"/>
                                        <w:rFonts w:ascii="Cascadia Mono SemiLight" w:hAnsi="Cascadia Mono SemiLight" w:cs="Cascadia Mono SemiLight"/>
                                        <w:color w:val="743C08" w:themeColor="accent3"/>
                                        <w:sz w:val="28"/>
                                        <w:szCs w:val="28"/>
                                      </w:rPr>
                                    </w:rPrChange>
                                  </w:rPr>
                                </w:pPr>
                                <w:ins w:id="567" w:author="Lenovo Legion" w:date="2023-10-16T08:27:00Z">
                                  <w:r>
                                    <w:rPr>
                                      <w:rFonts w:ascii="Cascadia Mono SemiLight" w:hAnsi="Cascadia Mono SemiLight" w:cs="Cascadia Mono SemiLight"/>
                                      <w:color w:val="743C08" w:themeColor="accent3"/>
                                      <w:sz w:val="28"/>
                                      <w:szCs w:val="28"/>
                                    </w:rPr>
                                    <w:t xml:space="preserve">  </w:t>
                                  </w:r>
                                </w:ins>
                                <w:ins w:id="568" w:author="Lenovo Legion" w:date="2023-10-16T08:28:00Z">
                                  <w:r>
                                    <w:rPr>
                                      <w:rFonts w:ascii="Cascadia Mono SemiLight" w:hAnsi="Cascadia Mono SemiLight" w:cs="Cascadia Mono SemiLight" w:hint="cs"/>
                                      <w:color w:val="743C08" w:themeColor="accent3"/>
                                      <w:sz w:val="28"/>
                                      <w:szCs w:val="28"/>
                                      <w:rtl/>
                                    </w:rPr>
                                    <w:t xml:space="preserve"> </w:t>
                                  </w:r>
                                </w:ins>
                                <w:ins w:id="569" w:author="Lenovo Legion" w:date="2023-10-16T12:12:00Z">
                                  <w:r w:rsidR="008B2BAE">
                                    <w:rPr>
                                      <w:rFonts w:ascii="Cascadia Mono SemiLight" w:eastAsia="MS Mincho" w:hAnsi="Cascadia Mono SemiLight" w:cs="Cascadia Mono SemiLight" w:hint="cs"/>
                                      <w:color w:val="743C08" w:themeColor="accent3"/>
                                      <w:sz w:val="28"/>
                                      <w:szCs w:val="28"/>
                                      <w:rtl/>
                                    </w:rPr>
                                    <w:t>اخفا</w:t>
                                  </w:r>
                                  <w:r w:rsidR="00C84BC7">
                                    <w:rPr>
                                      <w:rFonts w:ascii="Cascadia Mono SemiLight" w:eastAsia="MS Mincho" w:hAnsi="Cascadia Mono SemiLight" w:cs="Cascadia Mono SemiLight" w:hint="cs"/>
                                      <w:color w:val="743C08" w:themeColor="accent3"/>
                                      <w:sz w:val="28"/>
                                      <w:szCs w:val="28"/>
                                      <w:rtl/>
                                    </w:rPr>
                                    <w:t>ء حقيقي</w:t>
                                  </w:r>
                                </w:ins>
                              </w:p>
                              <w:p w14:paraId="138579AF" w14:textId="77777777" w:rsidR="000107DD" w:rsidRDefault="000107DD" w:rsidP="000107DD">
                                <w:pPr>
                                  <w:jc w:val="right"/>
                                  <w:rPr>
                                    <w:ins w:id="570" w:author="Lenovo Legion" w:date="2023-10-16T08:40:00Z"/>
                                    <w:rFonts w:ascii="Cascadia Mono SemiLight" w:hAnsi="Cascadia Mono SemiLight" w:cs="Cascadia Mono SemiLight"/>
                                    <w:color w:val="743C08" w:themeColor="accent3"/>
                                    <w:sz w:val="28"/>
                                    <w:szCs w:val="28"/>
                                  </w:rPr>
                                </w:pPr>
                              </w:p>
                              <w:p w14:paraId="0299F7A2" w14:textId="77777777" w:rsidR="000107DD" w:rsidRPr="002E16F4" w:rsidRDefault="000107DD" w:rsidP="000107DD">
                                <w:pPr>
                                  <w:jc w:val="right"/>
                                  <w:rPr>
                                    <w:rFonts w:ascii="Cascadia Mono SemiLight" w:eastAsia="MS Mincho" w:hAnsi="Cascadia Mono SemiLight" w:cs="Cascadia Mono SemiLight"/>
                                    <w:color w:val="743C08" w:themeColor="accent3"/>
                                    <w:sz w:val="44"/>
                                    <w:szCs w:val="44"/>
                                    <w:rPrChange w:id="571" w:author="Lenovo Legion" w:date="2023-10-16T06:49:00Z">
                                      <w:rPr>
                                        <w:rFonts w:ascii="Cascadia Mono SemiLight" w:eastAsia="MS Mincho" w:hAnsi="Cascadia Mono SemiLight" w:cs="Cascadia Mono SemiLight"/>
                                        <w:color w:val="C68D08" w:themeColor="accent1" w:themeShade="BF"/>
                                        <w:sz w:val="32"/>
                                        <w:szCs w:val="32"/>
                                      </w:rPr>
                                    </w:rPrChange>
                                  </w:rPr>
                                </w:pPr>
                                <w:ins w:id="572" w:author="Lenovo Legion" w:date="2023-10-16T06:48:00Z">
                                  <w:r w:rsidRPr="002E16F4">
                                    <w:rPr>
                                      <w:rFonts w:ascii="Cascadia Mono SemiLight" w:hAnsi="Cascadia Mono SemiLight" w:cs="Cascadia Mono SemiLight"/>
                                      <w:color w:val="743C08" w:themeColor="accent3"/>
                                      <w:sz w:val="28"/>
                                      <w:szCs w:val="28"/>
                                      <w:rtl/>
                                      <w:rPrChange w:id="573" w:author="Lenovo Legion" w:date="2023-10-16T06:49:00Z">
                                        <w:rPr>
                                          <w:rFonts w:ascii="Cascadia Mono SemiLight" w:hAnsi="Cascadia Mono SemiLight" w:cs="Cascadia Mono SemiLight"/>
                                          <w:color w:val="595959" w:themeColor="text1" w:themeTint="A6"/>
                                          <w:sz w:val="24"/>
                                          <w:szCs w:val="24"/>
                                          <w:rtl/>
                                        </w:rPr>
                                      </w:rPrChange>
                                    </w:rPr>
                                    <w:t xml:space="preserve"> </w:t>
                                  </w:r>
                                </w:ins>
                                <w:del w:id="574" w:author="Lenovo Legion" w:date="2023-10-16T06:42:00Z">
                                  <w:r w:rsidRPr="002E16F4" w:rsidDel="00D52D95">
                                    <w:rPr>
                                      <w:rFonts w:ascii="Cascadia Mono SemiLight" w:hAnsi="Cascadia Mono SemiLight" w:cs="Cascadia Mono SemiLight"/>
                                      <w:color w:val="743C08" w:themeColor="accent3"/>
                                      <w:sz w:val="44"/>
                                      <w:szCs w:val="44"/>
                                      <w:rtl/>
                                      <w:rPrChange w:id="575" w:author="Lenovo Legion" w:date="2023-10-16T06:49:00Z">
                                        <w:rPr>
                                          <w:rFonts w:ascii="Cascadia Mono SemiLight" w:hAnsi="Cascadia Mono SemiLight" w:cs="Cascadia Mono SemiLight"/>
                                          <w:color w:val="743C08" w:themeColor="accent3"/>
                                          <w:sz w:val="32"/>
                                          <w:szCs w:val="32"/>
                                          <w:rtl/>
                                        </w:rPr>
                                      </w:rPrChange>
                                    </w:rPr>
                                    <w:delText>ال</w:delText>
                                  </w:r>
                                  <w:r w:rsidRPr="002E16F4" w:rsidDel="00D52D95">
                                    <w:rPr>
                                      <w:rFonts w:ascii="Cascadia Mono SemiLight" w:hAnsi="Cascadia Mono SemiLight" w:cs="Cascadia Mono SemiLight" w:hint="cs"/>
                                      <w:color w:val="743C08" w:themeColor="accent3"/>
                                      <w:sz w:val="44"/>
                                      <w:szCs w:val="44"/>
                                      <w:rtl/>
                                      <w:rPrChange w:id="576" w:author="Lenovo Legion" w:date="2023-10-16T06:49:00Z">
                                        <w:rPr>
                                          <w:rFonts w:ascii="Cascadia Mono SemiLight" w:hAnsi="Cascadia Mono SemiLight" w:cs="Cascadia Mono SemiLight" w:hint="cs"/>
                                          <w:color w:val="743C08" w:themeColor="accent3"/>
                                          <w:sz w:val="32"/>
                                          <w:szCs w:val="32"/>
                                          <w:rtl/>
                                        </w:rPr>
                                      </w:rPrChange>
                                    </w:rPr>
                                    <w:delText>حَلقِ</w:delText>
                                  </w:r>
                                </w:del>
                                <w:del w:id="577" w:author="Lenovo Legion" w:date="2023-10-16T06:46:00Z">
                                  <w:r w:rsidRPr="002E16F4" w:rsidDel="005F5BF3">
                                    <w:rPr>
                                      <w:rFonts w:ascii="Cascadia Mono SemiLight" w:hAnsi="Cascadia Mono SemiLight" w:cs="Cascadia Mono SemiLight"/>
                                      <w:color w:val="743C08" w:themeColor="accent3"/>
                                      <w:sz w:val="44"/>
                                      <w:szCs w:val="44"/>
                                      <w:rPrChange w:id="578" w:author="Lenovo Legion" w:date="2023-10-16T06:49:00Z">
                                        <w:rPr>
                                          <w:rFonts w:ascii="Cascadia Mono SemiLight" w:hAnsi="Cascadia Mono SemiLight" w:cs="Cascadia Mono SemiLight"/>
                                          <w:color w:val="C68D08" w:themeColor="accent1" w:themeShade="BF"/>
                                          <w:sz w:val="32"/>
                                          <w:szCs w:val="32"/>
                                        </w:rPr>
                                      </w:rPrChange>
                                    </w:rPr>
                                    <w:delText xml:space="preserve"> </w:delText>
                                  </w:r>
                                </w:del>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5A1F41" id="Grup 2102519526" o:spid="_x0000_s1471" style="position:absolute;margin-left:150.55pt;margin-top:299.3pt;width:195.2pt;height:65.15pt;z-index:251731456;mso-position-horizontal-relative:margin;mso-width-relative:margin;mso-height-relative:margin" coordorigin="2732,355" coordsize="12844,7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">
                  <v:shape id="_x0000_s1472" type="#_x0000_t202" style="position:absolute;left:2732;top:355;width:12162;height:4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" filled="f" stroked="f">
                    <v:textbox>
                      <w:txbxContent>
                        <w:p w14:paraId="7A1EF328" w14:textId="0A627086" w:rsidR="000107DD" w:rsidRDefault="000107DD" w:rsidP="000107DD">
                          <w:pPr>
                            <w:jc w:val="right"/>
                            <w:rPr>
                              <w:ins w:id="579" w:author="Lenovo Legion" w:date="2023-10-16T08:54:00Z"/>
                              <w:rFonts w:cstheme="minorHAnsi"/>
                              <w:color w:val="C68D08" w:themeColor="accent1" w:themeShade="BF"/>
                              <w:sz w:val="48"/>
                              <w:szCs w:val="48"/>
                            </w:rPr>
                          </w:pPr>
                          <w:del w:id="580" w:author="Lenovo Legion" w:date="2023-10-16T06:41:00Z">
                            <w:r w:rsidRPr="00412784" w:rsidDel="004B751F">
                              <w:rPr>
                                <w:rFonts w:cstheme="minorHAnsi"/>
                                <w:color w:val="C68D08" w:themeColor="accent1" w:themeShade="BF"/>
                                <w:sz w:val="48"/>
                                <w:szCs w:val="48"/>
                                <w:rPrChange w:id="581" w:author="Lenovo Legion" w:date="2023-10-16T06:41:00Z">
                                  <w:rPr>
                                    <w:rFonts w:ascii="Cascadia Mono SemiLight" w:hAnsi="Cascadia Mono SemiLight" w:cs="Cascadia Mono SemiLight"/>
                                    <w:color w:val="C68D08" w:themeColor="accent1" w:themeShade="BF"/>
                                    <w:sz w:val="48"/>
                                    <w:szCs w:val="48"/>
                                  </w:rPr>
                                </w:rPrChange>
                              </w:rPr>
                              <w:delText>AL HALQI</w:delText>
                            </w:r>
                          </w:del>
                          <w:ins w:id="582" w:author="Lenovo Legion" w:date="2023-10-16T12:12:00Z">
                            <w:r w:rsidR="008B2BAE">
                              <w:rPr>
                                <w:rFonts w:cstheme="minorHAnsi"/>
                                <w:color w:val="C68D08" w:themeColor="accent1" w:themeShade="BF"/>
                                <w:sz w:val="48"/>
                                <w:szCs w:val="48"/>
                              </w:rPr>
                              <w:t>IKHFA’ HAQIQI</w:t>
                            </w:r>
                          </w:ins>
                        </w:p>
                        <w:p w14:paraId="1063358D" w14:textId="77777777" w:rsidR="000107DD" w:rsidRDefault="000107DD" w:rsidP="000107DD">
                          <w:pPr>
                            <w:jc w:val="right"/>
                            <w:rPr>
                              <w:ins w:id="583" w:author="Lenovo Legion" w:date="2023-10-16T08:54:00Z"/>
                              <w:rFonts w:cstheme="minorHAnsi"/>
                              <w:color w:val="C68D08" w:themeColor="accent1" w:themeShade="BF"/>
                              <w:sz w:val="48"/>
                              <w:szCs w:val="48"/>
                            </w:rPr>
                          </w:pPr>
                        </w:p>
                        <w:p w14:paraId="490A2AFA" w14:textId="77777777" w:rsidR="000107DD" w:rsidRPr="00412784" w:rsidRDefault="000107DD" w:rsidP="000107DD">
                          <w:pPr>
                            <w:jc w:val="right"/>
                            <w:rPr>
                              <w:rFonts w:eastAsia="MS Mincho" w:cstheme="minorHAnsi"/>
                              <w:color w:val="C68D08" w:themeColor="accent1" w:themeShade="BF"/>
                              <w:sz w:val="48"/>
                              <w:szCs w:val="48"/>
                              <w:rPrChange w:id="584" w:author="Lenovo Legion" w:date="2023-10-16T06:41:00Z">
                                <w:rPr>
                                  <w:rFonts w:ascii="Cascadia Mono SemiLight" w:eastAsia="MS Mincho" w:hAnsi="Cascadia Mono SemiLight" w:cs="Cascadia Mono SemiLight"/>
                                  <w:color w:val="C68D08" w:themeColor="accent1" w:themeShade="BF"/>
                                  <w:sz w:val="48"/>
                                  <w:szCs w:val="48"/>
                                </w:rPr>
                              </w:rPrChange>
                            </w:rPr>
                          </w:pPr>
                          <w:ins w:id="585" w:author="Lenovo Legion" w:date="2023-10-16T06:48:00Z">
                            <w:r>
                              <w:rPr>
                                <w:rFonts w:cstheme="minorHAnsi"/>
                                <w:color w:val="C68D08" w:themeColor="accent1" w:themeShade="BF"/>
                                <w:sz w:val="48"/>
                                <w:szCs w:val="48"/>
                              </w:rPr>
                              <w:t xml:space="preserve">DGHOM </w:t>
                            </w:r>
                          </w:ins>
                        </w:p>
                      </w:txbxContent>
                    </v:textbox>
                  </v:shape>
                  <v:shape id="_x0000_s1473" type="#_x0000_t202" style="position:absolute;left:4989;top:3915;width:10588;height:3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" filled="f" stroked="f">
                    <v:textbox>
                      <w:txbxContent>
                        <w:p w14:paraId="266F365E" w14:textId="3DCC5697" w:rsidR="000107DD" w:rsidRPr="008B2BAE" w:rsidRDefault="000107DD" w:rsidP="000107DD">
                          <w:pPr>
                            <w:jc w:val="right"/>
                            <w:rPr>
                              <w:ins w:id="586" w:author="Lenovo Legion" w:date="2023-10-16T08:40:00Z"/>
                              <w:rFonts w:ascii="Cascadia Mono SemiLight" w:eastAsia="MS Mincho" w:hAnsi="Cascadia Mono SemiLight" w:cs="Cascadia Mono SemiLight" w:hint="cs"/>
                              <w:color w:val="743C08" w:themeColor="accent3"/>
                              <w:sz w:val="28"/>
                              <w:szCs w:val="28"/>
                              <w:rtl/>
                              <w:rPrChange w:id="587" w:author="Lenovo Legion" w:date="2023-10-16T12:12:00Z">
                                <w:rPr>
                                  <w:ins w:id="588" w:author="Lenovo Legion" w:date="2023-10-16T08:40:00Z"/>
                                  <w:rFonts w:ascii="Cascadia Mono SemiLight" w:hAnsi="Cascadia Mono SemiLight" w:cs="Cascadia Mono SemiLight"/>
                                  <w:color w:val="743C08" w:themeColor="accent3"/>
                                  <w:sz w:val="28"/>
                                  <w:szCs w:val="28"/>
                                </w:rPr>
                              </w:rPrChange>
                            </w:rPr>
                          </w:pPr>
                          <w:ins w:id="589" w:author="Lenovo Legion" w:date="2023-10-16T08:27:00Z">
                            <w:r>
                              <w:rPr>
                                <w:rFonts w:ascii="Cascadia Mono SemiLight" w:hAnsi="Cascadia Mono SemiLight" w:cs="Cascadia Mono SemiLight"/>
                                <w:color w:val="743C08" w:themeColor="accent3"/>
                                <w:sz w:val="28"/>
                                <w:szCs w:val="28"/>
                              </w:rPr>
                              <w:t xml:space="preserve">  </w:t>
                            </w:r>
                          </w:ins>
                          <w:ins w:id="590" w:author="Lenovo Legion" w:date="2023-10-16T08:28:00Z">
                            <w:r>
                              <w:rPr>
                                <w:rFonts w:ascii="Cascadia Mono SemiLight" w:hAnsi="Cascadia Mono SemiLight" w:cs="Cascadia Mono SemiLight" w:hint="cs"/>
                                <w:color w:val="743C08" w:themeColor="accent3"/>
                                <w:sz w:val="28"/>
                                <w:szCs w:val="28"/>
                                <w:rtl/>
                              </w:rPr>
                              <w:t xml:space="preserve"> </w:t>
                            </w:r>
                          </w:ins>
                          <w:ins w:id="591" w:author="Lenovo Legion" w:date="2023-10-16T12:12:00Z">
                            <w:r w:rsidR="008B2BAE">
                              <w:rPr>
                                <w:rFonts w:ascii="Cascadia Mono SemiLight" w:eastAsia="MS Mincho" w:hAnsi="Cascadia Mono SemiLight" w:cs="Cascadia Mono SemiLight" w:hint="cs"/>
                                <w:color w:val="743C08" w:themeColor="accent3"/>
                                <w:sz w:val="28"/>
                                <w:szCs w:val="28"/>
                                <w:rtl/>
                              </w:rPr>
                              <w:t>اخفا</w:t>
                            </w:r>
                            <w:r w:rsidR="00C84BC7">
                              <w:rPr>
                                <w:rFonts w:ascii="Cascadia Mono SemiLight" w:eastAsia="MS Mincho" w:hAnsi="Cascadia Mono SemiLight" w:cs="Cascadia Mono SemiLight" w:hint="cs"/>
                                <w:color w:val="743C08" w:themeColor="accent3"/>
                                <w:sz w:val="28"/>
                                <w:szCs w:val="28"/>
                                <w:rtl/>
                              </w:rPr>
                              <w:t>ء حقيقي</w:t>
                            </w:r>
                          </w:ins>
                        </w:p>
                        <w:p w14:paraId="138579AF" w14:textId="77777777" w:rsidR="000107DD" w:rsidRDefault="000107DD" w:rsidP="000107DD">
                          <w:pPr>
                            <w:jc w:val="right"/>
                            <w:rPr>
                              <w:ins w:id="592" w:author="Lenovo Legion" w:date="2023-10-16T08:40:00Z"/>
                              <w:rFonts w:ascii="Cascadia Mono SemiLight" w:hAnsi="Cascadia Mono SemiLight" w:cs="Cascadia Mono SemiLight"/>
                              <w:color w:val="743C08" w:themeColor="accent3"/>
                              <w:sz w:val="28"/>
                              <w:szCs w:val="28"/>
                            </w:rPr>
                          </w:pPr>
                        </w:p>
                        <w:p w14:paraId="0299F7A2" w14:textId="77777777" w:rsidR="000107DD" w:rsidRPr="002E16F4" w:rsidRDefault="000107DD" w:rsidP="000107DD">
                          <w:pPr>
                            <w:jc w:val="right"/>
                            <w:rPr>
                              <w:rFonts w:ascii="Cascadia Mono SemiLight" w:eastAsia="MS Mincho" w:hAnsi="Cascadia Mono SemiLight" w:cs="Cascadia Mono SemiLight"/>
                              <w:color w:val="743C08" w:themeColor="accent3"/>
                              <w:sz w:val="44"/>
                              <w:szCs w:val="44"/>
                              <w:rPrChange w:id="593" w:author="Lenovo Legion" w:date="2023-10-16T06:49:00Z">
                                <w:rPr>
                                  <w:rFonts w:ascii="Cascadia Mono SemiLight" w:eastAsia="MS Mincho" w:hAnsi="Cascadia Mono SemiLight" w:cs="Cascadia Mono SemiLight"/>
                                  <w:color w:val="C68D08" w:themeColor="accent1" w:themeShade="BF"/>
                                  <w:sz w:val="32"/>
                                  <w:szCs w:val="32"/>
                                </w:rPr>
                              </w:rPrChange>
                            </w:rPr>
                          </w:pPr>
                          <w:ins w:id="594" w:author="Lenovo Legion" w:date="2023-10-16T06:48:00Z">
                            <w:r w:rsidRPr="002E16F4">
                              <w:rPr>
                                <w:rFonts w:ascii="Cascadia Mono SemiLight" w:hAnsi="Cascadia Mono SemiLight" w:cs="Cascadia Mono SemiLight"/>
                                <w:color w:val="743C08" w:themeColor="accent3"/>
                                <w:sz w:val="28"/>
                                <w:szCs w:val="28"/>
                                <w:rtl/>
                                <w:rPrChange w:id="595" w:author="Lenovo Legion" w:date="2023-10-16T06:49:00Z">
                                  <w:rPr>
                                    <w:rFonts w:ascii="Cascadia Mono SemiLight" w:hAnsi="Cascadia Mono SemiLight" w:cs="Cascadia Mono SemiLight"/>
                                    <w:color w:val="595959" w:themeColor="text1" w:themeTint="A6"/>
                                    <w:sz w:val="24"/>
                                    <w:szCs w:val="24"/>
                                    <w:rtl/>
                                  </w:rPr>
                                </w:rPrChange>
                              </w:rPr>
                              <w:t xml:space="preserve"> </w:t>
                            </w:r>
                          </w:ins>
                          <w:del w:id="596" w:author="Lenovo Legion" w:date="2023-10-16T06:42:00Z">
                            <w:r w:rsidRPr="002E16F4" w:rsidDel="00D52D95">
                              <w:rPr>
                                <w:rFonts w:ascii="Cascadia Mono SemiLight" w:hAnsi="Cascadia Mono SemiLight" w:cs="Cascadia Mono SemiLight"/>
                                <w:color w:val="743C08" w:themeColor="accent3"/>
                                <w:sz w:val="44"/>
                                <w:szCs w:val="44"/>
                                <w:rtl/>
                                <w:rPrChange w:id="597" w:author="Lenovo Legion" w:date="2023-10-16T06:49:00Z">
                                  <w:rPr>
                                    <w:rFonts w:ascii="Cascadia Mono SemiLight" w:hAnsi="Cascadia Mono SemiLight" w:cs="Cascadia Mono SemiLight"/>
                                    <w:color w:val="743C08" w:themeColor="accent3"/>
                                    <w:sz w:val="32"/>
                                    <w:szCs w:val="32"/>
                                    <w:rtl/>
                                  </w:rPr>
                                </w:rPrChange>
                              </w:rPr>
                              <w:delText>ال</w:delText>
                            </w:r>
                            <w:r w:rsidRPr="002E16F4" w:rsidDel="00D52D95">
                              <w:rPr>
                                <w:rFonts w:ascii="Cascadia Mono SemiLight" w:hAnsi="Cascadia Mono SemiLight" w:cs="Cascadia Mono SemiLight" w:hint="cs"/>
                                <w:color w:val="743C08" w:themeColor="accent3"/>
                                <w:sz w:val="44"/>
                                <w:szCs w:val="44"/>
                                <w:rtl/>
                                <w:rPrChange w:id="598" w:author="Lenovo Legion" w:date="2023-10-16T06:49:00Z">
                                  <w:rPr>
                                    <w:rFonts w:ascii="Cascadia Mono SemiLight" w:hAnsi="Cascadia Mono SemiLight" w:cs="Cascadia Mono SemiLight" w:hint="cs"/>
                                    <w:color w:val="743C08" w:themeColor="accent3"/>
                                    <w:sz w:val="32"/>
                                    <w:szCs w:val="32"/>
                                    <w:rtl/>
                                  </w:rPr>
                                </w:rPrChange>
                              </w:rPr>
                              <w:delText>حَلقِ</w:delText>
                            </w:r>
                          </w:del>
                          <w:del w:id="599" w:author="Lenovo Legion" w:date="2023-10-16T06:46:00Z">
                            <w:r w:rsidRPr="002E16F4" w:rsidDel="005F5BF3">
                              <w:rPr>
                                <w:rFonts w:ascii="Cascadia Mono SemiLight" w:hAnsi="Cascadia Mono SemiLight" w:cs="Cascadia Mono SemiLight"/>
                                <w:color w:val="743C08" w:themeColor="accent3"/>
                                <w:sz w:val="44"/>
                                <w:szCs w:val="44"/>
                                <w:rPrChange w:id="600" w:author="Lenovo Legion" w:date="2023-10-16T06:49:00Z">
                                  <w:rPr>
                                    <w:rFonts w:ascii="Cascadia Mono SemiLight" w:hAnsi="Cascadia Mono SemiLight" w:cs="Cascadia Mono SemiLight"/>
                                    <w:color w:val="C68D08" w:themeColor="accent1" w:themeShade="BF"/>
                                    <w:sz w:val="32"/>
                                    <w:szCs w:val="32"/>
                                  </w:rPr>
                                </w:rPrChange>
                              </w:rPr>
                              <w:delText xml:space="preserve"> </w:delText>
                            </w:r>
                          </w:del>
                        </w:p>
                      </w:txbxContent>
                    </v:textbox>
                  </v:shape>
                  <w10:wrap anchorx="margin"/>
                </v:group>
              </w:pict>
            </mc:Fallback>
          </mc:AlternateContent>
        </w:r>
      </w:ins>
      <w:ins w:id="601" w:author="Lenovo Legion" w:date="2023-10-16T12:14:00Z">
        <w:r w:rsidR="00C279D2">
          <mc:AlternateContent>
            <mc:Choice Requires="wps">
              <w:drawing>
                <wp:anchor distT="0" distB="0" distL="114300" distR="114300" simplePos="0" relativeHeight="251755008" behindDoc="0" locked="0" layoutInCell="1" allowOverlap="1" wp14:anchorId="49E0C06D" wp14:editId="221B1789">
                  <wp:simplePos x="0" y="0"/>
                  <wp:positionH relativeFrom="column">
                    <wp:posOffset>1755140</wp:posOffset>
                  </wp:positionH>
                  <wp:positionV relativeFrom="paragraph">
                    <wp:posOffset>968797</wp:posOffset>
                  </wp:positionV>
                  <wp:extent cx="2487295" cy="478155"/>
                  <wp:effectExtent l="0" t="0" r="0" b="0"/>
                  <wp:wrapNone/>
                  <wp:docPr id="1875067398" name="Kotak Teks 1"/>
                  <wp:cNvGraphicFramePr/>
                  <a:graphic xmlns:a="http://schemas.openxmlformats.org/drawingml/2006/main">
                    <a:graphicData uri="http://schemas.microsoft.com/office/word/2010/wordprocessingShape">
                      <wps:wsp>
                        <wps:cNvSpPr txBox="1"/>
                        <wps:spPr>
                          <a:xfrm>
                            <a:off x="0" y="0"/>
                            <a:ext cx="2487295" cy="4781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137E56" w14:textId="047C8F58" w:rsidR="00C279D2" w:rsidRPr="00052C7F" w:rsidRDefault="00C279D2" w:rsidP="00C279D2">
                              <w:pPr>
                                <w:jc w:val="right"/>
                                <w:rPr>
                                  <w:rFonts w:eastAsia="MS Mincho" w:cstheme="minorHAnsi"/>
                                  <w:color w:val="C68D08" w:themeColor="accent1" w:themeShade="BF"/>
                                  <w:sz w:val="44"/>
                                  <w:szCs w:val="44"/>
                                  <w:rPrChange w:id="602" w:author="Lenovo Legion" w:date="2023-10-16T12:16:00Z">
                                    <w:rPr>
                                      <w:rFonts w:ascii="Cascadia Mono SemiLight" w:eastAsia="MS Mincho" w:hAnsi="Cascadia Mono SemiLight" w:cs="Cascadia Mono SemiLight"/>
                                      <w:color w:val="C68D08" w:themeColor="accent1" w:themeShade="BF"/>
                                      <w:sz w:val="48"/>
                                      <w:szCs w:val="48"/>
                                    </w:rPr>
                                  </w:rPrChange>
                                </w:rPr>
                              </w:pPr>
                              <w:del w:id="603" w:author="Lenovo Legion" w:date="2023-10-16T06:41:00Z">
                                <w:r w:rsidRPr="00052C7F" w:rsidDel="004B751F">
                                  <w:rPr>
                                    <w:rFonts w:cstheme="minorHAnsi"/>
                                    <w:color w:val="C68D08" w:themeColor="accent1" w:themeShade="BF"/>
                                    <w:sz w:val="44"/>
                                    <w:szCs w:val="44"/>
                                    <w:rPrChange w:id="604" w:author="Lenovo Legion" w:date="2023-10-16T12:16:00Z">
                                      <w:rPr>
                                        <w:rFonts w:ascii="Cascadia Mono SemiLight" w:hAnsi="Cascadia Mono SemiLight" w:cs="Cascadia Mono SemiLight"/>
                                        <w:color w:val="C68D08" w:themeColor="accent1" w:themeShade="BF"/>
                                        <w:sz w:val="48"/>
                                        <w:szCs w:val="48"/>
                                      </w:rPr>
                                    </w:rPrChange>
                                  </w:rPr>
                                  <w:delText>AL HALQI</w:delText>
                                </w:r>
                              </w:del>
                              <w:ins w:id="605" w:author="Lenovo Legion" w:date="2023-10-16T12:14:00Z">
                                <w:r w:rsidRPr="00052C7F">
                                  <w:rPr>
                                    <w:rFonts w:cstheme="minorHAnsi"/>
                                    <w:color w:val="C68D08" w:themeColor="accent1" w:themeShade="BF"/>
                                    <w:sz w:val="44"/>
                                    <w:szCs w:val="44"/>
                                    <w:rPrChange w:id="606" w:author="Lenovo Legion" w:date="2023-10-16T12:16:00Z">
                                      <w:rPr>
                                        <w:rFonts w:cstheme="minorHAnsi"/>
                                        <w:color w:val="C68D08" w:themeColor="accent1" w:themeShade="BF"/>
                                        <w:sz w:val="48"/>
                                        <w:szCs w:val="48"/>
                                      </w:rPr>
                                    </w:rPrChange>
                                  </w:rPr>
                                  <w:t>BIGHUNNAH</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9E0C06D" id="_x0000_s1474" type="#_x0000_t202" style="position:absolute;margin-left:138.2pt;margin-top:76.3pt;width:195.85pt;height:37.65pt;z-index:251755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" filled="f" stroked="f">
                  <v:textbox>
                    <w:txbxContent>
                      <w:p w14:paraId="07137E56" w14:textId="047C8F58" w:rsidR="00C279D2" w:rsidRPr="00052C7F" w:rsidRDefault="00C279D2" w:rsidP="00C279D2">
                        <w:pPr>
                          <w:jc w:val="right"/>
                          <w:rPr>
                            <w:rFonts w:eastAsia="MS Mincho" w:cstheme="minorHAnsi"/>
                            <w:color w:val="C68D08" w:themeColor="accent1" w:themeShade="BF"/>
                            <w:sz w:val="44"/>
                            <w:szCs w:val="44"/>
                            <w:rPrChange w:id="607" w:author="Lenovo Legion" w:date="2023-10-16T12:16:00Z">
                              <w:rPr>
                                <w:rFonts w:ascii="Cascadia Mono SemiLight" w:eastAsia="MS Mincho" w:hAnsi="Cascadia Mono SemiLight" w:cs="Cascadia Mono SemiLight"/>
                                <w:color w:val="C68D08" w:themeColor="accent1" w:themeShade="BF"/>
                                <w:sz w:val="48"/>
                                <w:szCs w:val="48"/>
                              </w:rPr>
                            </w:rPrChange>
                          </w:rPr>
                        </w:pPr>
                        <w:del w:id="608" w:author="Lenovo Legion" w:date="2023-10-16T06:41:00Z">
                          <w:r w:rsidRPr="00052C7F" w:rsidDel="004B751F">
                            <w:rPr>
                              <w:rFonts w:cstheme="minorHAnsi"/>
                              <w:color w:val="C68D08" w:themeColor="accent1" w:themeShade="BF"/>
                              <w:sz w:val="44"/>
                              <w:szCs w:val="44"/>
                              <w:rPrChange w:id="609" w:author="Lenovo Legion" w:date="2023-10-16T12:16:00Z">
                                <w:rPr>
                                  <w:rFonts w:ascii="Cascadia Mono SemiLight" w:hAnsi="Cascadia Mono SemiLight" w:cs="Cascadia Mono SemiLight"/>
                                  <w:color w:val="C68D08" w:themeColor="accent1" w:themeShade="BF"/>
                                  <w:sz w:val="48"/>
                                  <w:szCs w:val="48"/>
                                </w:rPr>
                              </w:rPrChange>
                            </w:rPr>
                            <w:delText>AL HALQI</w:delText>
                          </w:r>
                        </w:del>
                        <w:ins w:id="610" w:author="Lenovo Legion" w:date="2023-10-16T12:14:00Z">
                          <w:r w:rsidRPr="00052C7F">
                            <w:rPr>
                              <w:rFonts w:cstheme="minorHAnsi"/>
                              <w:color w:val="C68D08" w:themeColor="accent1" w:themeShade="BF"/>
                              <w:sz w:val="44"/>
                              <w:szCs w:val="44"/>
                              <w:rPrChange w:id="611" w:author="Lenovo Legion" w:date="2023-10-16T12:16:00Z">
                                <w:rPr>
                                  <w:rFonts w:cstheme="minorHAnsi"/>
                                  <w:color w:val="C68D08" w:themeColor="accent1" w:themeShade="BF"/>
                                  <w:sz w:val="48"/>
                                  <w:szCs w:val="48"/>
                                </w:rPr>
                              </w:rPrChange>
                            </w:rPr>
                            <w:t>BIGHUNNAH</w:t>
                          </w:r>
                        </w:ins>
                      </w:p>
                    </w:txbxContent>
                  </v:textbox>
                </v:shape>
              </w:pict>
            </mc:Fallback>
          </mc:AlternateContent>
        </w:r>
      </w:ins>
      <w:ins w:id="612" w:author="Lenovo Legion" w:date="2023-10-16T12:02:00Z">
        <w:r w:rsidR="00C279D2">
          <w:rPr>
            <w:sz w:val="48"/>
            <w:szCs w:val="48"/>
          </w:rPr>
          <mc:AlternateContent>
            <mc:Choice Requires="wps">
              <w:drawing>
                <wp:anchor distT="0" distB="0" distL="114300" distR="114300" simplePos="0" relativeHeight="251743744" behindDoc="0" locked="0" layoutInCell="1" allowOverlap="1" wp14:anchorId="180EE26F" wp14:editId="6A3920ED">
                  <wp:simplePos x="0" y="0"/>
                  <wp:positionH relativeFrom="margin">
                    <wp:posOffset>33753</wp:posOffset>
                  </wp:positionH>
                  <wp:positionV relativeFrom="paragraph">
                    <wp:posOffset>83590</wp:posOffset>
                  </wp:positionV>
                  <wp:extent cx="4215765" cy="2270658"/>
                  <wp:effectExtent l="0" t="0" r="0" b="0"/>
                  <wp:wrapNone/>
                  <wp:docPr id="1504823757" name="Kotak Teks 1"/>
                  <wp:cNvGraphicFramePr/>
                  <a:graphic xmlns:a="http://schemas.openxmlformats.org/drawingml/2006/main">
                    <a:graphicData uri="http://schemas.microsoft.com/office/word/2010/wordprocessingShape">
                      <wps:wsp>
                        <wps:cNvSpPr txBox="1"/>
                        <wps:spPr>
                          <a:xfrm>
                            <a:off x="0" y="0"/>
                            <a:ext cx="4215765" cy="227065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3230D1" w14:textId="77777777" w:rsidR="001A7C54" w:rsidRDefault="001A7C54" w:rsidP="001A7C54">
                              <w:pPr>
                                <w:jc w:val="right"/>
                                <w:rPr>
                                  <w:ins w:id="613" w:author="Lenovo Legion" w:date="2023-10-16T12:10:00Z"/>
                                  <w:rFonts w:ascii="Cascadia Mono SemiLight" w:hAnsi="Cascadia Mono SemiLight" w:cs="Cascadia Mono SemiLight"/>
                                  <w:color w:val="595959" w:themeColor="text1" w:themeTint="A6"/>
                                  <w:sz w:val="24"/>
                                  <w:szCs w:val="24"/>
                                  <w:rtl/>
                                </w:rPr>
                              </w:pPr>
                              <w:ins w:id="614" w:author="Lenovo Legion" w:date="2023-10-16T12:10:00Z">
                                <w:r w:rsidRPr="006005A4">
                                  <w:rPr>
                                    <w:rFonts w:ascii="Cascadia Mono SemiLight" w:hAnsi="Cascadia Mono SemiLight" w:cs="Cascadia Mono SemiLight"/>
                                    <w:color w:val="595959" w:themeColor="text1" w:themeTint="A6"/>
                                    <w:sz w:val="24"/>
                                    <w:szCs w:val="24"/>
                                    <w:rtl/>
                                  </w:rPr>
                                  <w:t>فِـي الـلاَّمِ وَالــرَّا لاَ بِغُـنَّـةٍ لَــزِمْ</w:t>
                                </w:r>
                              </w:ins>
                            </w:p>
                            <w:p w14:paraId="0987B6D1" w14:textId="77777777" w:rsidR="001A7C54" w:rsidRPr="00172894" w:rsidRDefault="001A7C54" w:rsidP="001A7C54">
                              <w:pPr>
                                <w:jc w:val="right"/>
                                <w:rPr>
                                  <w:ins w:id="615" w:author="Lenovo Legion" w:date="2023-10-16T12:10:00Z"/>
                                  <w:rFonts w:cstheme="minorHAnsi"/>
                                  <w:color w:val="595959" w:themeColor="text1" w:themeTint="A6"/>
                                  <w:sz w:val="24"/>
                                  <w:szCs w:val="24"/>
                                  <w:rPrChange w:id="616" w:author="Lenovo Legion" w:date="2023-10-16T12:20:00Z">
                                    <w:rPr>
                                      <w:ins w:id="617" w:author="Lenovo Legion" w:date="2023-10-16T12:10:00Z"/>
                                      <w:rFonts w:cstheme="minorHAnsi"/>
                                    </w:rPr>
                                  </w:rPrChange>
                                </w:rPr>
                              </w:pPr>
                              <w:ins w:id="618" w:author="Lenovo Legion" w:date="2023-10-16T12:10:00Z">
                                <w:r w:rsidRPr="00172894">
                                  <w:rPr>
                                    <w:rFonts w:cstheme="minorHAnsi"/>
                                    <w:color w:val="595959" w:themeColor="text1" w:themeTint="A6"/>
                                    <w:sz w:val="24"/>
                                    <w:szCs w:val="24"/>
                                    <w:rPrChange w:id="619" w:author="Lenovo Legion" w:date="2023-10-16T12:20:00Z">
                                      <w:rPr>
                                        <w:rFonts w:cstheme="minorHAnsi"/>
                                      </w:rPr>
                                    </w:rPrChange>
                                  </w:rPr>
                                  <w:t>Dan jika nun sukun/tanwin bertemu ro’ dan lam maka  masukkan tanpa ghunnah (dengung).</w:t>
                                </w:r>
                              </w:ins>
                            </w:p>
                            <w:p w14:paraId="12E2FC8B" w14:textId="77777777" w:rsidR="001A7C54" w:rsidRDefault="001A7C54" w:rsidP="001A7C54">
                              <w:pPr>
                                <w:rPr>
                                  <w:ins w:id="620" w:author="Lenovo Legion" w:date="2023-10-16T12:15:00Z"/>
                                  <w:rFonts w:cstheme="minorHAnsi"/>
                                </w:rPr>
                              </w:pPr>
                            </w:p>
                            <w:p w14:paraId="458ADA8D" w14:textId="77777777" w:rsidR="00C279D2" w:rsidRDefault="00C279D2" w:rsidP="001A7C54">
                              <w:pPr>
                                <w:rPr>
                                  <w:ins w:id="621" w:author="Lenovo Legion" w:date="2023-10-16T12:10:00Z"/>
                                  <w:rFonts w:cstheme="minorHAnsi"/>
                                </w:rPr>
                                <w:pPrChange w:id="622" w:author="Lenovo Legion" w:date="2023-10-16T12:10:00Z">
                                  <w:pPr>
                                    <w:jc w:val="center"/>
                                  </w:pPr>
                                </w:pPrChange>
                              </w:pPr>
                            </w:p>
                            <w:p w14:paraId="7F2829A8" w14:textId="77777777" w:rsidR="001A7C54" w:rsidRDefault="001A7C54" w:rsidP="001A7C54">
                              <w:pPr>
                                <w:jc w:val="right"/>
                                <w:rPr>
                                  <w:ins w:id="623" w:author="Lenovo Legion" w:date="2023-10-16T12:10:00Z"/>
                                  <w:rFonts w:ascii="Cascadia Mono SemiLight" w:hAnsi="Cascadia Mono SemiLight" w:cs="Cascadia Mono SemiLight"/>
                                  <w:color w:val="595959" w:themeColor="text1" w:themeTint="A6"/>
                                  <w:sz w:val="24"/>
                                  <w:szCs w:val="24"/>
                                </w:rPr>
                              </w:pPr>
                              <w:ins w:id="624" w:author="Lenovo Legion" w:date="2023-10-16T12:10:00Z">
                                <w:r w:rsidRPr="006005A4">
                                  <w:rPr>
                                    <w:rFonts w:ascii="Cascadia Mono SemiLight" w:hAnsi="Cascadia Mono SemiLight" w:cs="Cascadia Mono SemiLight"/>
                                    <w:color w:val="595959" w:themeColor="text1" w:themeTint="A6"/>
                                    <w:sz w:val="24"/>
                                    <w:szCs w:val="24"/>
                                    <w:rtl/>
                                  </w:rPr>
                                  <w:t>وَأَدْغِـمَـنْ بِغُـنَّـةٍ فِـي يُـومِــنُ</w:t>
                                </w:r>
                              </w:ins>
                            </w:p>
                            <w:p w14:paraId="42D32065" w14:textId="77777777" w:rsidR="001A7C54" w:rsidRPr="00172894" w:rsidRDefault="001A7C54" w:rsidP="001A7C54">
                              <w:pPr>
                                <w:jc w:val="right"/>
                                <w:rPr>
                                  <w:ins w:id="625" w:author="Lenovo Legion" w:date="2023-10-16T12:10:00Z"/>
                                  <w:rFonts w:cstheme="minorHAnsi"/>
                                  <w:color w:val="595959" w:themeColor="text1" w:themeTint="A6"/>
                                  <w:sz w:val="24"/>
                                  <w:szCs w:val="24"/>
                                  <w:rPrChange w:id="626" w:author="Lenovo Legion" w:date="2023-10-16T12:20:00Z">
                                    <w:rPr>
                                      <w:ins w:id="627" w:author="Lenovo Legion" w:date="2023-10-16T12:10:00Z"/>
                                      <w:rFonts w:cstheme="minorHAnsi"/>
                                    </w:rPr>
                                  </w:rPrChange>
                                </w:rPr>
                              </w:pPr>
                              <w:ins w:id="628" w:author="Lenovo Legion" w:date="2023-10-16T12:10:00Z">
                                <w:r w:rsidRPr="00172894">
                                  <w:rPr>
                                    <w:rFonts w:cstheme="minorHAnsi"/>
                                    <w:color w:val="595959" w:themeColor="text1" w:themeTint="A6"/>
                                    <w:sz w:val="24"/>
                                    <w:szCs w:val="24"/>
                                    <w:rPrChange w:id="629" w:author="Lenovo Legion" w:date="2023-10-16T12:20:00Z">
                                      <w:rPr>
                                        <w:rFonts w:cstheme="minorHAnsi"/>
                                      </w:rPr>
                                    </w:rPrChange>
                                  </w:rPr>
                                  <w:t>Dan masukkan dengan dengung ketika bertemmu huruf ya’, nun, mim, dan waw.</w:t>
                                </w:r>
                              </w:ins>
                            </w:p>
                            <w:p w14:paraId="5FA2071D" w14:textId="77777777" w:rsidR="001A7C54" w:rsidRPr="004C77EC" w:rsidRDefault="001A7C54" w:rsidP="008A2E68">
                              <w:pPr>
                                <w:jc w:val="center"/>
                                <w:rPr>
                                  <w:rFonts w:cstheme="minorHAnsi"/>
                                  <w:rPrChange w:id="630" w:author="Lenovo Legion" w:date="2023-10-16T06:43:00Z">
                                    <w:rPr/>
                                  </w:rPrChange>
                                </w:rPr>
                                <w:pPrChange w:id="631" w:author="Lenovo Legion" w:date="2023-10-16T08:33:00Z">
                                  <w:pPr/>
                                </w:pPrChang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0EE26F" id="_x0000_s1475" type="#_x0000_t202" style="position:absolute;margin-left:2.65pt;margin-top:6.6pt;width:331.95pt;height:178.8pt;z-index:2517437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" filled="f" stroked="f">
                  <v:textbox>
                    <w:txbxContent>
                      <w:p w14:paraId="7D3230D1" w14:textId="77777777" w:rsidR="001A7C54" w:rsidRDefault="001A7C54" w:rsidP="001A7C54">
                        <w:pPr>
                          <w:jc w:val="right"/>
                          <w:rPr>
                            <w:ins w:id="632" w:author="Lenovo Legion" w:date="2023-10-16T12:10:00Z"/>
                            <w:rFonts w:ascii="Cascadia Mono SemiLight" w:hAnsi="Cascadia Mono SemiLight" w:cs="Cascadia Mono SemiLight"/>
                            <w:color w:val="595959" w:themeColor="text1" w:themeTint="A6"/>
                            <w:sz w:val="24"/>
                            <w:szCs w:val="24"/>
                            <w:rtl/>
                          </w:rPr>
                        </w:pPr>
                        <w:ins w:id="633" w:author="Lenovo Legion" w:date="2023-10-16T12:10:00Z">
                          <w:r w:rsidRPr="006005A4">
                            <w:rPr>
                              <w:rFonts w:ascii="Cascadia Mono SemiLight" w:hAnsi="Cascadia Mono SemiLight" w:cs="Cascadia Mono SemiLight"/>
                              <w:color w:val="595959" w:themeColor="text1" w:themeTint="A6"/>
                              <w:sz w:val="24"/>
                              <w:szCs w:val="24"/>
                              <w:rtl/>
                            </w:rPr>
                            <w:t>فِـي الـلاَّمِ وَالــرَّا لاَ بِغُـنَّـةٍ لَــزِمْ</w:t>
                          </w:r>
                        </w:ins>
                      </w:p>
                      <w:p w14:paraId="0987B6D1" w14:textId="77777777" w:rsidR="001A7C54" w:rsidRPr="00172894" w:rsidRDefault="001A7C54" w:rsidP="001A7C54">
                        <w:pPr>
                          <w:jc w:val="right"/>
                          <w:rPr>
                            <w:ins w:id="634" w:author="Lenovo Legion" w:date="2023-10-16T12:10:00Z"/>
                            <w:rFonts w:cstheme="minorHAnsi"/>
                            <w:color w:val="595959" w:themeColor="text1" w:themeTint="A6"/>
                            <w:sz w:val="24"/>
                            <w:szCs w:val="24"/>
                            <w:rPrChange w:id="635" w:author="Lenovo Legion" w:date="2023-10-16T12:20:00Z">
                              <w:rPr>
                                <w:ins w:id="636" w:author="Lenovo Legion" w:date="2023-10-16T12:10:00Z"/>
                                <w:rFonts w:cstheme="minorHAnsi"/>
                              </w:rPr>
                            </w:rPrChange>
                          </w:rPr>
                        </w:pPr>
                        <w:ins w:id="637" w:author="Lenovo Legion" w:date="2023-10-16T12:10:00Z">
                          <w:r w:rsidRPr="00172894">
                            <w:rPr>
                              <w:rFonts w:cstheme="minorHAnsi"/>
                              <w:color w:val="595959" w:themeColor="text1" w:themeTint="A6"/>
                              <w:sz w:val="24"/>
                              <w:szCs w:val="24"/>
                              <w:rPrChange w:id="638" w:author="Lenovo Legion" w:date="2023-10-16T12:20:00Z">
                                <w:rPr>
                                  <w:rFonts w:cstheme="minorHAnsi"/>
                                </w:rPr>
                              </w:rPrChange>
                            </w:rPr>
                            <w:t>Dan jika nun sukun/tanwin bertemu ro’ dan lam maka  masukkan tanpa ghunnah (dengung).</w:t>
                          </w:r>
                        </w:ins>
                      </w:p>
                      <w:p w14:paraId="12E2FC8B" w14:textId="77777777" w:rsidR="001A7C54" w:rsidRDefault="001A7C54" w:rsidP="001A7C54">
                        <w:pPr>
                          <w:rPr>
                            <w:ins w:id="639" w:author="Lenovo Legion" w:date="2023-10-16T12:15:00Z"/>
                            <w:rFonts w:cstheme="minorHAnsi"/>
                          </w:rPr>
                        </w:pPr>
                      </w:p>
                      <w:p w14:paraId="458ADA8D" w14:textId="77777777" w:rsidR="00C279D2" w:rsidRDefault="00C279D2" w:rsidP="001A7C54">
                        <w:pPr>
                          <w:rPr>
                            <w:ins w:id="640" w:author="Lenovo Legion" w:date="2023-10-16T12:10:00Z"/>
                            <w:rFonts w:cstheme="minorHAnsi"/>
                          </w:rPr>
                          <w:pPrChange w:id="641" w:author="Lenovo Legion" w:date="2023-10-16T12:10:00Z">
                            <w:pPr>
                              <w:jc w:val="center"/>
                            </w:pPr>
                          </w:pPrChange>
                        </w:pPr>
                      </w:p>
                      <w:p w14:paraId="7F2829A8" w14:textId="77777777" w:rsidR="001A7C54" w:rsidRDefault="001A7C54" w:rsidP="001A7C54">
                        <w:pPr>
                          <w:jc w:val="right"/>
                          <w:rPr>
                            <w:ins w:id="642" w:author="Lenovo Legion" w:date="2023-10-16T12:10:00Z"/>
                            <w:rFonts w:ascii="Cascadia Mono SemiLight" w:hAnsi="Cascadia Mono SemiLight" w:cs="Cascadia Mono SemiLight"/>
                            <w:color w:val="595959" w:themeColor="text1" w:themeTint="A6"/>
                            <w:sz w:val="24"/>
                            <w:szCs w:val="24"/>
                          </w:rPr>
                        </w:pPr>
                        <w:ins w:id="643" w:author="Lenovo Legion" w:date="2023-10-16T12:10:00Z">
                          <w:r w:rsidRPr="006005A4">
                            <w:rPr>
                              <w:rFonts w:ascii="Cascadia Mono SemiLight" w:hAnsi="Cascadia Mono SemiLight" w:cs="Cascadia Mono SemiLight"/>
                              <w:color w:val="595959" w:themeColor="text1" w:themeTint="A6"/>
                              <w:sz w:val="24"/>
                              <w:szCs w:val="24"/>
                              <w:rtl/>
                            </w:rPr>
                            <w:t>وَأَدْغِـمَـنْ بِغُـنَّـةٍ فِـي يُـومِــنُ</w:t>
                          </w:r>
                        </w:ins>
                      </w:p>
                      <w:p w14:paraId="42D32065" w14:textId="77777777" w:rsidR="001A7C54" w:rsidRPr="00172894" w:rsidRDefault="001A7C54" w:rsidP="001A7C54">
                        <w:pPr>
                          <w:jc w:val="right"/>
                          <w:rPr>
                            <w:ins w:id="644" w:author="Lenovo Legion" w:date="2023-10-16T12:10:00Z"/>
                            <w:rFonts w:cstheme="minorHAnsi"/>
                            <w:color w:val="595959" w:themeColor="text1" w:themeTint="A6"/>
                            <w:sz w:val="24"/>
                            <w:szCs w:val="24"/>
                            <w:rPrChange w:id="645" w:author="Lenovo Legion" w:date="2023-10-16T12:20:00Z">
                              <w:rPr>
                                <w:ins w:id="646" w:author="Lenovo Legion" w:date="2023-10-16T12:10:00Z"/>
                                <w:rFonts w:cstheme="minorHAnsi"/>
                              </w:rPr>
                            </w:rPrChange>
                          </w:rPr>
                        </w:pPr>
                        <w:ins w:id="647" w:author="Lenovo Legion" w:date="2023-10-16T12:10:00Z">
                          <w:r w:rsidRPr="00172894">
                            <w:rPr>
                              <w:rFonts w:cstheme="minorHAnsi"/>
                              <w:color w:val="595959" w:themeColor="text1" w:themeTint="A6"/>
                              <w:sz w:val="24"/>
                              <w:szCs w:val="24"/>
                              <w:rPrChange w:id="648" w:author="Lenovo Legion" w:date="2023-10-16T12:20:00Z">
                                <w:rPr>
                                  <w:rFonts w:cstheme="minorHAnsi"/>
                                </w:rPr>
                              </w:rPrChange>
                            </w:rPr>
                            <w:t>Dan masukkan dengan dengung ketika bertemmu huruf ya’, nun, mim, dan waw.</w:t>
                          </w:r>
                        </w:ins>
                      </w:p>
                      <w:p w14:paraId="5FA2071D" w14:textId="77777777" w:rsidR="001A7C54" w:rsidRPr="004C77EC" w:rsidRDefault="001A7C54" w:rsidP="008A2E68">
                        <w:pPr>
                          <w:jc w:val="center"/>
                          <w:rPr>
                            <w:rFonts w:cstheme="minorHAnsi"/>
                            <w:rPrChange w:id="649" w:author="Lenovo Legion" w:date="2023-10-16T06:43:00Z">
                              <w:rPr/>
                            </w:rPrChange>
                          </w:rPr>
                          <w:pPrChange w:id="650" w:author="Lenovo Legion" w:date="2023-10-16T08:33:00Z">
                            <w:pPr/>
                          </w:pPrChange>
                        </w:pPr>
                      </w:p>
                    </w:txbxContent>
                  </v:textbox>
                  <w10:wrap anchorx="margin"/>
                </v:shape>
              </w:pict>
            </mc:Fallback>
          </mc:AlternateContent>
        </w:r>
      </w:ins>
      <w:ins w:id="651" w:author="Lenovo Legion" w:date="2023-10-16T08:41:00Z">
        <w:r w:rsidR="001A7C54">
          <w:rPr>
            <w:sz w:val="48"/>
            <w:szCs w:val="48"/>
          </w:rPr>
          <mc:AlternateContent>
            <mc:Choice Requires="wps">
              <w:drawing>
                <wp:anchor distT="0" distB="0" distL="114300" distR="114300" simplePos="0" relativeHeight="251700736" behindDoc="0" locked="0" layoutInCell="1" allowOverlap="1" wp14:anchorId="4A440E16" wp14:editId="0C914496">
                  <wp:simplePos x="0" y="0"/>
                  <wp:positionH relativeFrom="margin">
                    <wp:posOffset>119670</wp:posOffset>
                  </wp:positionH>
                  <wp:positionV relativeFrom="paragraph">
                    <wp:posOffset>3084540</wp:posOffset>
                  </wp:positionV>
                  <wp:extent cx="4148553" cy="3013075"/>
                  <wp:effectExtent l="0" t="0" r="0" b="0"/>
                  <wp:wrapNone/>
                  <wp:docPr id="1294104867" name="Kotak Teks 1"/>
                  <wp:cNvGraphicFramePr/>
                  <a:graphic xmlns:a="http://schemas.openxmlformats.org/drawingml/2006/main">
                    <a:graphicData uri="http://schemas.microsoft.com/office/word/2010/wordprocessingShape">
                      <wps:wsp>
                        <wps:cNvSpPr txBox="1"/>
                        <wps:spPr>
                          <a:xfrm>
                            <a:off x="0" y="0"/>
                            <a:ext cx="4148553" cy="30130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5CD9EF" w14:textId="0FCF90F7" w:rsidR="00BE4BF9" w:rsidRDefault="006B7AAA" w:rsidP="001A7C54">
                              <w:pPr>
                                <w:rPr>
                                  <w:ins w:id="652" w:author="Lenovo Legion" w:date="2023-10-16T08:42:00Z"/>
                                  <w:rFonts w:ascii="Cascadia Mono SemiLight" w:hAnsi="Cascadia Mono SemiLight" w:cs="Cascadia Mono SemiLight"/>
                                  <w:color w:val="595959" w:themeColor="text1" w:themeTint="A6"/>
                                  <w:sz w:val="24"/>
                                  <w:szCs w:val="24"/>
                                </w:rPr>
                                <w:pPrChange w:id="653" w:author="Lenovo Legion" w:date="2023-10-16T12:11:00Z">
                                  <w:pPr>
                                    <w:jc w:val="center"/>
                                  </w:pPr>
                                </w:pPrChange>
                              </w:pPr>
                              <w:ins w:id="654" w:author="Lenovo Legion" w:date="2023-10-16T08:42:00Z">
                                <w:r w:rsidRPr="006005A4">
                                  <w:rPr>
                                    <w:rFonts w:ascii="Cascadia Mono SemiLight" w:hAnsi="Cascadia Mono SemiLight" w:cs="Cascadia Mono SemiLight"/>
                                    <w:color w:val="595959" w:themeColor="text1" w:themeTint="A6"/>
                                    <w:sz w:val="24"/>
                                    <w:szCs w:val="24"/>
                                    <w:rtl/>
                                  </w:rPr>
                                  <w:t>وَالقَلْـبُ عِـنْـدَ الـبَـا بِغُـنَّـةٍ كَـذَا</w:t>
                                </w:r>
                              </w:ins>
                            </w:p>
                            <w:p w14:paraId="012C25CD" w14:textId="69BB51C8" w:rsidR="006B7AAA" w:rsidRPr="00172894" w:rsidRDefault="006B7AAA" w:rsidP="00172894">
                              <w:pPr>
                                <w:rPr>
                                  <w:ins w:id="655" w:author="Lenovo Legion" w:date="2023-10-16T08:55:00Z"/>
                                  <w:rFonts w:cstheme="minorHAnsi"/>
                                  <w:color w:val="595959" w:themeColor="text1" w:themeTint="A6"/>
                                  <w:sz w:val="24"/>
                                  <w:szCs w:val="24"/>
                                  <w:rPrChange w:id="656" w:author="Lenovo Legion" w:date="2023-10-16T12:20:00Z">
                                    <w:rPr>
                                      <w:ins w:id="657" w:author="Lenovo Legion" w:date="2023-10-16T08:55:00Z"/>
                                      <w:rFonts w:cstheme="minorHAnsi"/>
                                      <w:sz w:val="21"/>
                                      <w:szCs w:val="21"/>
                                    </w:rPr>
                                  </w:rPrChange>
                                </w:rPr>
                                <w:pPrChange w:id="658" w:author="Lenovo Legion" w:date="2023-10-16T12:20:00Z">
                                  <w:pPr>
                                    <w:jc w:val="center"/>
                                  </w:pPr>
                                </w:pPrChange>
                              </w:pPr>
                              <w:ins w:id="659" w:author="Lenovo Legion" w:date="2023-10-16T08:42:00Z">
                                <w:r w:rsidRPr="00172894">
                                  <w:rPr>
                                    <w:rFonts w:cstheme="minorHAnsi"/>
                                    <w:color w:val="595959" w:themeColor="text1" w:themeTint="A6"/>
                                    <w:sz w:val="24"/>
                                    <w:szCs w:val="24"/>
                                    <w:rPrChange w:id="660" w:author="Lenovo Legion" w:date="2023-10-16T12:20:00Z">
                                      <w:rPr>
                                        <w:rFonts w:ascii="Cascadia Mono SemiLight" w:hAnsi="Cascadia Mono SemiLight" w:cs="Cascadia Mono SemiLight"/>
                                        <w:color w:val="595959" w:themeColor="text1" w:themeTint="A6"/>
                                        <w:sz w:val="24"/>
                                        <w:szCs w:val="24"/>
                                      </w:rPr>
                                    </w:rPrChange>
                                  </w:rPr>
                                  <w:t>Dan</w:t>
                                </w:r>
                              </w:ins>
                              <w:ins w:id="661" w:author="Lenovo Legion" w:date="2023-10-16T12:19:00Z">
                                <w:r w:rsidR="00756351" w:rsidRPr="00172894">
                                  <w:rPr>
                                    <w:rFonts w:cstheme="minorHAnsi"/>
                                    <w:color w:val="595959" w:themeColor="text1" w:themeTint="A6"/>
                                    <w:sz w:val="24"/>
                                    <w:szCs w:val="24"/>
                                    <w:rPrChange w:id="662" w:author="Lenovo Legion" w:date="2023-10-16T12:20:00Z">
                                      <w:rPr>
                                        <w:rFonts w:cstheme="minorHAnsi"/>
                                        <w:sz w:val="21"/>
                                        <w:szCs w:val="21"/>
                                      </w:rPr>
                                    </w:rPrChange>
                                  </w:rPr>
                                  <w:t xml:space="preserve"> gantilah huruf nun</w:t>
                                </w:r>
                              </w:ins>
                              <w:ins w:id="663" w:author="Lenovo Legion" w:date="2023-10-16T08:43:00Z">
                                <w:r w:rsidRPr="00172894">
                                  <w:rPr>
                                    <w:rFonts w:cstheme="minorHAnsi"/>
                                    <w:color w:val="595959" w:themeColor="text1" w:themeTint="A6"/>
                                    <w:sz w:val="24"/>
                                    <w:szCs w:val="24"/>
                                    <w:rPrChange w:id="664" w:author="Lenovo Legion" w:date="2023-10-16T12:20:00Z">
                                      <w:rPr>
                                        <w:rFonts w:ascii="Cascadia Mono SemiLight" w:hAnsi="Cascadia Mono SemiLight" w:cs="Cascadia Mono SemiLight"/>
                                        <w:color w:val="595959" w:themeColor="text1" w:themeTint="A6"/>
                                        <w:sz w:val="24"/>
                                        <w:szCs w:val="24"/>
                                      </w:rPr>
                                    </w:rPrChange>
                                  </w:rPr>
                                  <w:t xml:space="preserve"> </w:t>
                                </w:r>
                              </w:ins>
                              <w:ins w:id="665" w:author="Lenovo Legion" w:date="2023-10-16T08:44:00Z">
                                <w:r w:rsidR="007C0665" w:rsidRPr="00172894">
                                  <w:rPr>
                                    <w:rFonts w:cstheme="minorHAnsi"/>
                                    <w:color w:val="595959" w:themeColor="text1" w:themeTint="A6"/>
                                    <w:sz w:val="24"/>
                                    <w:szCs w:val="24"/>
                                    <w:rPrChange w:id="666" w:author="Lenovo Legion" w:date="2023-10-16T12:20:00Z">
                                      <w:rPr>
                                        <w:rFonts w:ascii="Cascadia Mono SemiLight" w:hAnsi="Cascadia Mono SemiLight" w:cs="Cascadia Mono SemiLight"/>
                                        <w:color w:val="595959" w:themeColor="text1" w:themeTint="A6"/>
                                        <w:sz w:val="24"/>
                                        <w:szCs w:val="24"/>
                                      </w:rPr>
                                    </w:rPrChange>
                                  </w:rPr>
                                  <w:t xml:space="preserve">jika </w:t>
                                </w:r>
                              </w:ins>
                              <w:ins w:id="667" w:author="Lenovo Legion" w:date="2023-10-16T08:43:00Z">
                                <w:r w:rsidRPr="00172894">
                                  <w:rPr>
                                    <w:rFonts w:cstheme="minorHAnsi"/>
                                    <w:color w:val="595959" w:themeColor="text1" w:themeTint="A6"/>
                                    <w:sz w:val="24"/>
                                    <w:szCs w:val="24"/>
                                    <w:rPrChange w:id="668" w:author="Lenovo Legion" w:date="2023-10-16T12:20:00Z">
                                      <w:rPr>
                                        <w:rFonts w:ascii="Cascadia Mono SemiLight" w:hAnsi="Cascadia Mono SemiLight" w:cs="Cascadia Mono SemiLight"/>
                                        <w:color w:val="595959" w:themeColor="text1" w:themeTint="A6"/>
                                        <w:sz w:val="24"/>
                                        <w:szCs w:val="24"/>
                                      </w:rPr>
                                    </w:rPrChange>
                                  </w:rPr>
                                  <w:t>bertemu huruf ba’</w:t>
                                </w:r>
                              </w:ins>
                              <w:ins w:id="669" w:author="Lenovo Legion" w:date="2023-10-16T12:19:00Z">
                                <w:r w:rsidR="00670BF8" w:rsidRPr="00172894">
                                  <w:rPr>
                                    <w:rFonts w:cstheme="minorHAnsi"/>
                                    <w:color w:val="595959" w:themeColor="text1" w:themeTint="A6"/>
                                    <w:sz w:val="24"/>
                                    <w:szCs w:val="24"/>
                                    <w:rPrChange w:id="670" w:author="Lenovo Legion" w:date="2023-10-16T12:20:00Z">
                                      <w:rPr>
                                        <w:rFonts w:cstheme="minorHAnsi"/>
                                        <w:sz w:val="21"/>
                                        <w:szCs w:val="21"/>
                                      </w:rPr>
                                    </w:rPrChange>
                                  </w:rPr>
                                  <w:t>.</w:t>
                                </w:r>
                              </w:ins>
                            </w:p>
                            <w:p w14:paraId="5860AE56" w14:textId="77777777" w:rsidR="00BE4BF9" w:rsidRDefault="00BE4BF9" w:rsidP="00DF2180">
                              <w:pPr>
                                <w:jc w:val="center"/>
                                <w:rPr>
                                  <w:ins w:id="671" w:author="Lenovo Legion" w:date="2023-10-16T08:55:00Z"/>
                                  <w:rFonts w:cstheme="minorHAnsi"/>
                                  <w:sz w:val="21"/>
                                  <w:szCs w:val="21"/>
                                </w:rPr>
                              </w:pPr>
                            </w:p>
                            <w:p w14:paraId="1BC977AF" w14:textId="77777777" w:rsidR="00BE4BF9" w:rsidRPr="00214D90" w:rsidRDefault="00BE4BF9" w:rsidP="00DF2180">
                              <w:pPr>
                                <w:jc w:val="center"/>
                                <w:rPr>
                                  <w:ins w:id="672" w:author="Lenovo Legion" w:date="2023-10-16T08:49:00Z"/>
                                  <w:rFonts w:cstheme="minorHAnsi"/>
                                  <w:sz w:val="21"/>
                                  <w:szCs w:val="21"/>
                                  <w:rPrChange w:id="673" w:author="Lenovo Legion" w:date="2023-10-16T08:53:00Z">
                                    <w:rPr>
                                      <w:ins w:id="674" w:author="Lenovo Legion" w:date="2023-10-16T08:49:00Z"/>
                                      <w:rFonts w:ascii="Cascadia Mono SemiLight" w:hAnsi="Cascadia Mono SemiLight" w:cs="Cascadia Mono SemiLight"/>
                                      <w:color w:val="595959" w:themeColor="text1" w:themeTint="A6"/>
                                      <w:sz w:val="24"/>
                                      <w:szCs w:val="24"/>
                                    </w:rPr>
                                  </w:rPrChange>
                                </w:rPr>
                              </w:pPr>
                            </w:p>
                            <w:p w14:paraId="1B41AECB" w14:textId="77777777" w:rsidR="009E05CB" w:rsidRDefault="009E05CB" w:rsidP="00DF2180">
                              <w:pPr>
                                <w:jc w:val="center"/>
                                <w:rPr>
                                  <w:ins w:id="675" w:author="Lenovo Legion" w:date="2023-10-16T08:49:00Z"/>
                                  <w:rFonts w:ascii="Cascadia Mono SemiLight" w:hAnsi="Cascadia Mono SemiLight" w:cs="Cascadia Mono SemiLight"/>
                                  <w:color w:val="595959" w:themeColor="text1" w:themeTint="A6"/>
                                  <w:sz w:val="24"/>
                                  <w:szCs w:val="24"/>
                                </w:rPr>
                              </w:pPr>
                            </w:p>
                            <w:p w14:paraId="5B54243A" w14:textId="7C41E794" w:rsidR="009E05CB" w:rsidRDefault="009E05CB" w:rsidP="001A7C54">
                              <w:pPr>
                                <w:jc w:val="right"/>
                                <w:rPr>
                                  <w:ins w:id="676" w:author="Lenovo Legion" w:date="2023-10-16T08:50:00Z"/>
                                  <w:rFonts w:ascii="Cascadia Mono SemiLight" w:hAnsi="Cascadia Mono SemiLight" w:cs="Cascadia Mono SemiLight"/>
                                  <w:color w:val="595959" w:themeColor="text1" w:themeTint="A6"/>
                                  <w:sz w:val="24"/>
                                  <w:szCs w:val="24"/>
                                </w:rPr>
                                <w:pPrChange w:id="677" w:author="Lenovo Legion" w:date="2023-10-16T12:11:00Z">
                                  <w:pPr>
                                    <w:jc w:val="center"/>
                                  </w:pPr>
                                </w:pPrChange>
                              </w:pPr>
                              <w:ins w:id="678" w:author="Lenovo Legion" w:date="2023-10-16T08:50:00Z">
                                <w:r w:rsidRPr="006005A4">
                                  <w:rPr>
                                    <w:rFonts w:ascii="Cascadia Mono SemiLight" w:hAnsi="Cascadia Mono SemiLight" w:cs="Cascadia Mono SemiLight"/>
                                    <w:color w:val="595959" w:themeColor="text1" w:themeTint="A6"/>
                                    <w:sz w:val="24"/>
                                    <w:szCs w:val="24"/>
                                    <w:rtl/>
                                  </w:rPr>
                                  <w:t>لاخْفَـا لَـدَى بَاقِـي الحُـرُوفِ أُخِــذَا</w:t>
                                </w:r>
                              </w:ins>
                            </w:p>
                            <w:p w14:paraId="07512CAA" w14:textId="1C94254E" w:rsidR="004F4073" w:rsidRPr="00172894" w:rsidRDefault="004F2E0C" w:rsidP="00D06C51">
                              <w:pPr>
                                <w:jc w:val="right"/>
                                <w:rPr>
                                  <w:ins w:id="679" w:author="Lenovo Legion" w:date="2023-10-16T08:49:00Z"/>
                                  <w:rFonts w:cstheme="minorHAnsi"/>
                                  <w:color w:val="595959" w:themeColor="text1" w:themeTint="A6"/>
                                  <w:sz w:val="24"/>
                                  <w:szCs w:val="24"/>
                                  <w:rPrChange w:id="680" w:author="Lenovo Legion" w:date="2023-10-16T12:20:00Z">
                                    <w:rPr>
                                      <w:ins w:id="681" w:author="Lenovo Legion" w:date="2023-10-16T08:49:00Z"/>
                                      <w:rFonts w:ascii="Cascadia Mono SemiLight" w:hAnsi="Cascadia Mono SemiLight" w:cs="Cascadia Mono SemiLight"/>
                                      <w:color w:val="595959" w:themeColor="text1" w:themeTint="A6"/>
                                      <w:sz w:val="24"/>
                                      <w:szCs w:val="24"/>
                                    </w:rPr>
                                  </w:rPrChange>
                                </w:rPr>
                                <w:pPrChange w:id="682" w:author="Lenovo Legion" w:date="2023-10-16T12:20:00Z">
                                  <w:pPr>
                                    <w:jc w:val="center"/>
                                  </w:pPr>
                                </w:pPrChange>
                              </w:pPr>
                              <w:ins w:id="683" w:author="Lenovo Legion" w:date="2023-10-16T08:50:00Z">
                                <w:r w:rsidRPr="00172894">
                                  <w:rPr>
                                    <w:rFonts w:cstheme="minorHAnsi"/>
                                    <w:color w:val="595959" w:themeColor="text1" w:themeTint="A6"/>
                                    <w:sz w:val="24"/>
                                    <w:szCs w:val="24"/>
                                    <w:rPrChange w:id="684" w:author="Lenovo Legion" w:date="2023-10-16T12:20:00Z">
                                      <w:rPr>
                                        <w:rFonts w:ascii="Cascadia Mono SemiLight" w:hAnsi="Cascadia Mono SemiLight" w:cs="Cascadia Mono SemiLight"/>
                                        <w:color w:val="595959" w:themeColor="text1" w:themeTint="A6"/>
                                        <w:sz w:val="24"/>
                                        <w:szCs w:val="24"/>
                                      </w:rPr>
                                    </w:rPrChange>
                                  </w:rPr>
                                  <w:t>Dan samarkan</w:t>
                                </w:r>
                                <w:r w:rsidR="00237064" w:rsidRPr="00172894">
                                  <w:rPr>
                                    <w:rFonts w:cstheme="minorHAnsi"/>
                                    <w:color w:val="595959" w:themeColor="text1" w:themeTint="A6"/>
                                    <w:sz w:val="24"/>
                                    <w:szCs w:val="24"/>
                                    <w:rPrChange w:id="685" w:author="Lenovo Legion" w:date="2023-10-16T12:20:00Z">
                                      <w:rPr>
                                        <w:rFonts w:ascii="Cascadia Mono SemiLight" w:hAnsi="Cascadia Mono SemiLight" w:cs="Cascadia Mono SemiLight"/>
                                        <w:color w:val="595959" w:themeColor="text1" w:themeTint="A6"/>
                                        <w:sz w:val="24"/>
                                        <w:szCs w:val="24"/>
                                      </w:rPr>
                                    </w:rPrChange>
                                  </w:rPr>
                                  <w:t xml:space="preserve"> jika</w:t>
                                </w:r>
                              </w:ins>
                              <w:ins w:id="686" w:author="Lenovo Legion" w:date="2023-10-16T08:51:00Z">
                                <w:r w:rsidR="00237064" w:rsidRPr="00172894">
                                  <w:rPr>
                                    <w:rFonts w:cstheme="minorHAnsi"/>
                                    <w:color w:val="595959" w:themeColor="text1" w:themeTint="A6"/>
                                    <w:sz w:val="24"/>
                                    <w:szCs w:val="24"/>
                                    <w:rPrChange w:id="687" w:author="Lenovo Legion" w:date="2023-10-16T12:20:00Z">
                                      <w:rPr>
                                        <w:rFonts w:ascii="Cascadia Mono SemiLight" w:hAnsi="Cascadia Mono SemiLight" w:cs="Cascadia Mono SemiLight"/>
                                        <w:color w:val="595959" w:themeColor="text1" w:themeTint="A6"/>
                                        <w:sz w:val="24"/>
                                        <w:szCs w:val="24"/>
                                      </w:rPr>
                                    </w:rPrChange>
                                  </w:rPr>
                                  <w:t xml:space="preserve"> bertemu </w:t>
                                </w:r>
                              </w:ins>
                              <w:ins w:id="688" w:author="Lenovo Legion" w:date="2023-10-16T08:50:00Z">
                                <w:r w:rsidR="00237064" w:rsidRPr="00172894">
                                  <w:rPr>
                                    <w:rFonts w:cstheme="minorHAnsi"/>
                                    <w:color w:val="595959" w:themeColor="text1" w:themeTint="A6"/>
                                    <w:sz w:val="24"/>
                                    <w:szCs w:val="24"/>
                                    <w:rPrChange w:id="689" w:author="Lenovo Legion" w:date="2023-10-16T12:20:00Z">
                                      <w:rPr>
                                        <w:rFonts w:ascii="Cascadia Mono SemiLight" w:hAnsi="Cascadia Mono SemiLight" w:cs="Cascadia Mono SemiLight"/>
                                        <w:color w:val="595959" w:themeColor="text1" w:themeTint="A6"/>
                                        <w:sz w:val="24"/>
                                        <w:szCs w:val="24"/>
                                      </w:rPr>
                                    </w:rPrChange>
                                  </w:rPr>
                                  <w:t xml:space="preserve">huruf </w:t>
                                </w:r>
                              </w:ins>
                              <w:ins w:id="690" w:author="Lenovo Legion" w:date="2023-10-16T08:51:00Z">
                                <w:r w:rsidR="00237064" w:rsidRPr="00172894">
                                  <w:rPr>
                                    <w:rFonts w:cstheme="minorHAnsi"/>
                                    <w:color w:val="595959" w:themeColor="text1" w:themeTint="A6"/>
                                    <w:sz w:val="24"/>
                                    <w:szCs w:val="24"/>
                                    <w:rPrChange w:id="691" w:author="Lenovo Legion" w:date="2023-10-16T12:20:00Z">
                                      <w:rPr>
                                        <w:rFonts w:ascii="Cascadia Mono SemiLight" w:hAnsi="Cascadia Mono SemiLight" w:cs="Cascadia Mono SemiLight"/>
                                        <w:color w:val="595959" w:themeColor="text1" w:themeTint="A6"/>
                                        <w:sz w:val="24"/>
                                        <w:szCs w:val="24"/>
                                      </w:rPr>
                                    </w:rPrChange>
                                  </w:rPr>
                                  <w:t xml:space="preserve">selain yang telah disebutkan </w:t>
                                </w:r>
                                <w:r w:rsidR="00A177FB" w:rsidRPr="00172894">
                                  <w:rPr>
                                    <w:rFonts w:cstheme="minorHAnsi"/>
                                    <w:color w:val="595959" w:themeColor="text1" w:themeTint="A6"/>
                                    <w:sz w:val="24"/>
                                    <w:szCs w:val="24"/>
                                    <w:rPrChange w:id="692" w:author="Lenovo Legion" w:date="2023-10-16T12:20:00Z">
                                      <w:rPr>
                                        <w:rFonts w:ascii="Cascadia Mono SemiLight" w:hAnsi="Cascadia Mono SemiLight" w:cs="Cascadia Mono SemiLight"/>
                                        <w:color w:val="595959" w:themeColor="text1" w:themeTint="A6"/>
                                        <w:sz w:val="24"/>
                                        <w:szCs w:val="24"/>
                                      </w:rPr>
                                    </w:rPrChange>
                                  </w:rPr>
                                  <w:t>yaitu</w:t>
                                </w:r>
                              </w:ins>
                              <w:ins w:id="693" w:author="Lenovo Legion" w:date="2023-10-16T12:20:00Z">
                                <w:r w:rsidR="00D06C51" w:rsidRPr="00172894">
                                  <w:rPr>
                                    <w:rFonts w:cstheme="minorHAnsi"/>
                                    <w:color w:val="595959" w:themeColor="text1" w:themeTint="A6"/>
                                    <w:sz w:val="24"/>
                                    <w:szCs w:val="24"/>
                                    <w:rPrChange w:id="694" w:author="Lenovo Legion" w:date="2023-10-16T12:20:00Z">
                                      <w:rPr>
                                        <w:rFonts w:cstheme="minorHAnsi"/>
                                        <w:sz w:val="21"/>
                                        <w:szCs w:val="21"/>
                                      </w:rPr>
                                    </w:rPrChange>
                                  </w:rPr>
                                  <w:t xml:space="preserve"> </w:t>
                                </w:r>
                              </w:ins>
                              <w:ins w:id="695" w:author="Lenovo Legion" w:date="2023-10-16T08:52:00Z">
                                <w:r w:rsidR="00A177FB" w:rsidRPr="00172894">
                                  <w:rPr>
                                    <w:rFonts w:cstheme="minorHAnsi"/>
                                    <w:color w:val="595959" w:themeColor="text1" w:themeTint="A6"/>
                                    <w:sz w:val="24"/>
                                    <w:szCs w:val="24"/>
                                    <w:rPrChange w:id="696" w:author="Lenovo Legion" w:date="2023-10-16T12:20:00Z">
                                      <w:rPr>
                                        <w:rFonts w:ascii="Cascadia Mono SemiLight" w:hAnsi="Cascadia Mono SemiLight" w:cs="Cascadia Mono SemiLight"/>
                                        <w:color w:val="595959" w:themeColor="text1" w:themeTint="A6"/>
                                        <w:sz w:val="24"/>
                                        <w:szCs w:val="24"/>
                                      </w:rPr>
                                    </w:rPrChange>
                                  </w:rPr>
                                  <w:t>:</w:t>
                                </w:r>
                              </w:ins>
                              <w:ins w:id="697" w:author="Lenovo Legion" w:date="2023-10-16T12:20:00Z">
                                <w:r w:rsidR="00D06C51" w:rsidRPr="00172894">
                                  <w:rPr>
                                    <w:rFonts w:cstheme="minorHAnsi"/>
                                    <w:color w:val="595959" w:themeColor="text1" w:themeTint="A6"/>
                                    <w:sz w:val="24"/>
                                    <w:szCs w:val="24"/>
                                    <w:rPrChange w:id="698" w:author="Lenovo Legion" w:date="2023-10-16T12:20:00Z">
                                      <w:rPr>
                                        <w:rFonts w:cstheme="minorHAnsi"/>
                                        <w:sz w:val="21"/>
                                        <w:szCs w:val="21"/>
                                      </w:rPr>
                                    </w:rPrChange>
                                  </w:rPr>
                                  <w:t xml:space="preserve"> </w:t>
                                </w:r>
                              </w:ins>
                              <w:ins w:id="699" w:author="Lenovo Legion" w:date="2023-10-16T08:52:00Z">
                                <w:r w:rsidR="00214D90" w:rsidRPr="00172894">
                                  <w:rPr>
                                    <w:rFonts w:cstheme="minorHAnsi"/>
                                    <w:color w:val="595959" w:themeColor="text1" w:themeTint="A6"/>
                                    <w:sz w:val="24"/>
                                    <w:szCs w:val="24"/>
                                    <w:rPrChange w:id="700" w:author="Lenovo Legion" w:date="2023-10-16T12:20:00Z">
                                      <w:rPr>
                                        <w:rFonts w:ascii="Roboto" w:hAnsi="Roboto"/>
                                        <w:color w:val="111111"/>
                                        <w:sz w:val="30"/>
                                        <w:szCs w:val="30"/>
                                        <w:shd w:val="clear" w:color="auto" w:fill="FFFFFF"/>
                                      </w:rPr>
                                    </w:rPrChange>
                                  </w:rPr>
                                  <w:t xml:space="preserve">Ta', Tsa’, Jim, Dal, Dzal, Zay, Sin, Syin, Sod, Dhod, Tha', Zha, Fa', Qof, </w:t>
                                </w:r>
                              </w:ins>
                              <w:ins w:id="701" w:author="Lenovo Legion" w:date="2023-10-16T08:53:00Z">
                                <w:r w:rsidR="00214D90" w:rsidRPr="00172894">
                                  <w:rPr>
                                    <w:rFonts w:cstheme="minorHAnsi"/>
                                    <w:color w:val="595959" w:themeColor="text1" w:themeTint="A6"/>
                                    <w:sz w:val="24"/>
                                    <w:szCs w:val="24"/>
                                    <w:rPrChange w:id="702" w:author="Lenovo Legion" w:date="2023-10-16T12:20:00Z">
                                      <w:rPr>
                                        <w:rFonts w:cstheme="minorHAnsi"/>
                                        <w:sz w:val="21"/>
                                        <w:szCs w:val="21"/>
                                      </w:rPr>
                                    </w:rPrChange>
                                  </w:rPr>
                                  <w:t xml:space="preserve">dan </w:t>
                                </w:r>
                              </w:ins>
                              <w:ins w:id="703" w:author="Lenovo Legion" w:date="2023-10-16T08:52:00Z">
                                <w:r w:rsidR="00214D90" w:rsidRPr="00172894">
                                  <w:rPr>
                                    <w:rFonts w:cstheme="minorHAnsi"/>
                                    <w:color w:val="595959" w:themeColor="text1" w:themeTint="A6"/>
                                    <w:sz w:val="24"/>
                                    <w:szCs w:val="24"/>
                                    <w:rPrChange w:id="704" w:author="Lenovo Legion" w:date="2023-10-16T12:20:00Z">
                                      <w:rPr>
                                        <w:rFonts w:ascii="Roboto" w:hAnsi="Roboto"/>
                                        <w:color w:val="111111"/>
                                        <w:sz w:val="30"/>
                                        <w:szCs w:val="30"/>
                                        <w:shd w:val="clear" w:color="auto" w:fill="FFFFFF"/>
                                      </w:rPr>
                                    </w:rPrChange>
                                  </w:rPr>
                                  <w:t>Kaf.</w:t>
                                </w:r>
                              </w:ins>
                            </w:p>
                            <w:p w14:paraId="7E418548" w14:textId="77777777" w:rsidR="009E05CB" w:rsidRPr="004C77EC" w:rsidRDefault="009E05CB" w:rsidP="000D175E">
                              <w:pPr>
                                <w:rPr>
                                  <w:rFonts w:cstheme="minorHAnsi"/>
                                  <w:rPrChange w:id="705" w:author="Lenovo Legion" w:date="2023-10-16T06:43:00Z">
                                    <w:rPr/>
                                  </w:rPrChang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40E16" id="_x0000_s1476" type="#_x0000_t202" style="position:absolute;margin-left:9.4pt;margin-top:242.9pt;width:326.65pt;height:237.25pt;z-index:25170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" filled="f" stroked="f">
                  <v:textbox>
                    <w:txbxContent>
                      <w:p w14:paraId="1B5CD9EF" w14:textId="0FCF90F7" w:rsidR="00BE4BF9" w:rsidRDefault="006B7AAA" w:rsidP="001A7C54">
                        <w:pPr>
                          <w:rPr>
                            <w:ins w:id="706" w:author="Lenovo Legion" w:date="2023-10-16T08:42:00Z"/>
                            <w:rFonts w:ascii="Cascadia Mono SemiLight" w:hAnsi="Cascadia Mono SemiLight" w:cs="Cascadia Mono SemiLight"/>
                            <w:color w:val="595959" w:themeColor="text1" w:themeTint="A6"/>
                            <w:sz w:val="24"/>
                            <w:szCs w:val="24"/>
                          </w:rPr>
                          <w:pPrChange w:id="707" w:author="Lenovo Legion" w:date="2023-10-16T12:11:00Z">
                            <w:pPr>
                              <w:jc w:val="center"/>
                            </w:pPr>
                          </w:pPrChange>
                        </w:pPr>
                        <w:ins w:id="708" w:author="Lenovo Legion" w:date="2023-10-16T08:42:00Z">
                          <w:r w:rsidRPr="006005A4">
                            <w:rPr>
                              <w:rFonts w:ascii="Cascadia Mono SemiLight" w:hAnsi="Cascadia Mono SemiLight" w:cs="Cascadia Mono SemiLight"/>
                              <w:color w:val="595959" w:themeColor="text1" w:themeTint="A6"/>
                              <w:sz w:val="24"/>
                              <w:szCs w:val="24"/>
                              <w:rtl/>
                            </w:rPr>
                            <w:t>وَالقَلْـبُ عِـنْـدَ الـبَـا بِغُـنَّـةٍ كَـذَا</w:t>
                          </w:r>
                        </w:ins>
                      </w:p>
                      <w:p w14:paraId="012C25CD" w14:textId="69BB51C8" w:rsidR="006B7AAA" w:rsidRPr="00172894" w:rsidRDefault="006B7AAA" w:rsidP="00172894">
                        <w:pPr>
                          <w:rPr>
                            <w:ins w:id="709" w:author="Lenovo Legion" w:date="2023-10-16T08:55:00Z"/>
                            <w:rFonts w:cstheme="minorHAnsi"/>
                            <w:color w:val="595959" w:themeColor="text1" w:themeTint="A6"/>
                            <w:sz w:val="24"/>
                            <w:szCs w:val="24"/>
                            <w:rPrChange w:id="710" w:author="Lenovo Legion" w:date="2023-10-16T12:20:00Z">
                              <w:rPr>
                                <w:ins w:id="711" w:author="Lenovo Legion" w:date="2023-10-16T08:55:00Z"/>
                                <w:rFonts w:cstheme="minorHAnsi"/>
                                <w:sz w:val="21"/>
                                <w:szCs w:val="21"/>
                              </w:rPr>
                            </w:rPrChange>
                          </w:rPr>
                          <w:pPrChange w:id="712" w:author="Lenovo Legion" w:date="2023-10-16T12:20:00Z">
                            <w:pPr>
                              <w:jc w:val="center"/>
                            </w:pPr>
                          </w:pPrChange>
                        </w:pPr>
                        <w:ins w:id="713" w:author="Lenovo Legion" w:date="2023-10-16T08:42:00Z">
                          <w:r w:rsidRPr="00172894">
                            <w:rPr>
                              <w:rFonts w:cstheme="minorHAnsi"/>
                              <w:color w:val="595959" w:themeColor="text1" w:themeTint="A6"/>
                              <w:sz w:val="24"/>
                              <w:szCs w:val="24"/>
                              <w:rPrChange w:id="714" w:author="Lenovo Legion" w:date="2023-10-16T12:20:00Z">
                                <w:rPr>
                                  <w:rFonts w:ascii="Cascadia Mono SemiLight" w:hAnsi="Cascadia Mono SemiLight" w:cs="Cascadia Mono SemiLight"/>
                                  <w:color w:val="595959" w:themeColor="text1" w:themeTint="A6"/>
                                  <w:sz w:val="24"/>
                                  <w:szCs w:val="24"/>
                                </w:rPr>
                              </w:rPrChange>
                            </w:rPr>
                            <w:t>Dan</w:t>
                          </w:r>
                        </w:ins>
                        <w:ins w:id="715" w:author="Lenovo Legion" w:date="2023-10-16T12:19:00Z">
                          <w:r w:rsidR="00756351" w:rsidRPr="00172894">
                            <w:rPr>
                              <w:rFonts w:cstheme="minorHAnsi"/>
                              <w:color w:val="595959" w:themeColor="text1" w:themeTint="A6"/>
                              <w:sz w:val="24"/>
                              <w:szCs w:val="24"/>
                              <w:rPrChange w:id="716" w:author="Lenovo Legion" w:date="2023-10-16T12:20:00Z">
                                <w:rPr>
                                  <w:rFonts w:cstheme="minorHAnsi"/>
                                  <w:sz w:val="21"/>
                                  <w:szCs w:val="21"/>
                                </w:rPr>
                              </w:rPrChange>
                            </w:rPr>
                            <w:t xml:space="preserve"> gantilah huruf nun</w:t>
                          </w:r>
                        </w:ins>
                        <w:ins w:id="717" w:author="Lenovo Legion" w:date="2023-10-16T08:43:00Z">
                          <w:r w:rsidRPr="00172894">
                            <w:rPr>
                              <w:rFonts w:cstheme="minorHAnsi"/>
                              <w:color w:val="595959" w:themeColor="text1" w:themeTint="A6"/>
                              <w:sz w:val="24"/>
                              <w:szCs w:val="24"/>
                              <w:rPrChange w:id="718" w:author="Lenovo Legion" w:date="2023-10-16T12:20:00Z">
                                <w:rPr>
                                  <w:rFonts w:ascii="Cascadia Mono SemiLight" w:hAnsi="Cascadia Mono SemiLight" w:cs="Cascadia Mono SemiLight"/>
                                  <w:color w:val="595959" w:themeColor="text1" w:themeTint="A6"/>
                                  <w:sz w:val="24"/>
                                  <w:szCs w:val="24"/>
                                </w:rPr>
                              </w:rPrChange>
                            </w:rPr>
                            <w:t xml:space="preserve"> </w:t>
                          </w:r>
                        </w:ins>
                        <w:ins w:id="719" w:author="Lenovo Legion" w:date="2023-10-16T08:44:00Z">
                          <w:r w:rsidR="007C0665" w:rsidRPr="00172894">
                            <w:rPr>
                              <w:rFonts w:cstheme="minorHAnsi"/>
                              <w:color w:val="595959" w:themeColor="text1" w:themeTint="A6"/>
                              <w:sz w:val="24"/>
                              <w:szCs w:val="24"/>
                              <w:rPrChange w:id="720" w:author="Lenovo Legion" w:date="2023-10-16T12:20:00Z">
                                <w:rPr>
                                  <w:rFonts w:ascii="Cascadia Mono SemiLight" w:hAnsi="Cascadia Mono SemiLight" w:cs="Cascadia Mono SemiLight"/>
                                  <w:color w:val="595959" w:themeColor="text1" w:themeTint="A6"/>
                                  <w:sz w:val="24"/>
                                  <w:szCs w:val="24"/>
                                </w:rPr>
                              </w:rPrChange>
                            </w:rPr>
                            <w:t xml:space="preserve">jika </w:t>
                          </w:r>
                        </w:ins>
                        <w:ins w:id="721" w:author="Lenovo Legion" w:date="2023-10-16T08:43:00Z">
                          <w:r w:rsidRPr="00172894">
                            <w:rPr>
                              <w:rFonts w:cstheme="minorHAnsi"/>
                              <w:color w:val="595959" w:themeColor="text1" w:themeTint="A6"/>
                              <w:sz w:val="24"/>
                              <w:szCs w:val="24"/>
                              <w:rPrChange w:id="722" w:author="Lenovo Legion" w:date="2023-10-16T12:20:00Z">
                                <w:rPr>
                                  <w:rFonts w:ascii="Cascadia Mono SemiLight" w:hAnsi="Cascadia Mono SemiLight" w:cs="Cascadia Mono SemiLight"/>
                                  <w:color w:val="595959" w:themeColor="text1" w:themeTint="A6"/>
                                  <w:sz w:val="24"/>
                                  <w:szCs w:val="24"/>
                                </w:rPr>
                              </w:rPrChange>
                            </w:rPr>
                            <w:t>bertemu huruf ba’</w:t>
                          </w:r>
                        </w:ins>
                        <w:ins w:id="723" w:author="Lenovo Legion" w:date="2023-10-16T12:19:00Z">
                          <w:r w:rsidR="00670BF8" w:rsidRPr="00172894">
                            <w:rPr>
                              <w:rFonts w:cstheme="minorHAnsi"/>
                              <w:color w:val="595959" w:themeColor="text1" w:themeTint="A6"/>
                              <w:sz w:val="24"/>
                              <w:szCs w:val="24"/>
                              <w:rPrChange w:id="724" w:author="Lenovo Legion" w:date="2023-10-16T12:20:00Z">
                                <w:rPr>
                                  <w:rFonts w:cstheme="minorHAnsi"/>
                                  <w:sz w:val="21"/>
                                  <w:szCs w:val="21"/>
                                </w:rPr>
                              </w:rPrChange>
                            </w:rPr>
                            <w:t>.</w:t>
                          </w:r>
                        </w:ins>
                      </w:p>
                      <w:p w14:paraId="5860AE56" w14:textId="77777777" w:rsidR="00BE4BF9" w:rsidRDefault="00BE4BF9" w:rsidP="00DF2180">
                        <w:pPr>
                          <w:jc w:val="center"/>
                          <w:rPr>
                            <w:ins w:id="725" w:author="Lenovo Legion" w:date="2023-10-16T08:55:00Z"/>
                            <w:rFonts w:cstheme="minorHAnsi"/>
                            <w:sz w:val="21"/>
                            <w:szCs w:val="21"/>
                          </w:rPr>
                        </w:pPr>
                      </w:p>
                      <w:p w14:paraId="1BC977AF" w14:textId="77777777" w:rsidR="00BE4BF9" w:rsidRPr="00214D90" w:rsidRDefault="00BE4BF9" w:rsidP="00DF2180">
                        <w:pPr>
                          <w:jc w:val="center"/>
                          <w:rPr>
                            <w:ins w:id="726" w:author="Lenovo Legion" w:date="2023-10-16T08:49:00Z"/>
                            <w:rFonts w:cstheme="minorHAnsi"/>
                            <w:sz w:val="21"/>
                            <w:szCs w:val="21"/>
                            <w:rPrChange w:id="727" w:author="Lenovo Legion" w:date="2023-10-16T08:53:00Z">
                              <w:rPr>
                                <w:ins w:id="728" w:author="Lenovo Legion" w:date="2023-10-16T08:49:00Z"/>
                                <w:rFonts w:ascii="Cascadia Mono SemiLight" w:hAnsi="Cascadia Mono SemiLight" w:cs="Cascadia Mono SemiLight"/>
                                <w:color w:val="595959" w:themeColor="text1" w:themeTint="A6"/>
                                <w:sz w:val="24"/>
                                <w:szCs w:val="24"/>
                              </w:rPr>
                            </w:rPrChange>
                          </w:rPr>
                        </w:pPr>
                      </w:p>
                      <w:p w14:paraId="1B41AECB" w14:textId="77777777" w:rsidR="009E05CB" w:rsidRDefault="009E05CB" w:rsidP="00DF2180">
                        <w:pPr>
                          <w:jc w:val="center"/>
                          <w:rPr>
                            <w:ins w:id="729" w:author="Lenovo Legion" w:date="2023-10-16T08:49:00Z"/>
                            <w:rFonts w:ascii="Cascadia Mono SemiLight" w:hAnsi="Cascadia Mono SemiLight" w:cs="Cascadia Mono SemiLight"/>
                            <w:color w:val="595959" w:themeColor="text1" w:themeTint="A6"/>
                            <w:sz w:val="24"/>
                            <w:szCs w:val="24"/>
                          </w:rPr>
                        </w:pPr>
                      </w:p>
                      <w:p w14:paraId="5B54243A" w14:textId="7C41E794" w:rsidR="009E05CB" w:rsidRDefault="009E05CB" w:rsidP="001A7C54">
                        <w:pPr>
                          <w:jc w:val="right"/>
                          <w:rPr>
                            <w:ins w:id="730" w:author="Lenovo Legion" w:date="2023-10-16T08:50:00Z"/>
                            <w:rFonts w:ascii="Cascadia Mono SemiLight" w:hAnsi="Cascadia Mono SemiLight" w:cs="Cascadia Mono SemiLight"/>
                            <w:color w:val="595959" w:themeColor="text1" w:themeTint="A6"/>
                            <w:sz w:val="24"/>
                            <w:szCs w:val="24"/>
                          </w:rPr>
                          <w:pPrChange w:id="731" w:author="Lenovo Legion" w:date="2023-10-16T12:11:00Z">
                            <w:pPr>
                              <w:jc w:val="center"/>
                            </w:pPr>
                          </w:pPrChange>
                        </w:pPr>
                        <w:ins w:id="732" w:author="Lenovo Legion" w:date="2023-10-16T08:50:00Z">
                          <w:r w:rsidRPr="006005A4">
                            <w:rPr>
                              <w:rFonts w:ascii="Cascadia Mono SemiLight" w:hAnsi="Cascadia Mono SemiLight" w:cs="Cascadia Mono SemiLight"/>
                              <w:color w:val="595959" w:themeColor="text1" w:themeTint="A6"/>
                              <w:sz w:val="24"/>
                              <w:szCs w:val="24"/>
                              <w:rtl/>
                            </w:rPr>
                            <w:t>لاخْفَـا لَـدَى بَاقِـي الحُـرُوفِ أُخِــذَا</w:t>
                          </w:r>
                        </w:ins>
                      </w:p>
                      <w:p w14:paraId="07512CAA" w14:textId="1C94254E" w:rsidR="004F4073" w:rsidRPr="00172894" w:rsidRDefault="004F2E0C" w:rsidP="00D06C51">
                        <w:pPr>
                          <w:jc w:val="right"/>
                          <w:rPr>
                            <w:ins w:id="733" w:author="Lenovo Legion" w:date="2023-10-16T08:49:00Z"/>
                            <w:rFonts w:cstheme="minorHAnsi"/>
                            <w:color w:val="595959" w:themeColor="text1" w:themeTint="A6"/>
                            <w:sz w:val="24"/>
                            <w:szCs w:val="24"/>
                            <w:rPrChange w:id="734" w:author="Lenovo Legion" w:date="2023-10-16T12:20:00Z">
                              <w:rPr>
                                <w:ins w:id="735" w:author="Lenovo Legion" w:date="2023-10-16T08:49:00Z"/>
                                <w:rFonts w:ascii="Cascadia Mono SemiLight" w:hAnsi="Cascadia Mono SemiLight" w:cs="Cascadia Mono SemiLight"/>
                                <w:color w:val="595959" w:themeColor="text1" w:themeTint="A6"/>
                                <w:sz w:val="24"/>
                                <w:szCs w:val="24"/>
                              </w:rPr>
                            </w:rPrChange>
                          </w:rPr>
                          <w:pPrChange w:id="736" w:author="Lenovo Legion" w:date="2023-10-16T12:20:00Z">
                            <w:pPr>
                              <w:jc w:val="center"/>
                            </w:pPr>
                          </w:pPrChange>
                        </w:pPr>
                        <w:ins w:id="737" w:author="Lenovo Legion" w:date="2023-10-16T08:50:00Z">
                          <w:r w:rsidRPr="00172894">
                            <w:rPr>
                              <w:rFonts w:cstheme="minorHAnsi"/>
                              <w:color w:val="595959" w:themeColor="text1" w:themeTint="A6"/>
                              <w:sz w:val="24"/>
                              <w:szCs w:val="24"/>
                              <w:rPrChange w:id="738" w:author="Lenovo Legion" w:date="2023-10-16T12:20:00Z">
                                <w:rPr>
                                  <w:rFonts w:ascii="Cascadia Mono SemiLight" w:hAnsi="Cascadia Mono SemiLight" w:cs="Cascadia Mono SemiLight"/>
                                  <w:color w:val="595959" w:themeColor="text1" w:themeTint="A6"/>
                                  <w:sz w:val="24"/>
                                  <w:szCs w:val="24"/>
                                </w:rPr>
                              </w:rPrChange>
                            </w:rPr>
                            <w:t>Dan samarkan</w:t>
                          </w:r>
                          <w:r w:rsidR="00237064" w:rsidRPr="00172894">
                            <w:rPr>
                              <w:rFonts w:cstheme="minorHAnsi"/>
                              <w:color w:val="595959" w:themeColor="text1" w:themeTint="A6"/>
                              <w:sz w:val="24"/>
                              <w:szCs w:val="24"/>
                              <w:rPrChange w:id="739" w:author="Lenovo Legion" w:date="2023-10-16T12:20:00Z">
                                <w:rPr>
                                  <w:rFonts w:ascii="Cascadia Mono SemiLight" w:hAnsi="Cascadia Mono SemiLight" w:cs="Cascadia Mono SemiLight"/>
                                  <w:color w:val="595959" w:themeColor="text1" w:themeTint="A6"/>
                                  <w:sz w:val="24"/>
                                  <w:szCs w:val="24"/>
                                </w:rPr>
                              </w:rPrChange>
                            </w:rPr>
                            <w:t xml:space="preserve"> jika</w:t>
                          </w:r>
                        </w:ins>
                        <w:ins w:id="740" w:author="Lenovo Legion" w:date="2023-10-16T08:51:00Z">
                          <w:r w:rsidR="00237064" w:rsidRPr="00172894">
                            <w:rPr>
                              <w:rFonts w:cstheme="minorHAnsi"/>
                              <w:color w:val="595959" w:themeColor="text1" w:themeTint="A6"/>
                              <w:sz w:val="24"/>
                              <w:szCs w:val="24"/>
                              <w:rPrChange w:id="741" w:author="Lenovo Legion" w:date="2023-10-16T12:20:00Z">
                                <w:rPr>
                                  <w:rFonts w:ascii="Cascadia Mono SemiLight" w:hAnsi="Cascadia Mono SemiLight" w:cs="Cascadia Mono SemiLight"/>
                                  <w:color w:val="595959" w:themeColor="text1" w:themeTint="A6"/>
                                  <w:sz w:val="24"/>
                                  <w:szCs w:val="24"/>
                                </w:rPr>
                              </w:rPrChange>
                            </w:rPr>
                            <w:t xml:space="preserve"> bertemu </w:t>
                          </w:r>
                        </w:ins>
                        <w:ins w:id="742" w:author="Lenovo Legion" w:date="2023-10-16T08:50:00Z">
                          <w:r w:rsidR="00237064" w:rsidRPr="00172894">
                            <w:rPr>
                              <w:rFonts w:cstheme="minorHAnsi"/>
                              <w:color w:val="595959" w:themeColor="text1" w:themeTint="A6"/>
                              <w:sz w:val="24"/>
                              <w:szCs w:val="24"/>
                              <w:rPrChange w:id="743" w:author="Lenovo Legion" w:date="2023-10-16T12:20:00Z">
                                <w:rPr>
                                  <w:rFonts w:ascii="Cascadia Mono SemiLight" w:hAnsi="Cascadia Mono SemiLight" w:cs="Cascadia Mono SemiLight"/>
                                  <w:color w:val="595959" w:themeColor="text1" w:themeTint="A6"/>
                                  <w:sz w:val="24"/>
                                  <w:szCs w:val="24"/>
                                </w:rPr>
                              </w:rPrChange>
                            </w:rPr>
                            <w:t xml:space="preserve">huruf </w:t>
                          </w:r>
                        </w:ins>
                        <w:ins w:id="744" w:author="Lenovo Legion" w:date="2023-10-16T08:51:00Z">
                          <w:r w:rsidR="00237064" w:rsidRPr="00172894">
                            <w:rPr>
                              <w:rFonts w:cstheme="minorHAnsi"/>
                              <w:color w:val="595959" w:themeColor="text1" w:themeTint="A6"/>
                              <w:sz w:val="24"/>
                              <w:szCs w:val="24"/>
                              <w:rPrChange w:id="745" w:author="Lenovo Legion" w:date="2023-10-16T12:20:00Z">
                                <w:rPr>
                                  <w:rFonts w:ascii="Cascadia Mono SemiLight" w:hAnsi="Cascadia Mono SemiLight" w:cs="Cascadia Mono SemiLight"/>
                                  <w:color w:val="595959" w:themeColor="text1" w:themeTint="A6"/>
                                  <w:sz w:val="24"/>
                                  <w:szCs w:val="24"/>
                                </w:rPr>
                              </w:rPrChange>
                            </w:rPr>
                            <w:t xml:space="preserve">selain yang telah disebutkan </w:t>
                          </w:r>
                          <w:r w:rsidR="00A177FB" w:rsidRPr="00172894">
                            <w:rPr>
                              <w:rFonts w:cstheme="minorHAnsi"/>
                              <w:color w:val="595959" w:themeColor="text1" w:themeTint="A6"/>
                              <w:sz w:val="24"/>
                              <w:szCs w:val="24"/>
                              <w:rPrChange w:id="746" w:author="Lenovo Legion" w:date="2023-10-16T12:20:00Z">
                                <w:rPr>
                                  <w:rFonts w:ascii="Cascadia Mono SemiLight" w:hAnsi="Cascadia Mono SemiLight" w:cs="Cascadia Mono SemiLight"/>
                                  <w:color w:val="595959" w:themeColor="text1" w:themeTint="A6"/>
                                  <w:sz w:val="24"/>
                                  <w:szCs w:val="24"/>
                                </w:rPr>
                              </w:rPrChange>
                            </w:rPr>
                            <w:t>yaitu</w:t>
                          </w:r>
                        </w:ins>
                        <w:ins w:id="747" w:author="Lenovo Legion" w:date="2023-10-16T12:20:00Z">
                          <w:r w:rsidR="00D06C51" w:rsidRPr="00172894">
                            <w:rPr>
                              <w:rFonts w:cstheme="minorHAnsi"/>
                              <w:color w:val="595959" w:themeColor="text1" w:themeTint="A6"/>
                              <w:sz w:val="24"/>
                              <w:szCs w:val="24"/>
                              <w:rPrChange w:id="748" w:author="Lenovo Legion" w:date="2023-10-16T12:20:00Z">
                                <w:rPr>
                                  <w:rFonts w:cstheme="minorHAnsi"/>
                                  <w:sz w:val="21"/>
                                  <w:szCs w:val="21"/>
                                </w:rPr>
                              </w:rPrChange>
                            </w:rPr>
                            <w:t xml:space="preserve"> </w:t>
                          </w:r>
                        </w:ins>
                        <w:ins w:id="749" w:author="Lenovo Legion" w:date="2023-10-16T08:52:00Z">
                          <w:r w:rsidR="00A177FB" w:rsidRPr="00172894">
                            <w:rPr>
                              <w:rFonts w:cstheme="minorHAnsi"/>
                              <w:color w:val="595959" w:themeColor="text1" w:themeTint="A6"/>
                              <w:sz w:val="24"/>
                              <w:szCs w:val="24"/>
                              <w:rPrChange w:id="750" w:author="Lenovo Legion" w:date="2023-10-16T12:20:00Z">
                                <w:rPr>
                                  <w:rFonts w:ascii="Cascadia Mono SemiLight" w:hAnsi="Cascadia Mono SemiLight" w:cs="Cascadia Mono SemiLight"/>
                                  <w:color w:val="595959" w:themeColor="text1" w:themeTint="A6"/>
                                  <w:sz w:val="24"/>
                                  <w:szCs w:val="24"/>
                                </w:rPr>
                              </w:rPrChange>
                            </w:rPr>
                            <w:t>:</w:t>
                          </w:r>
                        </w:ins>
                        <w:ins w:id="751" w:author="Lenovo Legion" w:date="2023-10-16T12:20:00Z">
                          <w:r w:rsidR="00D06C51" w:rsidRPr="00172894">
                            <w:rPr>
                              <w:rFonts w:cstheme="minorHAnsi"/>
                              <w:color w:val="595959" w:themeColor="text1" w:themeTint="A6"/>
                              <w:sz w:val="24"/>
                              <w:szCs w:val="24"/>
                              <w:rPrChange w:id="752" w:author="Lenovo Legion" w:date="2023-10-16T12:20:00Z">
                                <w:rPr>
                                  <w:rFonts w:cstheme="minorHAnsi"/>
                                  <w:sz w:val="21"/>
                                  <w:szCs w:val="21"/>
                                </w:rPr>
                              </w:rPrChange>
                            </w:rPr>
                            <w:t xml:space="preserve"> </w:t>
                          </w:r>
                        </w:ins>
                        <w:ins w:id="753" w:author="Lenovo Legion" w:date="2023-10-16T08:52:00Z">
                          <w:r w:rsidR="00214D90" w:rsidRPr="00172894">
                            <w:rPr>
                              <w:rFonts w:cstheme="minorHAnsi"/>
                              <w:color w:val="595959" w:themeColor="text1" w:themeTint="A6"/>
                              <w:sz w:val="24"/>
                              <w:szCs w:val="24"/>
                              <w:rPrChange w:id="754" w:author="Lenovo Legion" w:date="2023-10-16T12:20:00Z">
                                <w:rPr>
                                  <w:rFonts w:ascii="Roboto" w:hAnsi="Roboto"/>
                                  <w:color w:val="111111"/>
                                  <w:sz w:val="30"/>
                                  <w:szCs w:val="30"/>
                                  <w:shd w:val="clear" w:color="auto" w:fill="FFFFFF"/>
                                </w:rPr>
                              </w:rPrChange>
                            </w:rPr>
                            <w:t xml:space="preserve">Ta', Tsa’, Jim, Dal, Dzal, Zay, Sin, Syin, Sod, Dhod, Tha', Zha, Fa', Qof, </w:t>
                          </w:r>
                        </w:ins>
                        <w:ins w:id="755" w:author="Lenovo Legion" w:date="2023-10-16T08:53:00Z">
                          <w:r w:rsidR="00214D90" w:rsidRPr="00172894">
                            <w:rPr>
                              <w:rFonts w:cstheme="minorHAnsi"/>
                              <w:color w:val="595959" w:themeColor="text1" w:themeTint="A6"/>
                              <w:sz w:val="24"/>
                              <w:szCs w:val="24"/>
                              <w:rPrChange w:id="756" w:author="Lenovo Legion" w:date="2023-10-16T12:20:00Z">
                                <w:rPr>
                                  <w:rFonts w:cstheme="minorHAnsi"/>
                                  <w:sz w:val="21"/>
                                  <w:szCs w:val="21"/>
                                </w:rPr>
                              </w:rPrChange>
                            </w:rPr>
                            <w:t xml:space="preserve">dan </w:t>
                          </w:r>
                        </w:ins>
                        <w:ins w:id="757" w:author="Lenovo Legion" w:date="2023-10-16T08:52:00Z">
                          <w:r w:rsidR="00214D90" w:rsidRPr="00172894">
                            <w:rPr>
                              <w:rFonts w:cstheme="minorHAnsi"/>
                              <w:color w:val="595959" w:themeColor="text1" w:themeTint="A6"/>
                              <w:sz w:val="24"/>
                              <w:szCs w:val="24"/>
                              <w:rPrChange w:id="758" w:author="Lenovo Legion" w:date="2023-10-16T12:20:00Z">
                                <w:rPr>
                                  <w:rFonts w:ascii="Roboto" w:hAnsi="Roboto"/>
                                  <w:color w:val="111111"/>
                                  <w:sz w:val="30"/>
                                  <w:szCs w:val="30"/>
                                  <w:shd w:val="clear" w:color="auto" w:fill="FFFFFF"/>
                                </w:rPr>
                              </w:rPrChange>
                            </w:rPr>
                            <w:t>Kaf.</w:t>
                          </w:r>
                        </w:ins>
                      </w:p>
                      <w:p w14:paraId="7E418548" w14:textId="77777777" w:rsidR="009E05CB" w:rsidRPr="004C77EC" w:rsidRDefault="009E05CB" w:rsidP="000D175E">
                        <w:pPr>
                          <w:rPr>
                            <w:rFonts w:cstheme="minorHAnsi"/>
                            <w:rPrChange w:id="759" w:author="Lenovo Legion" w:date="2023-10-16T06:43:00Z">
                              <w:rPr/>
                            </w:rPrChange>
                          </w:rPr>
                        </w:pPr>
                      </w:p>
                    </w:txbxContent>
                  </v:textbox>
                  <w10:wrap anchorx="margin"/>
                </v:shape>
              </w:pict>
            </mc:Fallback>
          </mc:AlternateContent>
        </w:r>
      </w:ins>
      <w:r w:rsidR="00366BD7">
        <w:rPr>
          <w:rFonts w:asciiTheme="majorHAnsi" w:eastAsiaTheme="majorEastAsia" w:hAnsiTheme="majorHAnsi" w:cstheme="majorBidi"/>
          <w:color w:val="C68D08" w:themeColor="accent1" w:themeShade="BF"/>
          <w:sz w:val="36"/>
          <w:szCs w:val="36"/>
        </w:rPr>
        <w:br w:type="page"/>
      </w:r>
    </w:p>
    <w:p w14:paraId="33A7E92C" w14:textId="75CB138F" w:rsidR="00366BD7" w:rsidRDefault="00B03E48">
      <w:pPr>
        <w:rPr>
          <w:rFonts w:asciiTheme="majorHAnsi" w:eastAsiaTheme="majorEastAsia" w:hAnsiTheme="majorHAnsi" w:cstheme="majorBidi"/>
          <w:color w:val="C68D08" w:themeColor="accent1" w:themeShade="BF"/>
          <w:sz w:val="36"/>
          <w:szCs w:val="36"/>
        </w:rPr>
      </w:pPr>
      <w:ins w:id="760" w:author="Lenovo Legion" w:date="2023-10-16T12:26:00Z">
        <w:r>
          <w:rPr>
            <w:sz w:val="48"/>
            <w:szCs w:val="48"/>
          </w:rPr>
          <w:lastRenderedPageBreak/>
          <mc:AlternateContent>
            <mc:Choice Requires="wps">
              <w:drawing>
                <wp:anchor distT="0" distB="0" distL="114300" distR="114300" simplePos="0" relativeHeight="251762176" behindDoc="0" locked="0" layoutInCell="1" allowOverlap="1" wp14:anchorId="0ABA518F" wp14:editId="5AAD5A58">
                  <wp:simplePos x="0" y="0"/>
                  <wp:positionH relativeFrom="margin">
                    <wp:posOffset>131944</wp:posOffset>
                  </wp:positionH>
                  <wp:positionV relativeFrom="paragraph">
                    <wp:posOffset>696540</wp:posOffset>
                  </wp:positionV>
                  <wp:extent cx="4148553" cy="5731876"/>
                  <wp:effectExtent l="0" t="0" r="0" b="2540"/>
                  <wp:wrapNone/>
                  <wp:docPr id="1612200497" name="Kotak Teks 1"/>
                  <wp:cNvGraphicFramePr/>
                  <a:graphic xmlns:a="http://schemas.openxmlformats.org/drawingml/2006/main">
                    <a:graphicData uri="http://schemas.microsoft.com/office/word/2010/wordprocessingShape">
                      <wps:wsp>
                        <wps:cNvSpPr txBox="1"/>
                        <wps:spPr>
                          <a:xfrm>
                            <a:off x="0" y="0"/>
                            <a:ext cx="4148553" cy="573187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52685F" w14:textId="37B43E74" w:rsidR="00A81E85" w:rsidRDefault="00B8005B" w:rsidP="00EF620F">
                              <w:pPr>
                                <w:rPr>
                                  <w:ins w:id="761" w:author="Lenovo Legion" w:date="2023-10-16T12:30:00Z"/>
                                  <w:color w:val="C68D08" w:themeColor="accent1" w:themeShade="BF"/>
                                  <w:sz w:val="28"/>
                                  <w:szCs w:val="28"/>
                                </w:rPr>
                              </w:pPr>
                              <w:ins w:id="762" w:author="Lenovo Legion" w:date="2023-10-16T12:27:00Z">
                                <w:r w:rsidRPr="00A81E85">
                                  <w:rPr>
                                    <w:color w:val="C68D08" w:themeColor="accent1" w:themeShade="BF"/>
                                    <w:sz w:val="28"/>
                                    <w:szCs w:val="28"/>
                                    <w:rPrChange w:id="763" w:author="Lenovo Legion" w:date="2023-10-16T12:28:00Z">
                                      <w:rPr/>
                                    </w:rPrChange>
                                  </w:rPr>
                                  <w:t>IDZHAQ HALQI</w:t>
                                </w:r>
                              </w:ins>
                            </w:p>
                            <w:p w14:paraId="66CECE24" w14:textId="77777777" w:rsidR="00EF620F" w:rsidRPr="00EF620F" w:rsidRDefault="00EF620F" w:rsidP="00EF620F">
                              <w:pPr>
                                <w:rPr>
                                  <w:ins w:id="764" w:author="Lenovo Legion" w:date="2023-10-16T12:28:00Z"/>
                                  <w:color w:val="C68D08" w:themeColor="accent1" w:themeShade="BF"/>
                                  <w:sz w:val="28"/>
                                  <w:szCs w:val="28"/>
                                </w:rPr>
                              </w:pPr>
                            </w:p>
                            <w:p w14:paraId="3EED7A26" w14:textId="6D5C5134" w:rsidR="00A81E85" w:rsidRDefault="00A81E85" w:rsidP="00D51CF0">
                              <w:pPr>
                                <w:rPr>
                                  <w:ins w:id="765" w:author="Lenovo Legion" w:date="2023-10-16T12:28:00Z"/>
                                  <w:color w:val="C68D08" w:themeColor="accent1" w:themeShade="BF"/>
                                  <w:sz w:val="28"/>
                                  <w:szCs w:val="28"/>
                                </w:rPr>
                              </w:pPr>
                              <w:ins w:id="766" w:author="Lenovo Legion" w:date="2023-10-16T12:28:00Z">
                                <w:r>
                                  <w:rPr>
                                    <w:color w:val="C68D08" w:themeColor="accent1" w:themeShade="BF"/>
                                    <w:sz w:val="28"/>
                                    <w:szCs w:val="28"/>
                                  </w:rPr>
                                  <w:t>IDGHOM BILAGHUNNAH</w:t>
                                </w:r>
                              </w:ins>
                            </w:p>
                            <w:p w14:paraId="0C96CE5E" w14:textId="77777777" w:rsidR="00A81E85" w:rsidRDefault="00A81E85" w:rsidP="00D51CF0">
                              <w:pPr>
                                <w:rPr>
                                  <w:ins w:id="767" w:author="Lenovo Legion" w:date="2023-10-16T12:28:00Z"/>
                                  <w:color w:val="C68D08" w:themeColor="accent1" w:themeShade="BF"/>
                                  <w:sz w:val="28"/>
                                  <w:szCs w:val="28"/>
                                </w:rPr>
                              </w:pPr>
                            </w:p>
                            <w:p w14:paraId="1CDC64B6" w14:textId="4E5582E7" w:rsidR="00A81E85" w:rsidRDefault="00A81E85" w:rsidP="00D51CF0">
                              <w:pPr>
                                <w:rPr>
                                  <w:ins w:id="768" w:author="Lenovo Legion" w:date="2023-10-16T12:28:00Z"/>
                                  <w:color w:val="C68D08" w:themeColor="accent1" w:themeShade="BF"/>
                                  <w:sz w:val="28"/>
                                  <w:szCs w:val="28"/>
                                </w:rPr>
                              </w:pPr>
                              <w:ins w:id="769" w:author="Lenovo Legion" w:date="2023-10-16T12:28:00Z">
                                <w:r>
                                  <w:rPr>
                                    <w:color w:val="C68D08" w:themeColor="accent1" w:themeShade="BF"/>
                                    <w:sz w:val="28"/>
                                    <w:szCs w:val="28"/>
                                  </w:rPr>
                                  <w:t>IDGHOM B</w:t>
                                </w:r>
                                <w:r w:rsidR="00841F61">
                                  <w:rPr>
                                    <w:color w:val="C68D08" w:themeColor="accent1" w:themeShade="BF"/>
                                    <w:sz w:val="28"/>
                                    <w:szCs w:val="28"/>
                                  </w:rPr>
                                  <w:t>IGHUNNAH</w:t>
                                </w:r>
                              </w:ins>
                            </w:p>
                            <w:p w14:paraId="6A8A7569" w14:textId="77777777" w:rsidR="00841F61" w:rsidRDefault="00841F61" w:rsidP="00D51CF0">
                              <w:pPr>
                                <w:rPr>
                                  <w:ins w:id="770" w:author="Lenovo Legion" w:date="2023-10-16T12:28:00Z"/>
                                  <w:color w:val="C68D08" w:themeColor="accent1" w:themeShade="BF"/>
                                  <w:sz w:val="28"/>
                                  <w:szCs w:val="28"/>
                                </w:rPr>
                              </w:pPr>
                            </w:p>
                            <w:p w14:paraId="5E0C65D1" w14:textId="0059D5BE" w:rsidR="00841F61" w:rsidRDefault="00841F61" w:rsidP="00D51CF0">
                              <w:pPr>
                                <w:rPr>
                                  <w:ins w:id="771" w:author="Lenovo Legion" w:date="2023-10-16T12:28:00Z"/>
                                  <w:color w:val="C68D08" w:themeColor="accent1" w:themeShade="BF"/>
                                  <w:sz w:val="28"/>
                                  <w:szCs w:val="28"/>
                                </w:rPr>
                              </w:pPr>
                              <w:ins w:id="772" w:author="Lenovo Legion" w:date="2023-10-16T12:28:00Z">
                                <w:r>
                                  <w:rPr>
                                    <w:color w:val="C68D08" w:themeColor="accent1" w:themeShade="BF"/>
                                    <w:sz w:val="28"/>
                                    <w:szCs w:val="28"/>
                                  </w:rPr>
                                  <w:t>IQLAB</w:t>
                                </w:r>
                              </w:ins>
                            </w:p>
                            <w:p w14:paraId="7C4B6345" w14:textId="77777777" w:rsidR="00841F61" w:rsidRDefault="00841F61" w:rsidP="00D51CF0">
                              <w:pPr>
                                <w:rPr>
                                  <w:ins w:id="773" w:author="Lenovo Legion" w:date="2023-10-16T12:28:00Z"/>
                                  <w:color w:val="C68D08" w:themeColor="accent1" w:themeShade="BF"/>
                                  <w:sz w:val="28"/>
                                  <w:szCs w:val="28"/>
                                </w:rPr>
                              </w:pPr>
                            </w:p>
                            <w:p w14:paraId="4F4908D7" w14:textId="10DAC89E" w:rsidR="00841F61" w:rsidRPr="00A81E85" w:rsidRDefault="00841F61" w:rsidP="00D51CF0">
                              <w:pPr>
                                <w:rPr>
                                  <w:ins w:id="774" w:author="Lenovo Legion" w:date="2023-10-16T12:27:00Z"/>
                                  <w:color w:val="C68D08" w:themeColor="accent1" w:themeShade="BF"/>
                                  <w:sz w:val="28"/>
                                  <w:szCs w:val="28"/>
                                  <w:rPrChange w:id="775" w:author="Lenovo Legion" w:date="2023-10-16T12:28:00Z">
                                    <w:rPr>
                                      <w:ins w:id="776" w:author="Lenovo Legion" w:date="2023-10-16T12:27:00Z"/>
                                    </w:rPr>
                                  </w:rPrChange>
                                </w:rPr>
                              </w:pPr>
                              <w:ins w:id="777" w:author="Lenovo Legion" w:date="2023-10-16T12:28:00Z">
                                <w:r>
                                  <w:rPr>
                                    <w:color w:val="C68D08" w:themeColor="accent1" w:themeShade="BF"/>
                                    <w:sz w:val="28"/>
                                    <w:szCs w:val="28"/>
                                  </w:rPr>
                                  <w:t>IKHFA’ HAQIQI</w:t>
                                </w:r>
                              </w:ins>
                            </w:p>
                            <w:p w14:paraId="12374318" w14:textId="77777777" w:rsidR="00D51CF0" w:rsidRPr="00A81E85" w:rsidRDefault="00D51CF0" w:rsidP="00D51CF0">
                              <w:pPr>
                                <w:rPr>
                                  <w:color w:val="C68D08" w:themeColor="accent1" w:themeShade="BF"/>
                                  <w:sz w:val="28"/>
                                  <w:szCs w:val="28"/>
                                  <w:rPrChange w:id="778" w:author="Lenovo Legion" w:date="2023-10-16T12:28:00Z">
                                    <w:rPr/>
                                  </w:rPrChang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A518F" id="_x0000_s1477" type="#_x0000_t202" style="position:absolute;margin-left:10.4pt;margin-top:54.85pt;width:326.65pt;height:451.35pt;z-index:25176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" filled="f" stroked="f">
                  <v:textbox>
                    <w:txbxContent>
                      <w:p w14:paraId="6D52685F" w14:textId="37B43E74" w:rsidR="00A81E85" w:rsidRDefault="00B8005B" w:rsidP="00EF620F">
                        <w:pPr>
                          <w:rPr>
                            <w:ins w:id="779" w:author="Lenovo Legion" w:date="2023-10-16T12:30:00Z"/>
                            <w:color w:val="C68D08" w:themeColor="accent1" w:themeShade="BF"/>
                            <w:sz w:val="28"/>
                            <w:szCs w:val="28"/>
                          </w:rPr>
                        </w:pPr>
                        <w:ins w:id="780" w:author="Lenovo Legion" w:date="2023-10-16T12:27:00Z">
                          <w:r w:rsidRPr="00A81E85">
                            <w:rPr>
                              <w:color w:val="C68D08" w:themeColor="accent1" w:themeShade="BF"/>
                              <w:sz w:val="28"/>
                              <w:szCs w:val="28"/>
                              <w:rPrChange w:id="781" w:author="Lenovo Legion" w:date="2023-10-16T12:28:00Z">
                                <w:rPr/>
                              </w:rPrChange>
                            </w:rPr>
                            <w:t>IDZHAQ HALQI</w:t>
                          </w:r>
                        </w:ins>
                      </w:p>
                      <w:p w14:paraId="66CECE24" w14:textId="77777777" w:rsidR="00EF620F" w:rsidRPr="00EF620F" w:rsidRDefault="00EF620F" w:rsidP="00EF620F">
                        <w:pPr>
                          <w:rPr>
                            <w:ins w:id="782" w:author="Lenovo Legion" w:date="2023-10-16T12:28:00Z"/>
                            <w:color w:val="C68D08" w:themeColor="accent1" w:themeShade="BF"/>
                            <w:sz w:val="28"/>
                            <w:szCs w:val="28"/>
                          </w:rPr>
                        </w:pPr>
                      </w:p>
                      <w:p w14:paraId="3EED7A26" w14:textId="6D5C5134" w:rsidR="00A81E85" w:rsidRDefault="00A81E85" w:rsidP="00D51CF0">
                        <w:pPr>
                          <w:rPr>
                            <w:ins w:id="783" w:author="Lenovo Legion" w:date="2023-10-16T12:28:00Z"/>
                            <w:color w:val="C68D08" w:themeColor="accent1" w:themeShade="BF"/>
                            <w:sz w:val="28"/>
                            <w:szCs w:val="28"/>
                          </w:rPr>
                        </w:pPr>
                        <w:ins w:id="784" w:author="Lenovo Legion" w:date="2023-10-16T12:28:00Z">
                          <w:r>
                            <w:rPr>
                              <w:color w:val="C68D08" w:themeColor="accent1" w:themeShade="BF"/>
                              <w:sz w:val="28"/>
                              <w:szCs w:val="28"/>
                            </w:rPr>
                            <w:t>IDGHOM BILAGHUNNAH</w:t>
                          </w:r>
                        </w:ins>
                      </w:p>
                      <w:p w14:paraId="0C96CE5E" w14:textId="77777777" w:rsidR="00A81E85" w:rsidRDefault="00A81E85" w:rsidP="00D51CF0">
                        <w:pPr>
                          <w:rPr>
                            <w:ins w:id="785" w:author="Lenovo Legion" w:date="2023-10-16T12:28:00Z"/>
                            <w:color w:val="C68D08" w:themeColor="accent1" w:themeShade="BF"/>
                            <w:sz w:val="28"/>
                            <w:szCs w:val="28"/>
                          </w:rPr>
                        </w:pPr>
                      </w:p>
                      <w:p w14:paraId="1CDC64B6" w14:textId="4E5582E7" w:rsidR="00A81E85" w:rsidRDefault="00A81E85" w:rsidP="00D51CF0">
                        <w:pPr>
                          <w:rPr>
                            <w:ins w:id="786" w:author="Lenovo Legion" w:date="2023-10-16T12:28:00Z"/>
                            <w:color w:val="C68D08" w:themeColor="accent1" w:themeShade="BF"/>
                            <w:sz w:val="28"/>
                            <w:szCs w:val="28"/>
                          </w:rPr>
                        </w:pPr>
                        <w:ins w:id="787" w:author="Lenovo Legion" w:date="2023-10-16T12:28:00Z">
                          <w:r>
                            <w:rPr>
                              <w:color w:val="C68D08" w:themeColor="accent1" w:themeShade="BF"/>
                              <w:sz w:val="28"/>
                              <w:szCs w:val="28"/>
                            </w:rPr>
                            <w:t>IDGHOM B</w:t>
                          </w:r>
                          <w:r w:rsidR="00841F61">
                            <w:rPr>
                              <w:color w:val="C68D08" w:themeColor="accent1" w:themeShade="BF"/>
                              <w:sz w:val="28"/>
                              <w:szCs w:val="28"/>
                            </w:rPr>
                            <w:t>IGHUNNAH</w:t>
                          </w:r>
                        </w:ins>
                      </w:p>
                      <w:p w14:paraId="6A8A7569" w14:textId="77777777" w:rsidR="00841F61" w:rsidRDefault="00841F61" w:rsidP="00D51CF0">
                        <w:pPr>
                          <w:rPr>
                            <w:ins w:id="788" w:author="Lenovo Legion" w:date="2023-10-16T12:28:00Z"/>
                            <w:color w:val="C68D08" w:themeColor="accent1" w:themeShade="BF"/>
                            <w:sz w:val="28"/>
                            <w:szCs w:val="28"/>
                          </w:rPr>
                        </w:pPr>
                      </w:p>
                      <w:p w14:paraId="5E0C65D1" w14:textId="0059D5BE" w:rsidR="00841F61" w:rsidRDefault="00841F61" w:rsidP="00D51CF0">
                        <w:pPr>
                          <w:rPr>
                            <w:ins w:id="789" w:author="Lenovo Legion" w:date="2023-10-16T12:28:00Z"/>
                            <w:color w:val="C68D08" w:themeColor="accent1" w:themeShade="BF"/>
                            <w:sz w:val="28"/>
                            <w:szCs w:val="28"/>
                          </w:rPr>
                        </w:pPr>
                        <w:ins w:id="790" w:author="Lenovo Legion" w:date="2023-10-16T12:28:00Z">
                          <w:r>
                            <w:rPr>
                              <w:color w:val="C68D08" w:themeColor="accent1" w:themeShade="BF"/>
                              <w:sz w:val="28"/>
                              <w:szCs w:val="28"/>
                            </w:rPr>
                            <w:t>IQLAB</w:t>
                          </w:r>
                        </w:ins>
                      </w:p>
                      <w:p w14:paraId="7C4B6345" w14:textId="77777777" w:rsidR="00841F61" w:rsidRDefault="00841F61" w:rsidP="00D51CF0">
                        <w:pPr>
                          <w:rPr>
                            <w:ins w:id="791" w:author="Lenovo Legion" w:date="2023-10-16T12:28:00Z"/>
                            <w:color w:val="C68D08" w:themeColor="accent1" w:themeShade="BF"/>
                            <w:sz w:val="28"/>
                            <w:szCs w:val="28"/>
                          </w:rPr>
                        </w:pPr>
                      </w:p>
                      <w:p w14:paraId="4F4908D7" w14:textId="10DAC89E" w:rsidR="00841F61" w:rsidRPr="00A81E85" w:rsidRDefault="00841F61" w:rsidP="00D51CF0">
                        <w:pPr>
                          <w:rPr>
                            <w:ins w:id="792" w:author="Lenovo Legion" w:date="2023-10-16T12:27:00Z"/>
                            <w:color w:val="C68D08" w:themeColor="accent1" w:themeShade="BF"/>
                            <w:sz w:val="28"/>
                            <w:szCs w:val="28"/>
                            <w:rPrChange w:id="793" w:author="Lenovo Legion" w:date="2023-10-16T12:28:00Z">
                              <w:rPr>
                                <w:ins w:id="794" w:author="Lenovo Legion" w:date="2023-10-16T12:27:00Z"/>
                              </w:rPr>
                            </w:rPrChange>
                          </w:rPr>
                        </w:pPr>
                        <w:ins w:id="795" w:author="Lenovo Legion" w:date="2023-10-16T12:28:00Z">
                          <w:r>
                            <w:rPr>
                              <w:color w:val="C68D08" w:themeColor="accent1" w:themeShade="BF"/>
                              <w:sz w:val="28"/>
                              <w:szCs w:val="28"/>
                            </w:rPr>
                            <w:t>IKHFA’ HAQIQI</w:t>
                          </w:r>
                        </w:ins>
                      </w:p>
                      <w:p w14:paraId="12374318" w14:textId="77777777" w:rsidR="00D51CF0" w:rsidRPr="00A81E85" w:rsidRDefault="00D51CF0" w:rsidP="00D51CF0">
                        <w:pPr>
                          <w:rPr>
                            <w:color w:val="C68D08" w:themeColor="accent1" w:themeShade="BF"/>
                            <w:sz w:val="28"/>
                            <w:szCs w:val="28"/>
                            <w:rPrChange w:id="796" w:author="Lenovo Legion" w:date="2023-10-16T12:28:00Z">
                              <w:rPr/>
                            </w:rPrChange>
                          </w:rPr>
                        </w:pPr>
                      </w:p>
                    </w:txbxContent>
                  </v:textbox>
                  <w10:wrap anchorx="margin"/>
                </v:shape>
              </w:pict>
            </mc:Fallback>
          </mc:AlternateContent>
        </w:r>
      </w:ins>
      <w:ins w:id="797" w:author="Lenovo Legion" w:date="2023-10-16T12:21:00Z">
        <w:r w:rsidR="00B77660">
          <mc:AlternateContent>
            <mc:Choice Requires="wps">
              <w:drawing>
                <wp:anchor distT="0" distB="0" distL="114300" distR="114300" simplePos="0" relativeHeight="251759104" behindDoc="0" locked="0" layoutInCell="1" allowOverlap="1" wp14:anchorId="1E78740B" wp14:editId="5846FCBC">
                  <wp:simplePos x="0" y="0"/>
                  <wp:positionH relativeFrom="margin">
                    <wp:align>center</wp:align>
                  </wp:positionH>
                  <wp:positionV relativeFrom="paragraph">
                    <wp:posOffset>8677</wp:posOffset>
                  </wp:positionV>
                  <wp:extent cx="3068457" cy="478155"/>
                  <wp:effectExtent l="0" t="0" r="0" b="0"/>
                  <wp:wrapNone/>
                  <wp:docPr id="26378697" name="Kotak Teks 1"/>
                  <wp:cNvGraphicFramePr/>
                  <a:graphic xmlns:a="http://schemas.openxmlformats.org/drawingml/2006/main">
                    <a:graphicData uri="http://schemas.microsoft.com/office/word/2010/wordprocessingShape">
                      <wps:wsp>
                        <wps:cNvSpPr txBox="1"/>
                        <wps:spPr>
                          <a:xfrm>
                            <a:off x="0" y="0"/>
                            <a:ext cx="3068457" cy="4781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4ADE2B" w14:textId="6EA2BB9E" w:rsidR="00B77660" w:rsidRPr="00052C7F" w:rsidRDefault="00B77660" w:rsidP="00B77660">
                              <w:pPr>
                                <w:jc w:val="center"/>
                                <w:rPr>
                                  <w:rFonts w:eastAsia="MS Mincho" w:cstheme="minorHAnsi"/>
                                  <w:color w:val="C68D08" w:themeColor="accent1" w:themeShade="BF"/>
                                  <w:sz w:val="44"/>
                                  <w:szCs w:val="44"/>
                                  <w:rPrChange w:id="798" w:author="Lenovo Legion" w:date="2023-10-16T12:16:00Z">
                                    <w:rPr>
                                      <w:rFonts w:ascii="Cascadia Mono SemiLight" w:eastAsia="MS Mincho" w:hAnsi="Cascadia Mono SemiLight" w:cs="Cascadia Mono SemiLight"/>
                                      <w:color w:val="C68D08" w:themeColor="accent1" w:themeShade="BF"/>
                                      <w:sz w:val="48"/>
                                      <w:szCs w:val="48"/>
                                    </w:rPr>
                                  </w:rPrChange>
                                </w:rPr>
                                <w:pPrChange w:id="799" w:author="Lenovo Legion" w:date="2023-10-16T12:22:00Z">
                                  <w:pPr>
                                    <w:jc w:val="right"/>
                                  </w:pPr>
                                </w:pPrChange>
                              </w:pPr>
                              <w:del w:id="800" w:author="Lenovo Legion" w:date="2023-10-16T06:41:00Z">
                                <w:r w:rsidRPr="00052C7F" w:rsidDel="004B751F">
                                  <w:rPr>
                                    <w:rFonts w:cstheme="minorHAnsi"/>
                                    <w:color w:val="C68D08" w:themeColor="accent1" w:themeShade="BF"/>
                                    <w:sz w:val="44"/>
                                    <w:szCs w:val="44"/>
                                    <w:rPrChange w:id="801" w:author="Lenovo Legion" w:date="2023-10-16T12:16:00Z">
                                      <w:rPr>
                                        <w:rFonts w:ascii="Cascadia Mono SemiLight" w:hAnsi="Cascadia Mono SemiLight" w:cs="Cascadia Mono SemiLight"/>
                                        <w:color w:val="C68D08" w:themeColor="accent1" w:themeShade="BF"/>
                                        <w:sz w:val="48"/>
                                        <w:szCs w:val="48"/>
                                      </w:rPr>
                                    </w:rPrChange>
                                  </w:rPr>
                                  <w:delText>AL HALQI</w:delText>
                                </w:r>
                              </w:del>
                              <w:ins w:id="802" w:author="Lenovo Legion" w:date="2023-10-16T12:21:00Z">
                                <w:r>
                                  <w:rPr>
                                    <w:rFonts w:cstheme="minorHAnsi"/>
                                    <w:color w:val="C68D08" w:themeColor="accent1" w:themeShade="BF"/>
                                    <w:sz w:val="44"/>
                                    <w:szCs w:val="44"/>
                                  </w:rPr>
                                  <w:t>CONTOH CONTOH</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78740B" id="_x0000_s1478" type="#_x0000_t202" style="position:absolute;margin-left:0;margin-top:.7pt;width:241.6pt;height:37.65pt;z-index:2517591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" filled="f" stroked="f">
                  <v:textbox>
                    <w:txbxContent>
                      <w:p w14:paraId="7C4ADE2B" w14:textId="6EA2BB9E" w:rsidR="00B77660" w:rsidRPr="00052C7F" w:rsidRDefault="00B77660" w:rsidP="00B77660">
                        <w:pPr>
                          <w:jc w:val="center"/>
                          <w:rPr>
                            <w:rFonts w:eastAsia="MS Mincho" w:cstheme="minorHAnsi"/>
                            <w:color w:val="C68D08" w:themeColor="accent1" w:themeShade="BF"/>
                            <w:sz w:val="44"/>
                            <w:szCs w:val="44"/>
                            <w:rPrChange w:id="803" w:author="Lenovo Legion" w:date="2023-10-16T12:16:00Z">
                              <w:rPr>
                                <w:rFonts w:ascii="Cascadia Mono SemiLight" w:eastAsia="MS Mincho" w:hAnsi="Cascadia Mono SemiLight" w:cs="Cascadia Mono SemiLight"/>
                                <w:color w:val="C68D08" w:themeColor="accent1" w:themeShade="BF"/>
                                <w:sz w:val="48"/>
                                <w:szCs w:val="48"/>
                              </w:rPr>
                            </w:rPrChange>
                          </w:rPr>
                          <w:pPrChange w:id="804" w:author="Lenovo Legion" w:date="2023-10-16T12:22:00Z">
                            <w:pPr>
                              <w:jc w:val="right"/>
                            </w:pPr>
                          </w:pPrChange>
                        </w:pPr>
                        <w:del w:id="805" w:author="Lenovo Legion" w:date="2023-10-16T06:41:00Z">
                          <w:r w:rsidRPr="00052C7F" w:rsidDel="004B751F">
                            <w:rPr>
                              <w:rFonts w:cstheme="minorHAnsi"/>
                              <w:color w:val="C68D08" w:themeColor="accent1" w:themeShade="BF"/>
                              <w:sz w:val="44"/>
                              <w:szCs w:val="44"/>
                              <w:rPrChange w:id="806" w:author="Lenovo Legion" w:date="2023-10-16T12:16:00Z">
                                <w:rPr>
                                  <w:rFonts w:ascii="Cascadia Mono SemiLight" w:hAnsi="Cascadia Mono SemiLight" w:cs="Cascadia Mono SemiLight"/>
                                  <w:color w:val="C68D08" w:themeColor="accent1" w:themeShade="BF"/>
                                  <w:sz w:val="48"/>
                                  <w:szCs w:val="48"/>
                                </w:rPr>
                              </w:rPrChange>
                            </w:rPr>
                            <w:delText>AL HALQI</w:delText>
                          </w:r>
                        </w:del>
                        <w:ins w:id="807" w:author="Lenovo Legion" w:date="2023-10-16T12:21:00Z">
                          <w:r>
                            <w:rPr>
                              <w:rFonts w:cstheme="minorHAnsi"/>
                              <w:color w:val="C68D08" w:themeColor="accent1" w:themeShade="BF"/>
                              <w:sz w:val="44"/>
                              <w:szCs w:val="44"/>
                            </w:rPr>
                            <w:t>CONTOH CONTOH</w:t>
                          </w:r>
                        </w:ins>
                      </w:p>
                    </w:txbxContent>
                  </v:textbox>
                  <w10:wrap anchorx="margin"/>
                </v:shape>
              </w:pict>
            </mc:Fallback>
          </mc:AlternateContent>
        </w:r>
      </w:ins>
      <w:r w:rsidR="00366BD7">
        <w:rPr>
          <w:rFonts w:asciiTheme="majorHAnsi" w:eastAsiaTheme="majorEastAsia" w:hAnsiTheme="majorHAnsi" w:cstheme="majorBidi"/>
          <w:color w:val="C68D08" w:themeColor="accent1" w:themeShade="BF"/>
          <w:sz w:val="36"/>
          <w:szCs w:val="36"/>
        </w:rPr>
        <w:br w:type="page"/>
      </w:r>
      <w:ins w:id="808" w:author="Lenovo Legion" w:date="2023-10-16T12:21:00Z">
        <w:r w:rsidR="00B77660">
          <w:rPr>
            <w:sz w:val="48"/>
            <w:szCs w:val="48"/>
          </w:rPr>
          <mc:AlternateContent>
            <mc:Choice Requires="wps">
              <w:drawing>
                <wp:anchor distT="0" distB="0" distL="114300" distR="114300" simplePos="0" relativeHeight="251757056" behindDoc="0" locked="0" layoutInCell="1" allowOverlap="1" wp14:anchorId="4718FCF6" wp14:editId="0462AB01">
                  <wp:simplePos x="0" y="0"/>
                  <wp:positionH relativeFrom="margin">
                    <wp:posOffset>0</wp:posOffset>
                  </wp:positionH>
                  <wp:positionV relativeFrom="paragraph">
                    <wp:posOffset>0</wp:posOffset>
                  </wp:positionV>
                  <wp:extent cx="4411980" cy="6629400"/>
                  <wp:effectExtent l="0" t="0" r="7620" b="0"/>
                  <wp:wrapNone/>
                  <wp:docPr id="6554598" name="Persegi Panjang 6554598"/>
                  <wp:cNvGraphicFramePr/>
                  <a:graphic xmlns:a="http://schemas.openxmlformats.org/drawingml/2006/main">
                    <a:graphicData uri="http://schemas.microsoft.com/office/word/2010/wordprocessingShape">
                      <wps:wsp>
                        <wps:cNvSpPr/>
                        <wps:spPr>
                          <a:xfrm>
                            <a:off x="0" y="0"/>
                            <a:ext cx="4411980" cy="6629400"/>
                          </a:xfrm>
                          <a:prstGeom prst="rect">
                            <a:avLst/>
                          </a:prstGeom>
                          <a:solidFill>
                            <a:schemeClr val="accent4"/>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534FCC" id="Persegi Panjang 6554598" o:spid="_x0000_s1026" style="position:absolute;margin-left:0;margin-top:0;width:347.4pt;height:522pt;z-index:25175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" fillcolor="#fdeabc [3207]" stroked="f" strokeweight="1pt">
                  <w10:wrap anchorx="margin"/>
                </v:rect>
              </w:pict>
            </mc:Fallback>
          </mc:AlternateContent>
        </w:r>
      </w:ins>
    </w:p>
    <w:p w14:paraId="263243BC" w14:textId="3B8F13AE" w:rsidR="00B03E48" w:rsidRDefault="00674AE5">
      <w:pPr>
        <w:rPr>
          <w:ins w:id="809" w:author="Lenovo Legion" w:date="2023-10-16T12:25:00Z"/>
          <w:rFonts w:asciiTheme="majorHAnsi" w:eastAsiaTheme="majorEastAsia" w:hAnsiTheme="majorHAnsi" w:cstheme="majorBidi"/>
          <w:color w:val="C68D08" w:themeColor="accent1" w:themeShade="BF"/>
          <w:sz w:val="36"/>
          <w:szCs w:val="36"/>
        </w:rPr>
      </w:pPr>
      <w:ins w:id="810" w:author="Lenovo Legion" w:date="2023-10-16T16:31:00Z">
        <w:r>
          <w:rPr>
            <w:sz w:val="48"/>
            <w:szCs w:val="48"/>
          </w:rPr>
          <w:lastRenderedPageBreak/>
          <mc:AlternateContent>
            <mc:Choice Requires="wpg">
              <w:drawing>
                <wp:anchor distT="0" distB="0" distL="114300" distR="114300" simplePos="0" relativeHeight="251738278" behindDoc="0" locked="0" layoutInCell="1" allowOverlap="1" wp14:anchorId="7AF2DFCF" wp14:editId="568859A1">
                  <wp:simplePos x="0" y="0"/>
                  <wp:positionH relativeFrom="margin">
                    <wp:posOffset>-70575</wp:posOffset>
                  </wp:positionH>
                  <wp:positionV relativeFrom="paragraph">
                    <wp:posOffset>58301</wp:posOffset>
                  </wp:positionV>
                  <wp:extent cx="4195184" cy="3810874"/>
                  <wp:effectExtent l="0" t="0" r="0" b="0"/>
                  <wp:wrapNone/>
                  <wp:docPr id="158194705" name="Grup 4"/>
                  <wp:cNvGraphicFramePr/>
                  <a:graphic xmlns:a="http://schemas.openxmlformats.org/drawingml/2006/main">
                    <a:graphicData uri="http://schemas.microsoft.com/office/word/2010/wordprocessingGroup">
                      <wpg:wgp>
                        <wpg:cNvGrpSpPr/>
                        <wpg:grpSpPr>
                          <a:xfrm>
                            <a:off x="0" y="0"/>
                            <a:ext cx="4195184" cy="3810874"/>
                            <a:chOff x="-202521" y="0"/>
                            <a:chExt cx="4195184" cy="3810874"/>
                          </a:xfrm>
                        </wpg:grpSpPr>
                        <wpg:grpSp>
                          <wpg:cNvPr id="1989071285" name="Grup 1989071285"/>
                          <wpg:cNvGrpSpPr/>
                          <wpg:grpSpPr>
                            <a:xfrm>
                              <a:off x="24548" y="0"/>
                              <a:ext cx="3968115" cy="828040"/>
                              <a:chOff x="-15256" y="35542"/>
                              <a:chExt cx="1505232" cy="709671"/>
                            </a:xfrm>
                          </wpg:grpSpPr>
                          <wps:wsp>
                            <wps:cNvPr id="31778277" name="Kotak Teks 1"/>
                            <wps:cNvSpPr txBox="1"/>
                            <wps:spPr>
                              <a:xfrm>
                                <a:off x="-15256" y="35542"/>
                                <a:ext cx="1505232" cy="4097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602354" w14:textId="49604457" w:rsidR="00674AE5" w:rsidRPr="00412784" w:rsidRDefault="00674AE5" w:rsidP="00674AE5">
                                  <w:pPr>
                                    <w:rPr>
                                      <w:rFonts w:eastAsia="MS Mincho" w:cstheme="minorHAnsi"/>
                                      <w:color w:val="C68D08" w:themeColor="accent1" w:themeShade="BF"/>
                                      <w:sz w:val="48"/>
                                      <w:szCs w:val="48"/>
                                      <w:rPrChange w:id="811" w:author="Lenovo Legion" w:date="2023-10-16T06:41:00Z">
                                        <w:rPr>
                                          <w:rFonts w:ascii="Cascadia Mono SemiLight" w:eastAsia="MS Mincho" w:hAnsi="Cascadia Mono SemiLight" w:cs="Cascadia Mono SemiLight"/>
                                          <w:color w:val="C68D08" w:themeColor="accent1" w:themeShade="BF"/>
                                          <w:sz w:val="48"/>
                                          <w:szCs w:val="48"/>
                                        </w:rPr>
                                      </w:rPrChange>
                                    </w:rPr>
                                    <w:pPrChange w:id="812" w:author="Lenovo Legion" w:date="2023-10-16T12:30:00Z">
                                      <w:pPr>
                                        <w:jc w:val="right"/>
                                      </w:pPr>
                                    </w:pPrChange>
                                  </w:pPr>
                                  <w:del w:id="813" w:author="Lenovo Legion" w:date="2023-10-16T06:41:00Z">
                                    <w:r w:rsidRPr="00412784" w:rsidDel="004B751F">
                                      <w:rPr>
                                        <w:rFonts w:cstheme="minorHAnsi"/>
                                        <w:color w:val="C68D08" w:themeColor="accent1" w:themeShade="BF"/>
                                        <w:sz w:val="48"/>
                                        <w:szCs w:val="48"/>
                                        <w:rPrChange w:id="814" w:author="Lenovo Legion" w:date="2023-10-16T06:41:00Z">
                                          <w:rPr>
                                            <w:rFonts w:ascii="Cascadia Mono SemiLight" w:hAnsi="Cascadia Mono SemiLight" w:cs="Cascadia Mono SemiLight"/>
                                            <w:color w:val="C68D08" w:themeColor="accent1" w:themeShade="BF"/>
                                            <w:sz w:val="48"/>
                                            <w:szCs w:val="48"/>
                                          </w:rPr>
                                        </w:rPrChange>
                                      </w:rPr>
                                      <w:delText>AL HALQI</w:delText>
                                    </w:r>
                                  </w:del>
                                  <w:ins w:id="815" w:author="Lenovo Legion" w:date="2023-10-16T12:31:00Z">
                                    <w:r>
                                      <w:rPr>
                                        <w:rFonts w:cstheme="minorHAnsi"/>
                                        <w:color w:val="C68D08" w:themeColor="accent1" w:themeShade="BF"/>
                                        <w:sz w:val="48"/>
                                        <w:szCs w:val="48"/>
                                      </w:rPr>
                                      <w:t xml:space="preserve">MIM </w:t>
                                    </w:r>
                                  </w:ins>
                                  <w:ins w:id="816" w:author="Lenovo Legion" w:date="2023-10-16T16:32:00Z">
                                    <w:r w:rsidR="00810CE9">
                                      <w:rPr>
                                        <w:rFonts w:cstheme="minorHAnsi"/>
                                        <w:color w:val="C68D08" w:themeColor="accent1" w:themeShade="BF"/>
                                        <w:sz w:val="48"/>
                                        <w:szCs w:val="48"/>
                                      </w:rPr>
                                      <w:t>DAN NUN TASYDID</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5161634" name="Kotak Teks 1"/>
                            <wps:cNvSpPr txBox="1"/>
                            <wps:spPr>
                              <a:xfrm>
                                <a:off x="-14108" y="392268"/>
                                <a:ext cx="962510" cy="3529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C73F3A" w14:textId="77777777" w:rsidR="00674AE5" w:rsidRPr="00DB1319" w:rsidRDefault="00674AE5" w:rsidP="00674AE5">
                                  <w:pPr>
                                    <w:rPr>
                                      <w:rFonts w:ascii="Cascadia Mono SemiLight" w:eastAsia="MS Mincho" w:hAnsi="Cascadia Mono SemiLight" w:cs="Cascadia Mono SemiLight"/>
                                      <w:color w:val="743C08" w:themeColor="accent3"/>
                                      <w:sz w:val="40"/>
                                      <w:szCs w:val="40"/>
                                      <w:rPrChange w:id="817" w:author="Lenovo Legion" w:date="2023-10-16T12:32:00Z">
                                        <w:rPr>
                                          <w:rFonts w:ascii="Cascadia Mono SemiLight" w:eastAsia="MS Mincho" w:hAnsi="Cascadia Mono SemiLight" w:cs="Cascadia Mono SemiLight"/>
                                          <w:color w:val="C68D08" w:themeColor="accent1" w:themeShade="BF"/>
                                          <w:sz w:val="32"/>
                                          <w:szCs w:val="32"/>
                                        </w:rPr>
                                      </w:rPrChange>
                                    </w:rPr>
                                    <w:pPrChange w:id="818" w:author="Lenovo Legion" w:date="2023-10-16T12:31:00Z">
                                      <w:pPr>
                                        <w:jc w:val="right"/>
                                      </w:pPr>
                                    </w:pPrChange>
                                  </w:pPr>
                                  <w:ins w:id="819" w:author="Lenovo Legion" w:date="2023-10-16T06:42:00Z">
                                    <w:r w:rsidRPr="00DB1319">
                                      <w:rPr>
                                        <w:rFonts w:ascii="Cascadia Mono SemiLight" w:hAnsi="Cascadia Mono SemiLight" w:cs="Cascadia Mono SemiLight"/>
                                        <w:color w:val="743C08" w:themeColor="accent3"/>
                                        <w:sz w:val="32"/>
                                        <w:szCs w:val="32"/>
                                        <w:rtl/>
                                        <w:rPrChange w:id="820" w:author="Lenovo Legion" w:date="2023-10-16T12:32:00Z">
                                          <w:rPr>
                                            <w:rFonts w:ascii="Cascadia Mono SemiLight" w:hAnsi="Cascadia Mono SemiLight" w:cs="Cascadia Mono SemiLight"/>
                                            <w:color w:val="595959" w:themeColor="text1" w:themeTint="A6"/>
                                            <w:sz w:val="24"/>
                                            <w:szCs w:val="24"/>
                                            <w:rtl/>
                                          </w:rPr>
                                        </w:rPrChange>
                                      </w:rPr>
                                      <w:t xml:space="preserve">حُـكْـمُ </w:t>
                                    </w:r>
                                  </w:ins>
                                  <w:ins w:id="821" w:author="Lenovo Legion" w:date="2023-10-16T12:31:00Z">
                                    <w:r w:rsidRPr="00DB1319">
                                      <w:rPr>
                                        <w:rFonts w:ascii="Cascadia Mono SemiLight" w:hAnsi="Cascadia Mono SemiLight" w:cs="Cascadia Mono SemiLight" w:hint="cs"/>
                                        <w:color w:val="743C08" w:themeColor="accent3"/>
                                        <w:sz w:val="32"/>
                                        <w:szCs w:val="32"/>
                                        <w:rtl/>
                                        <w:rPrChange w:id="822" w:author="Lenovo Legion" w:date="2023-10-16T12:32:00Z">
                                          <w:rPr>
                                            <w:rFonts w:ascii="Cascadia Mono SemiLight" w:hAnsi="Cascadia Mono SemiLight" w:cs="Cascadia Mono SemiLight" w:hint="cs"/>
                                            <w:color w:val="743C08" w:themeColor="accent3"/>
                                            <w:sz w:val="28"/>
                                            <w:szCs w:val="28"/>
                                            <w:rtl/>
                                          </w:rPr>
                                        </w:rPrChange>
                                      </w:rPr>
                                      <w:t>ميم سا</w:t>
                                    </w:r>
                                  </w:ins>
                                  <w:ins w:id="823" w:author="Lenovo Legion" w:date="2023-10-16T12:32:00Z">
                                    <w:r w:rsidRPr="00DB1319">
                                      <w:rPr>
                                        <w:rFonts w:ascii="Cascadia Mono SemiLight" w:hAnsi="Cascadia Mono SemiLight" w:cs="Cascadia Mono SemiLight" w:hint="cs"/>
                                        <w:color w:val="743C08" w:themeColor="accent3"/>
                                        <w:sz w:val="32"/>
                                        <w:szCs w:val="32"/>
                                        <w:rtl/>
                                        <w:rPrChange w:id="824" w:author="Lenovo Legion" w:date="2023-10-16T12:32:00Z">
                                          <w:rPr>
                                            <w:rFonts w:ascii="Cascadia Mono SemiLight" w:hAnsi="Cascadia Mono SemiLight" w:cs="Cascadia Mono SemiLight" w:hint="cs"/>
                                            <w:color w:val="743C08" w:themeColor="accent3"/>
                                            <w:sz w:val="28"/>
                                            <w:szCs w:val="28"/>
                                            <w:rtl/>
                                          </w:rPr>
                                        </w:rPrChange>
                                      </w:rPr>
                                      <w:t>كنة</w:t>
                                    </w:r>
                                  </w:ins>
                                  <w:del w:id="825" w:author="Lenovo Legion" w:date="2023-10-16T06:42:00Z">
                                    <w:r w:rsidRPr="00DB1319" w:rsidDel="00D52D95">
                                      <w:rPr>
                                        <w:rFonts w:ascii="Cascadia Mono SemiLight" w:hAnsi="Cascadia Mono SemiLight" w:cs="Cascadia Mono SemiLight"/>
                                        <w:color w:val="743C08" w:themeColor="accent3"/>
                                        <w:sz w:val="40"/>
                                        <w:szCs w:val="40"/>
                                        <w:rtl/>
                                        <w:rPrChange w:id="826" w:author="Lenovo Legion" w:date="2023-10-16T12:32:00Z">
                                          <w:rPr>
                                            <w:rFonts w:ascii="Cascadia Mono SemiLight" w:hAnsi="Cascadia Mono SemiLight" w:cs="Cascadia Mono SemiLight"/>
                                            <w:color w:val="743C08" w:themeColor="accent3"/>
                                            <w:sz w:val="32"/>
                                            <w:szCs w:val="32"/>
                                            <w:rtl/>
                                          </w:rPr>
                                        </w:rPrChange>
                                      </w:rPr>
                                      <w:delText>ال</w:delText>
                                    </w:r>
                                    <w:r w:rsidRPr="00DB1319" w:rsidDel="00D52D95">
                                      <w:rPr>
                                        <w:rFonts w:ascii="Cascadia Mono SemiLight" w:hAnsi="Cascadia Mono SemiLight" w:cs="Cascadia Mono SemiLight" w:hint="cs"/>
                                        <w:color w:val="743C08" w:themeColor="accent3"/>
                                        <w:sz w:val="40"/>
                                        <w:szCs w:val="40"/>
                                        <w:rtl/>
                                        <w:rPrChange w:id="827" w:author="Lenovo Legion" w:date="2023-10-16T12:32:00Z">
                                          <w:rPr>
                                            <w:rFonts w:ascii="Cascadia Mono SemiLight" w:hAnsi="Cascadia Mono SemiLight" w:cs="Cascadia Mono SemiLight" w:hint="cs"/>
                                            <w:color w:val="743C08" w:themeColor="accent3"/>
                                            <w:sz w:val="32"/>
                                            <w:szCs w:val="32"/>
                                            <w:rtl/>
                                          </w:rPr>
                                        </w:rPrChange>
                                      </w:rPr>
                                      <w:delText>حَلقِ</w:delText>
                                    </w:r>
                                  </w:del>
                                  <w:r w:rsidRPr="00DB1319">
                                    <w:rPr>
                                      <w:rFonts w:ascii="Cascadia Mono SemiLight" w:hAnsi="Cascadia Mono SemiLight" w:cs="Cascadia Mono SemiLight"/>
                                      <w:color w:val="743C08" w:themeColor="accent3"/>
                                      <w:sz w:val="40"/>
                                      <w:szCs w:val="40"/>
                                      <w:rPrChange w:id="828" w:author="Lenovo Legion" w:date="2023-10-16T12:32:00Z">
                                        <w:rPr>
                                          <w:rFonts w:ascii="Cascadia Mono SemiLight" w:hAnsi="Cascadia Mono SemiLight" w:cs="Cascadia Mono SemiLight"/>
                                          <w:color w:val="C68D08" w:themeColor="accent1" w:themeShade="BF"/>
                                          <w:sz w:val="32"/>
                                          <w:szCs w:val="32"/>
                                        </w:rPr>
                                      </w:rPrChang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13111804" name="Kotak Teks 1"/>
                          <wps:cNvSpPr txBox="1"/>
                          <wps:spPr>
                            <a:xfrm>
                              <a:off x="-202521" y="797799"/>
                              <a:ext cx="4148553" cy="30130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861688" w14:textId="425E0635" w:rsidR="00674AE5" w:rsidRDefault="00026301" w:rsidP="00584918">
                                <w:pPr>
                                  <w:ind w:left="360"/>
                                  <w:rPr>
                                    <w:ins w:id="829" w:author="Lenovo Legion" w:date="2023-10-16T16:37:00Z"/>
                                    <w:rFonts w:ascii="Cascadia Mono SemiLight" w:hAnsi="Cascadia Mono SemiLight" w:cs="Cascadia Mono SemiLight"/>
                                    <w:color w:val="595959" w:themeColor="text1" w:themeTint="A6"/>
                                    <w:sz w:val="24"/>
                                    <w:szCs w:val="24"/>
                                  </w:rPr>
                                  <w:pPrChange w:id="830" w:author="Lenovo Legion" w:date="2023-10-16T16:43:00Z">
                                    <w:pPr>
                                      <w:ind w:left="360"/>
                                      <w:jc w:val="center"/>
                                    </w:pPr>
                                  </w:pPrChange>
                                </w:pPr>
                                <w:ins w:id="831" w:author="Lenovo Legion" w:date="2023-10-16T16:33:00Z">
                                  <w:r w:rsidRPr="00026301">
                                    <w:rPr>
                                      <w:rFonts w:ascii="Cascadia Mono SemiLight" w:hAnsi="Cascadia Mono SemiLight" w:cs="Cascadia Mono SemiLight"/>
                                      <w:color w:val="595959" w:themeColor="text1" w:themeTint="A6"/>
                                      <w:sz w:val="24"/>
                                      <w:szCs w:val="24"/>
                                      <w:rtl/>
                                      <w:rPrChange w:id="832" w:author="Lenovo Legion" w:date="2023-10-16T16:33:00Z">
                                        <w:rPr>
                                          <w:rFonts w:ascii="Roboto" w:hAnsi="Roboto"/>
                                          <w:color w:val="333333"/>
                                          <w:sz w:val="36"/>
                                          <w:szCs w:val="36"/>
                                          <w:shd w:val="clear" w:color="auto" w:fill="FFFFFF"/>
                                          <w:rtl/>
                                        </w:rPr>
                                      </w:rPrChange>
                                    </w:rPr>
                                    <w:t>وأَظْهِـرِ الغُنَّـةَ مِـنْ نُــونٍ وَمِــنْ *** مِـيْـمٍ إِذَا مَــا شُــدِّدَا</w:t>
                                  </w:r>
                                </w:ins>
                              </w:p>
                              <w:p w14:paraId="55889EB2" w14:textId="59FE3001" w:rsidR="00760E21" w:rsidRPr="00584918" w:rsidRDefault="00B42546" w:rsidP="00584918">
                                <w:pPr>
                                  <w:ind w:left="360"/>
                                  <w:rPr>
                                    <w:rFonts w:cstheme="minorHAnsi"/>
                                    <w:color w:val="595959" w:themeColor="text1" w:themeTint="A6"/>
                                    <w:sz w:val="21"/>
                                    <w:szCs w:val="21"/>
                                    <w:rPrChange w:id="833" w:author="Lenovo Legion" w:date="2023-10-16T16:43:00Z">
                                      <w:rPr/>
                                    </w:rPrChange>
                                  </w:rPr>
                                  <w:pPrChange w:id="834" w:author="Lenovo Legion" w:date="2023-10-16T16:43:00Z">
                                    <w:pPr/>
                                  </w:pPrChange>
                                </w:pPr>
                                <w:ins w:id="835" w:author="Lenovo Legion" w:date="2023-10-16T16:37:00Z">
                                  <w:r w:rsidRPr="00584918">
                                    <w:rPr>
                                      <w:rFonts w:cstheme="minorHAnsi"/>
                                      <w:color w:val="595959" w:themeColor="text1" w:themeTint="A6"/>
                                      <w:sz w:val="24"/>
                                      <w:szCs w:val="24"/>
                                      <w:rPrChange w:id="836" w:author="Lenovo Legion" w:date="2023-10-16T16:43:00Z">
                                        <w:rPr>
                                          <w:rFonts w:ascii="Cascadia Mono SemiLight" w:hAnsi="Cascadia Mono SemiLight" w:cs="Cascadia Mono SemiLight"/>
                                          <w:color w:val="595959" w:themeColor="text1" w:themeTint="A6"/>
                                          <w:sz w:val="24"/>
                                          <w:szCs w:val="24"/>
                                        </w:rPr>
                                      </w:rPrChange>
                                    </w:rPr>
                                    <w:t>Dan Dengungkanlah</w:t>
                                  </w:r>
                                  <w:r w:rsidR="00845B69" w:rsidRPr="00584918">
                                    <w:rPr>
                                      <w:rFonts w:cstheme="minorHAnsi"/>
                                      <w:color w:val="595959" w:themeColor="text1" w:themeTint="A6"/>
                                      <w:sz w:val="24"/>
                                      <w:szCs w:val="24"/>
                                      <w:rPrChange w:id="837" w:author="Lenovo Legion" w:date="2023-10-16T16:43:00Z">
                                        <w:rPr>
                                          <w:rFonts w:ascii="Cascadia Mono SemiLight" w:hAnsi="Cascadia Mono SemiLight" w:cs="Cascadia Mono SemiLight"/>
                                          <w:color w:val="595959" w:themeColor="text1" w:themeTint="A6"/>
                                          <w:sz w:val="24"/>
                                          <w:szCs w:val="24"/>
                                        </w:rPr>
                                      </w:rPrChange>
                                    </w:rPr>
                                    <w:t xml:space="preserve"> huruf nun dan mim ketika bertasydid</w:t>
                                  </w:r>
                                </w:ins>
                                <w:ins w:id="838" w:author="Lenovo Legion" w:date="2023-10-16T16:43:00Z">
                                  <w:r w:rsidR="00584918" w:rsidRPr="00584918">
                                    <w:rPr>
                                      <w:rFonts w:cstheme="minorHAnsi"/>
                                      <w:color w:val="595959" w:themeColor="text1" w:themeTint="A6"/>
                                      <w:sz w:val="24"/>
                                      <w:szCs w:val="24"/>
                                      <w:rPrChange w:id="839" w:author="Lenovo Legion" w:date="2023-10-16T16:43:00Z">
                                        <w:rPr>
                                          <w:rFonts w:ascii="Cascadia Mono SemiLight" w:hAnsi="Cascadia Mono SemiLight" w:cs="Cascadia Mono SemiLight"/>
                                          <w:color w:val="595959" w:themeColor="text1" w:themeTint="A6"/>
                                          <w:sz w:val="24"/>
                                          <w:szCs w:val="24"/>
                                        </w:rPr>
                                      </w:rPrChange>
                                    </w:rPr>
                                    <w:t xml:space="preserve"> dengan sempurna</w:t>
                                  </w:r>
                                  <w:r w:rsidR="00584918">
                                    <w:rPr>
                                      <w:rFonts w:cstheme="minorHAnsi"/>
                                      <w:color w:val="595959" w:themeColor="text1" w:themeTint="A6"/>
                                      <w:sz w:val="24"/>
                                      <w:szCs w:val="24"/>
                                    </w:rPr>
                                    <w:t>.</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2DFCF" id="_x0000_s1479" style="position:absolute;margin-left:-5.55pt;margin-top:4.6pt;width:330.35pt;height:300.05pt;z-index:251738278;mso-position-horizontal-relative:margin;mso-width-relative:margin;mso-height-relative:margin" coordorigin="-2025" coordsize="41951,38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">
                  <v:group id="Grup 1989071285" o:spid="_x0000_s1480" style="position:absolute;left:245;width:39681;height:8280" coordorigin="-152,355" coordsize="15052,7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">
                    <v:shape id="_x0000_s1481" type="#_x0000_t202" style="position:absolute;left:-152;top:355;width:15051;height:4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" filled="f" stroked="f">
                      <v:textbox>
                        <w:txbxContent>
                          <w:p w14:paraId="0F602354" w14:textId="49604457" w:rsidR="00674AE5" w:rsidRPr="00412784" w:rsidRDefault="00674AE5" w:rsidP="00674AE5">
                            <w:pPr>
                              <w:rPr>
                                <w:rFonts w:eastAsia="MS Mincho" w:cstheme="minorHAnsi"/>
                                <w:color w:val="C68D08" w:themeColor="accent1" w:themeShade="BF"/>
                                <w:sz w:val="48"/>
                                <w:szCs w:val="48"/>
                                <w:rPrChange w:id="840" w:author="Lenovo Legion" w:date="2023-10-16T06:41:00Z">
                                  <w:rPr>
                                    <w:rFonts w:ascii="Cascadia Mono SemiLight" w:eastAsia="MS Mincho" w:hAnsi="Cascadia Mono SemiLight" w:cs="Cascadia Mono SemiLight"/>
                                    <w:color w:val="C68D08" w:themeColor="accent1" w:themeShade="BF"/>
                                    <w:sz w:val="48"/>
                                    <w:szCs w:val="48"/>
                                  </w:rPr>
                                </w:rPrChange>
                              </w:rPr>
                              <w:pPrChange w:id="841" w:author="Lenovo Legion" w:date="2023-10-16T12:30:00Z">
                                <w:pPr>
                                  <w:jc w:val="right"/>
                                </w:pPr>
                              </w:pPrChange>
                            </w:pPr>
                            <w:del w:id="842" w:author="Lenovo Legion" w:date="2023-10-16T06:41:00Z">
                              <w:r w:rsidRPr="00412784" w:rsidDel="004B751F">
                                <w:rPr>
                                  <w:rFonts w:cstheme="minorHAnsi"/>
                                  <w:color w:val="C68D08" w:themeColor="accent1" w:themeShade="BF"/>
                                  <w:sz w:val="48"/>
                                  <w:szCs w:val="48"/>
                                  <w:rPrChange w:id="843" w:author="Lenovo Legion" w:date="2023-10-16T06:41:00Z">
                                    <w:rPr>
                                      <w:rFonts w:ascii="Cascadia Mono SemiLight" w:hAnsi="Cascadia Mono SemiLight" w:cs="Cascadia Mono SemiLight"/>
                                      <w:color w:val="C68D08" w:themeColor="accent1" w:themeShade="BF"/>
                                      <w:sz w:val="48"/>
                                      <w:szCs w:val="48"/>
                                    </w:rPr>
                                  </w:rPrChange>
                                </w:rPr>
                                <w:delText>AL HALQI</w:delText>
                              </w:r>
                            </w:del>
                            <w:ins w:id="844" w:author="Lenovo Legion" w:date="2023-10-16T12:31:00Z">
                              <w:r>
                                <w:rPr>
                                  <w:rFonts w:cstheme="minorHAnsi"/>
                                  <w:color w:val="C68D08" w:themeColor="accent1" w:themeShade="BF"/>
                                  <w:sz w:val="48"/>
                                  <w:szCs w:val="48"/>
                                </w:rPr>
                                <w:t xml:space="preserve">MIM </w:t>
                              </w:r>
                            </w:ins>
                            <w:ins w:id="845" w:author="Lenovo Legion" w:date="2023-10-16T16:32:00Z">
                              <w:r w:rsidR="00810CE9">
                                <w:rPr>
                                  <w:rFonts w:cstheme="minorHAnsi"/>
                                  <w:color w:val="C68D08" w:themeColor="accent1" w:themeShade="BF"/>
                                  <w:sz w:val="48"/>
                                  <w:szCs w:val="48"/>
                                </w:rPr>
                                <w:t>DAN NUN TASYDID</w:t>
                              </w:r>
                            </w:ins>
                          </w:p>
                        </w:txbxContent>
                      </v:textbox>
                    </v:shape>
                    <v:shape id="_x0000_s1482" type="#_x0000_t202" style="position:absolute;left:-141;top:3922;width:962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" filled="f" stroked="f">
                      <v:textbox>
                        <w:txbxContent>
                          <w:p w14:paraId="5DC73F3A" w14:textId="77777777" w:rsidR="00674AE5" w:rsidRPr="00DB1319" w:rsidRDefault="00674AE5" w:rsidP="00674AE5">
                            <w:pPr>
                              <w:rPr>
                                <w:rFonts w:ascii="Cascadia Mono SemiLight" w:eastAsia="MS Mincho" w:hAnsi="Cascadia Mono SemiLight" w:cs="Cascadia Mono SemiLight"/>
                                <w:color w:val="743C08" w:themeColor="accent3"/>
                                <w:sz w:val="40"/>
                                <w:szCs w:val="40"/>
                                <w:rPrChange w:id="846" w:author="Lenovo Legion" w:date="2023-10-16T12:32:00Z">
                                  <w:rPr>
                                    <w:rFonts w:ascii="Cascadia Mono SemiLight" w:eastAsia="MS Mincho" w:hAnsi="Cascadia Mono SemiLight" w:cs="Cascadia Mono SemiLight"/>
                                    <w:color w:val="C68D08" w:themeColor="accent1" w:themeShade="BF"/>
                                    <w:sz w:val="32"/>
                                    <w:szCs w:val="32"/>
                                  </w:rPr>
                                </w:rPrChange>
                              </w:rPr>
                              <w:pPrChange w:id="847" w:author="Lenovo Legion" w:date="2023-10-16T12:31:00Z">
                                <w:pPr>
                                  <w:jc w:val="right"/>
                                </w:pPr>
                              </w:pPrChange>
                            </w:pPr>
                            <w:ins w:id="848" w:author="Lenovo Legion" w:date="2023-10-16T06:42:00Z">
                              <w:r w:rsidRPr="00DB1319">
                                <w:rPr>
                                  <w:rFonts w:ascii="Cascadia Mono SemiLight" w:hAnsi="Cascadia Mono SemiLight" w:cs="Cascadia Mono SemiLight"/>
                                  <w:color w:val="743C08" w:themeColor="accent3"/>
                                  <w:sz w:val="32"/>
                                  <w:szCs w:val="32"/>
                                  <w:rtl/>
                                  <w:rPrChange w:id="849" w:author="Lenovo Legion" w:date="2023-10-16T12:32:00Z">
                                    <w:rPr>
                                      <w:rFonts w:ascii="Cascadia Mono SemiLight" w:hAnsi="Cascadia Mono SemiLight" w:cs="Cascadia Mono SemiLight"/>
                                      <w:color w:val="595959" w:themeColor="text1" w:themeTint="A6"/>
                                      <w:sz w:val="24"/>
                                      <w:szCs w:val="24"/>
                                      <w:rtl/>
                                    </w:rPr>
                                  </w:rPrChange>
                                </w:rPr>
                                <w:t xml:space="preserve">حُـكْـمُ </w:t>
                              </w:r>
                            </w:ins>
                            <w:ins w:id="850" w:author="Lenovo Legion" w:date="2023-10-16T12:31:00Z">
                              <w:r w:rsidRPr="00DB1319">
                                <w:rPr>
                                  <w:rFonts w:ascii="Cascadia Mono SemiLight" w:hAnsi="Cascadia Mono SemiLight" w:cs="Cascadia Mono SemiLight" w:hint="cs"/>
                                  <w:color w:val="743C08" w:themeColor="accent3"/>
                                  <w:sz w:val="32"/>
                                  <w:szCs w:val="32"/>
                                  <w:rtl/>
                                  <w:rPrChange w:id="851" w:author="Lenovo Legion" w:date="2023-10-16T12:32:00Z">
                                    <w:rPr>
                                      <w:rFonts w:ascii="Cascadia Mono SemiLight" w:hAnsi="Cascadia Mono SemiLight" w:cs="Cascadia Mono SemiLight" w:hint="cs"/>
                                      <w:color w:val="743C08" w:themeColor="accent3"/>
                                      <w:sz w:val="28"/>
                                      <w:szCs w:val="28"/>
                                      <w:rtl/>
                                    </w:rPr>
                                  </w:rPrChange>
                                </w:rPr>
                                <w:t>ميم سا</w:t>
                              </w:r>
                            </w:ins>
                            <w:ins w:id="852" w:author="Lenovo Legion" w:date="2023-10-16T12:32:00Z">
                              <w:r w:rsidRPr="00DB1319">
                                <w:rPr>
                                  <w:rFonts w:ascii="Cascadia Mono SemiLight" w:hAnsi="Cascadia Mono SemiLight" w:cs="Cascadia Mono SemiLight" w:hint="cs"/>
                                  <w:color w:val="743C08" w:themeColor="accent3"/>
                                  <w:sz w:val="32"/>
                                  <w:szCs w:val="32"/>
                                  <w:rtl/>
                                  <w:rPrChange w:id="853" w:author="Lenovo Legion" w:date="2023-10-16T12:32:00Z">
                                    <w:rPr>
                                      <w:rFonts w:ascii="Cascadia Mono SemiLight" w:hAnsi="Cascadia Mono SemiLight" w:cs="Cascadia Mono SemiLight" w:hint="cs"/>
                                      <w:color w:val="743C08" w:themeColor="accent3"/>
                                      <w:sz w:val="28"/>
                                      <w:szCs w:val="28"/>
                                      <w:rtl/>
                                    </w:rPr>
                                  </w:rPrChange>
                                </w:rPr>
                                <w:t>كنة</w:t>
                              </w:r>
                            </w:ins>
                            <w:del w:id="854" w:author="Lenovo Legion" w:date="2023-10-16T06:42:00Z">
                              <w:r w:rsidRPr="00DB1319" w:rsidDel="00D52D95">
                                <w:rPr>
                                  <w:rFonts w:ascii="Cascadia Mono SemiLight" w:hAnsi="Cascadia Mono SemiLight" w:cs="Cascadia Mono SemiLight"/>
                                  <w:color w:val="743C08" w:themeColor="accent3"/>
                                  <w:sz w:val="40"/>
                                  <w:szCs w:val="40"/>
                                  <w:rtl/>
                                  <w:rPrChange w:id="855" w:author="Lenovo Legion" w:date="2023-10-16T12:32:00Z">
                                    <w:rPr>
                                      <w:rFonts w:ascii="Cascadia Mono SemiLight" w:hAnsi="Cascadia Mono SemiLight" w:cs="Cascadia Mono SemiLight"/>
                                      <w:color w:val="743C08" w:themeColor="accent3"/>
                                      <w:sz w:val="32"/>
                                      <w:szCs w:val="32"/>
                                      <w:rtl/>
                                    </w:rPr>
                                  </w:rPrChange>
                                </w:rPr>
                                <w:delText>ال</w:delText>
                              </w:r>
                              <w:r w:rsidRPr="00DB1319" w:rsidDel="00D52D95">
                                <w:rPr>
                                  <w:rFonts w:ascii="Cascadia Mono SemiLight" w:hAnsi="Cascadia Mono SemiLight" w:cs="Cascadia Mono SemiLight" w:hint="cs"/>
                                  <w:color w:val="743C08" w:themeColor="accent3"/>
                                  <w:sz w:val="40"/>
                                  <w:szCs w:val="40"/>
                                  <w:rtl/>
                                  <w:rPrChange w:id="856" w:author="Lenovo Legion" w:date="2023-10-16T12:32:00Z">
                                    <w:rPr>
                                      <w:rFonts w:ascii="Cascadia Mono SemiLight" w:hAnsi="Cascadia Mono SemiLight" w:cs="Cascadia Mono SemiLight" w:hint="cs"/>
                                      <w:color w:val="743C08" w:themeColor="accent3"/>
                                      <w:sz w:val="32"/>
                                      <w:szCs w:val="32"/>
                                      <w:rtl/>
                                    </w:rPr>
                                  </w:rPrChange>
                                </w:rPr>
                                <w:delText>حَلقِ</w:delText>
                              </w:r>
                            </w:del>
                            <w:r w:rsidRPr="00DB1319">
                              <w:rPr>
                                <w:rFonts w:ascii="Cascadia Mono SemiLight" w:hAnsi="Cascadia Mono SemiLight" w:cs="Cascadia Mono SemiLight"/>
                                <w:color w:val="743C08" w:themeColor="accent3"/>
                                <w:sz w:val="40"/>
                                <w:szCs w:val="40"/>
                                <w:rPrChange w:id="857" w:author="Lenovo Legion" w:date="2023-10-16T12:32:00Z">
                                  <w:rPr>
                                    <w:rFonts w:ascii="Cascadia Mono SemiLight" w:hAnsi="Cascadia Mono SemiLight" w:cs="Cascadia Mono SemiLight"/>
                                    <w:color w:val="C68D08" w:themeColor="accent1" w:themeShade="BF"/>
                                    <w:sz w:val="32"/>
                                    <w:szCs w:val="32"/>
                                  </w:rPr>
                                </w:rPrChange>
                              </w:rPr>
                              <w:t xml:space="preserve"> </w:t>
                            </w:r>
                          </w:p>
                        </w:txbxContent>
                      </v:textbox>
                    </v:shape>
                  </v:group>
                  <v:shape id="_x0000_s1483" type="#_x0000_t202" style="position:absolute;left:-2025;top:7977;width:41485;height:30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" filled="f" stroked="f">
                    <v:textbox>
                      <w:txbxContent>
                        <w:p w14:paraId="72861688" w14:textId="425E0635" w:rsidR="00674AE5" w:rsidRDefault="00026301" w:rsidP="00584918">
                          <w:pPr>
                            <w:ind w:left="360"/>
                            <w:rPr>
                              <w:ins w:id="858" w:author="Lenovo Legion" w:date="2023-10-16T16:37:00Z"/>
                              <w:rFonts w:ascii="Cascadia Mono SemiLight" w:hAnsi="Cascadia Mono SemiLight" w:cs="Cascadia Mono SemiLight"/>
                              <w:color w:val="595959" w:themeColor="text1" w:themeTint="A6"/>
                              <w:sz w:val="24"/>
                              <w:szCs w:val="24"/>
                            </w:rPr>
                            <w:pPrChange w:id="859" w:author="Lenovo Legion" w:date="2023-10-16T16:43:00Z">
                              <w:pPr>
                                <w:ind w:left="360"/>
                                <w:jc w:val="center"/>
                              </w:pPr>
                            </w:pPrChange>
                          </w:pPr>
                          <w:ins w:id="860" w:author="Lenovo Legion" w:date="2023-10-16T16:33:00Z">
                            <w:r w:rsidRPr="00026301">
                              <w:rPr>
                                <w:rFonts w:ascii="Cascadia Mono SemiLight" w:hAnsi="Cascadia Mono SemiLight" w:cs="Cascadia Mono SemiLight"/>
                                <w:color w:val="595959" w:themeColor="text1" w:themeTint="A6"/>
                                <w:sz w:val="24"/>
                                <w:szCs w:val="24"/>
                                <w:rtl/>
                                <w:rPrChange w:id="861" w:author="Lenovo Legion" w:date="2023-10-16T16:33:00Z">
                                  <w:rPr>
                                    <w:rFonts w:ascii="Roboto" w:hAnsi="Roboto"/>
                                    <w:color w:val="333333"/>
                                    <w:sz w:val="36"/>
                                    <w:szCs w:val="36"/>
                                    <w:shd w:val="clear" w:color="auto" w:fill="FFFFFF"/>
                                    <w:rtl/>
                                  </w:rPr>
                                </w:rPrChange>
                              </w:rPr>
                              <w:t>وأَظْهِـرِ الغُنَّـةَ مِـنْ نُــونٍ وَمِــنْ *** مِـيْـمٍ إِذَا مَــا شُــدِّدَا</w:t>
                            </w:r>
                          </w:ins>
                        </w:p>
                        <w:p w14:paraId="55889EB2" w14:textId="59FE3001" w:rsidR="00760E21" w:rsidRPr="00584918" w:rsidRDefault="00B42546" w:rsidP="00584918">
                          <w:pPr>
                            <w:ind w:left="360"/>
                            <w:rPr>
                              <w:rFonts w:cstheme="minorHAnsi"/>
                              <w:color w:val="595959" w:themeColor="text1" w:themeTint="A6"/>
                              <w:sz w:val="21"/>
                              <w:szCs w:val="21"/>
                              <w:rPrChange w:id="862" w:author="Lenovo Legion" w:date="2023-10-16T16:43:00Z">
                                <w:rPr/>
                              </w:rPrChange>
                            </w:rPr>
                            <w:pPrChange w:id="863" w:author="Lenovo Legion" w:date="2023-10-16T16:43:00Z">
                              <w:pPr/>
                            </w:pPrChange>
                          </w:pPr>
                          <w:ins w:id="864" w:author="Lenovo Legion" w:date="2023-10-16T16:37:00Z">
                            <w:r w:rsidRPr="00584918">
                              <w:rPr>
                                <w:rFonts w:cstheme="minorHAnsi"/>
                                <w:color w:val="595959" w:themeColor="text1" w:themeTint="A6"/>
                                <w:sz w:val="24"/>
                                <w:szCs w:val="24"/>
                                <w:rPrChange w:id="865" w:author="Lenovo Legion" w:date="2023-10-16T16:43:00Z">
                                  <w:rPr>
                                    <w:rFonts w:ascii="Cascadia Mono SemiLight" w:hAnsi="Cascadia Mono SemiLight" w:cs="Cascadia Mono SemiLight"/>
                                    <w:color w:val="595959" w:themeColor="text1" w:themeTint="A6"/>
                                    <w:sz w:val="24"/>
                                    <w:szCs w:val="24"/>
                                  </w:rPr>
                                </w:rPrChange>
                              </w:rPr>
                              <w:t>Dan Dengungkanlah</w:t>
                            </w:r>
                            <w:r w:rsidR="00845B69" w:rsidRPr="00584918">
                              <w:rPr>
                                <w:rFonts w:cstheme="minorHAnsi"/>
                                <w:color w:val="595959" w:themeColor="text1" w:themeTint="A6"/>
                                <w:sz w:val="24"/>
                                <w:szCs w:val="24"/>
                                <w:rPrChange w:id="866" w:author="Lenovo Legion" w:date="2023-10-16T16:43:00Z">
                                  <w:rPr>
                                    <w:rFonts w:ascii="Cascadia Mono SemiLight" w:hAnsi="Cascadia Mono SemiLight" w:cs="Cascadia Mono SemiLight"/>
                                    <w:color w:val="595959" w:themeColor="text1" w:themeTint="A6"/>
                                    <w:sz w:val="24"/>
                                    <w:szCs w:val="24"/>
                                  </w:rPr>
                                </w:rPrChange>
                              </w:rPr>
                              <w:t xml:space="preserve"> huruf nun dan mim ketika bertasydid</w:t>
                            </w:r>
                          </w:ins>
                          <w:ins w:id="867" w:author="Lenovo Legion" w:date="2023-10-16T16:43:00Z">
                            <w:r w:rsidR="00584918" w:rsidRPr="00584918">
                              <w:rPr>
                                <w:rFonts w:cstheme="minorHAnsi"/>
                                <w:color w:val="595959" w:themeColor="text1" w:themeTint="A6"/>
                                <w:sz w:val="24"/>
                                <w:szCs w:val="24"/>
                                <w:rPrChange w:id="868" w:author="Lenovo Legion" w:date="2023-10-16T16:43:00Z">
                                  <w:rPr>
                                    <w:rFonts w:ascii="Cascadia Mono SemiLight" w:hAnsi="Cascadia Mono SemiLight" w:cs="Cascadia Mono SemiLight"/>
                                    <w:color w:val="595959" w:themeColor="text1" w:themeTint="A6"/>
                                    <w:sz w:val="24"/>
                                    <w:szCs w:val="24"/>
                                  </w:rPr>
                                </w:rPrChange>
                              </w:rPr>
                              <w:t xml:space="preserve"> dengan sempurna</w:t>
                            </w:r>
                            <w:r w:rsidR="00584918">
                              <w:rPr>
                                <w:rFonts w:cstheme="minorHAnsi"/>
                                <w:color w:val="595959" w:themeColor="text1" w:themeTint="A6"/>
                                <w:sz w:val="24"/>
                                <w:szCs w:val="24"/>
                              </w:rPr>
                              <w:t>.</w:t>
                            </w:r>
                          </w:ins>
                        </w:p>
                      </w:txbxContent>
                    </v:textbox>
                  </v:shape>
                  <w10:wrap anchorx="margin"/>
                </v:group>
              </w:pict>
            </mc:Fallback>
          </mc:AlternateContent>
        </w:r>
      </w:ins>
      <w:r>
        <w:rPr>
          <w:sz w:val="48"/>
          <w:szCs w:val="48"/>
        </w:rPr>
        <mc:AlternateContent>
          <mc:Choice Requires="wpg">
            <w:drawing>
              <wp:anchor distT="0" distB="0" distL="114300" distR="114300" simplePos="0" relativeHeight="251769344" behindDoc="0" locked="0" layoutInCell="1" allowOverlap="1" wp14:anchorId="4AFC6925" wp14:editId="5C49FC7A">
                <wp:simplePos x="0" y="0"/>
                <wp:positionH relativeFrom="column">
                  <wp:posOffset>100965</wp:posOffset>
                </wp:positionH>
                <wp:positionV relativeFrom="paragraph">
                  <wp:posOffset>2155612</wp:posOffset>
                </wp:positionV>
                <wp:extent cx="4148553" cy="3780189"/>
                <wp:effectExtent l="0" t="0" r="0" b="0"/>
                <wp:wrapNone/>
                <wp:docPr id="1348293119" name="Grup 4"/>
                <wp:cNvGraphicFramePr/>
                <a:graphic xmlns:a="http://schemas.openxmlformats.org/drawingml/2006/main">
                  <a:graphicData uri="http://schemas.microsoft.com/office/word/2010/wordprocessingGroup">
                    <wpg:wgp>
                      <wpg:cNvGrpSpPr/>
                      <wpg:grpSpPr>
                        <a:xfrm>
                          <a:off x="0" y="0"/>
                          <a:ext cx="4148553" cy="3780189"/>
                          <a:chOff x="0" y="0"/>
                          <a:chExt cx="4148553" cy="3780189"/>
                        </a:xfrm>
                      </wpg:grpSpPr>
                      <wpg:grpSp>
                        <wpg:cNvPr id="2142150536" name="Grup 2142150536"/>
                        <wpg:cNvGrpSpPr/>
                        <wpg:grpSpPr>
                          <a:xfrm>
                            <a:off x="24548" y="0"/>
                            <a:ext cx="3968115" cy="828040"/>
                            <a:chOff x="-15256" y="35542"/>
                            <a:chExt cx="1505232" cy="709671"/>
                          </a:xfrm>
                        </wpg:grpSpPr>
                        <wps:wsp>
                          <wps:cNvPr id="1013295704" name="Kotak Teks 1"/>
                          <wps:cNvSpPr txBox="1"/>
                          <wps:spPr>
                            <a:xfrm>
                              <a:off x="-15256" y="35542"/>
                              <a:ext cx="1505232" cy="4097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48645BE" w14:textId="25CCB9F6" w:rsidR="00EF620F" w:rsidRPr="00412784" w:rsidRDefault="00EF620F" w:rsidP="00EF620F">
                                <w:pPr>
                                  <w:rPr>
                                    <w:rFonts w:eastAsia="MS Mincho" w:cstheme="minorHAnsi"/>
                                    <w:color w:val="C68D08" w:themeColor="accent1" w:themeShade="BF"/>
                                    <w:sz w:val="48"/>
                                    <w:szCs w:val="48"/>
                                    <w:rPrChange w:id="869" w:author="Lenovo Legion" w:date="2023-10-16T06:41:00Z">
                                      <w:rPr>
                                        <w:rFonts w:ascii="Cascadia Mono SemiLight" w:eastAsia="MS Mincho" w:hAnsi="Cascadia Mono SemiLight" w:cs="Cascadia Mono SemiLight"/>
                                        <w:color w:val="C68D08" w:themeColor="accent1" w:themeShade="BF"/>
                                        <w:sz w:val="48"/>
                                        <w:szCs w:val="48"/>
                                      </w:rPr>
                                    </w:rPrChange>
                                  </w:rPr>
                                  <w:pPrChange w:id="870" w:author="Lenovo Legion" w:date="2023-10-16T12:30:00Z">
                                    <w:pPr>
                                      <w:jc w:val="right"/>
                                    </w:pPr>
                                  </w:pPrChange>
                                </w:pPr>
                                <w:del w:id="871" w:author="Lenovo Legion" w:date="2023-10-16T06:41:00Z">
                                  <w:r w:rsidRPr="00412784" w:rsidDel="004B751F">
                                    <w:rPr>
                                      <w:rFonts w:cstheme="minorHAnsi"/>
                                      <w:color w:val="C68D08" w:themeColor="accent1" w:themeShade="BF"/>
                                      <w:sz w:val="48"/>
                                      <w:szCs w:val="48"/>
                                      <w:rPrChange w:id="872" w:author="Lenovo Legion" w:date="2023-10-16T06:41:00Z">
                                        <w:rPr>
                                          <w:rFonts w:ascii="Cascadia Mono SemiLight" w:hAnsi="Cascadia Mono SemiLight" w:cs="Cascadia Mono SemiLight"/>
                                          <w:color w:val="C68D08" w:themeColor="accent1" w:themeShade="BF"/>
                                          <w:sz w:val="48"/>
                                          <w:szCs w:val="48"/>
                                        </w:rPr>
                                      </w:rPrChange>
                                    </w:rPr>
                                    <w:delText>AL HALQI</w:delText>
                                  </w:r>
                                </w:del>
                                <w:ins w:id="873" w:author="Lenovo Legion" w:date="2023-10-16T06:41:00Z">
                                  <w:r w:rsidRPr="00412784">
                                    <w:rPr>
                                      <w:rFonts w:cstheme="minorHAnsi"/>
                                      <w:color w:val="C68D08" w:themeColor="accent1" w:themeShade="BF"/>
                                      <w:sz w:val="48"/>
                                      <w:szCs w:val="48"/>
                                      <w:rPrChange w:id="874" w:author="Lenovo Legion" w:date="2023-10-16T06:41:00Z">
                                        <w:rPr>
                                          <w:rFonts w:ascii="Cascadia Mono SemiLight" w:hAnsi="Cascadia Mono SemiLight" w:cs="Cascadia Mono SemiLight"/>
                                          <w:color w:val="C68D08" w:themeColor="accent1" w:themeShade="BF"/>
                                          <w:sz w:val="48"/>
                                          <w:szCs w:val="48"/>
                                        </w:rPr>
                                      </w:rPrChange>
                                    </w:rPr>
                                    <w:t xml:space="preserve">HUKUM </w:t>
                                  </w:r>
                                </w:ins>
                                <w:ins w:id="875" w:author="Lenovo Legion" w:date="2023-10-16T12:31:00Z">
                                  <w:r w:rsidR="00C0105A">
                                    <w:rPr>
                                      <w:rFonts w:cstheme="minorHAnsi"/>
                                      <w:color w:val="C68D08" w:themeColor="accent1" w:themeShade="BF"/>
                                      <w:sz w:val="48"/>
                                      <w:szCs w:val="48"/>
                                    </w:rPr>
                                    <w:t>MIM SUKUN</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9455186" name="Kotak Teks 1"/>
                          <wps:cNvSpPr txBox="1"/>
                          <wps:spPr>
                            <a:xfrm>
                              <a:off x="-14108" y="392268"/>
                              <a:ext cx="962510" cy="3529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7B0C4E4" w14:textId="5E12756A" w:rsidR="00EF620F" w:rsidRPr="00DB1319" w:rsidRDefault="00EF620F" w:rsidP="00EF620F">
                                <w:pPr>
                                  <w:rPr>
                                    <w:rFonts w:ascii="Cascadia Mono SemiLight" w:eastAsia="MS Mincho" w:hAnsi="Cascadia Mono SemiLight" w:cs="Cascadia Mono SemiLight"/>
                                    <w:color w:val="743C08" w:themeColor="accent3"/>
                                    <w:sz w:val="40"/>
                                    <w:szCs w:val="40"/>
                                    <w:rPrChange w:id="876" w:author="Lenovo Legion" w:date="2023-10-16T12:32:00Z">
                                      <w:rPr>
                                        <w:rFonts w:ascii="Cascadia Mono SemiLight" w:eastAsia="MS Mincho" w:hAnsi="Cascadia Mono SemiLight" w:cs="Cascadia Mono SemiLight"/>
                                        <w:color w:val="C68D08" w:themeColor="accent1" w:themeShade="BF"/>
                                        <w:sz w:val="32"/>
                                        <w:szCs w:val="32"/>
                                      </w:rPr>
                                    </w:rPrChange>
                                  </w:rPr>
                                  <w:pPrChange w:id="877" w:author="Lenovo Legion" w:date="2023-10-16T12:31:00Z">
                                    <w:pPr>
                                      <w:jc w:val="right"/>
                                    </w:pPr>
                                  </w:pPrChange>
                                </w:pPr>
                                <w:ins w:id="878" w:author="Lenovo Legion" w:date="2023-10-16T06:42:00Z">
                                  <w:r w:rsidRPr="00DB1319">
                                    <w:rPr>
                                      <w:rFonts w:ascii="Cascadia Mono SemiLight" w:hAnsi="Cascadia Mono SemiLight" w:cs="Cascadia Mono SemiLight"/>
                                      <w:color w:val="743C08" w:themeColor="accent3"/>
                                      <w:sz w:val="32"/>
                                      <w:szCs w:val="32"/>
                                      <w:rtl/>
                                      <w:rPrChange w:id="879" w:author="Lenovo Legion" w:date="2023-10-16T12:32:00Z">
                                        <w:rPr>
                                          <w:rFonts w:ascii="Cascadia Mono SemiLight" w:hAnsi="Cascadia Mono SemiLight" w:cs="Cascadia Mono SemiLight"/>
                                          <w:color w:val="595959" w:themeColor="text1" w:themeTint="A6"/>
                                          <w:sz w:val="24"/>
                                          <w:szCs w:val="24"/>
                                          <w:rtl/>
                                        </w:rPr>
                                      </w:rPrChange>
                                    </w:rPr>
                                    <w:t xml:space="preserve">حُـكْـمُ </w:t>
                                  </w:r>
                                </w:ins>
                                <w:ins w:id="880" w:author="Lenovo Legion" w:date="2023-10-16T12:31:00Z">
                                  <w:r w:rsidR="00DB1319" w:rsidRPr="00DB1319">
                                    <w:rPr>
                                      <w:rFonts w:ascii="Cascadia Mono SemiLight" w:hAnsi="Cascadia Mono SemiLight" w:cs="Cascadia Mono SemiLight" w:hint="cs"/>
                                      <w:color w:val="743C08" w:themeColor="accent3"/>
                                      <w:sz w:val="32"/>
                                      <w:szCs w:val="32"/>
                                      <w:rtl/>
                                      <w:rPrChange w:id="881" w:author="Lenovo Legion" w:date="2023-10-16T12:32:00Z">
                                        <w:rPr>
                                          <w:rFonts w:ascii="Cascadia Mono SemiLight" w:hAnsi="Cascadia Mono SemiLight" w:cs="Cascadia Mono SemiLight" w:hint="cs"/>
                                          <w:color w:val="743C08" w:themeColor="accent3"/>
                                          <w:sz w:val="28"/>
                                          <w:szCs w:val="28"/>
                                          <w:rtl/>
                                        </w:rPr>
                                      </w:rPrChange>
                                    </w:rPr>
                                    <w:t>ميم سا</w:t>
                                  </w:r>
                                </w:ins>
                                <w:ins w:id="882" w:author="Lenovo Legion" w:date="2023-10-16T12:32:00Z">
                                  <w:r w:rsidR="00DB1319" w:rsidRPr="00DB1319">
                                    <w:rPr>
                                      <w:rFonts w:ascii="Cascadia Mono SemiLight" w:hAnsi="Cascadia Mono SemiLight" w:cs="Cascadia Mono SemiLight" w:hint="cs"/>
                                      <w:color w:val="743C08" w:themeColor="accent3"/>
                                      <w:sz w:val="32"/>
                                      <w:szCs w:val="32"/>
                                      <w:rtl/>
                                      <w:rPrChange w:id="883" w:author="Lenovo Legion" w:date="2023-10-16T12:32:00Z">
                                        <w:rPr>
                                          <w:rFonts w:ascii="Cascadia Mono SemiLight" w:hAnsi="Cascadia Mono SemiLight" w:cs="Cascadia Mono SemiLight" w:hint="cs"/>
                                          <w:color w:val="743C08" w:themeColor="accent3"/>
                                          <w:sz w:val="28"/>
                                          <w:szCs w:val="28"/>
                                          <w:rtl/>
                                        </w:rPr>
                                      </w:rPrChange>
                                    </w:rPr>
                                    <w:t>كنة</w:t>
                                  </w:r>
                                </w:ins>
                                <w:del w:id="884" w:author="Lenovo Legion" w:date="2023-10-16T06:42:00Z">
                                  <w:r w:rsidRPr="00DB1319" w:rsidDel="00D52D95">
                                    <w:rPr>
                                      <w:rFonts w:ascii="Cascadia Mono SemiLight" w:hAnsi="Cascadia Mono SemiLight" w:cs="Cascadia Mono SemiLight"/>
                                      <w:color w:val="743C08" w:themeColor="accent3"/>
                                      <w:sz w:val="40"/>
                                      <w:szCs w:val="40"/>
                                      <w:rtl/>
                                      <w:rPrChange w:id="885" w:author="Lenovo Legion" w:date="2023-10-16T12:32:00Z">
                                        <w:rPr>
                                          <w:rFonts w:ascii="Cascadia Mono SemiLight" w:hAnsi="Cascadia Mono SemiLight" w:cs="Cascadia Mono SemiLight"/>
                                          <w:color w:val="743C08" w:themeColor="accent3"/>
                                          <w:sz w:val="32"/>
                                          <w:szCs w:val="32"/>
                                          <w:rtl/>
                                        </w:rPr>
                                      </w:rPrChange>
                                    </w:rPr>
                                    <w:delText>ال</w:delText>
                                  </w:r>
                                  <w:r w:rsidRPr="00DB1319" w:rsidDel="00D52D95">
                                    <w:rPr>
                                      <w:rFonts w:ascii="Cascadia Mono SemiLight" w:hAnsi="Cascadia Mono SemiLight" w:cs="Cascadia Mono SemiLight" w:hint="cs"/>
                                      <w:color w:val="743C08" w:themeColor="accent3"/>
                                      <w:sz w:val="40"/>
                                      <w:szCs w:val="40"/>
                                      <w:rtl/>
                                      <w:rPrChange w:id="886" w:author="Lenovo Legion" w:date="2023-10-16T12:32:00Z">
                                        <w:rPr>
                                          <w:rFonts w:ascii="Cascadia Mono SemiLight" w:hAnsi="Cascadia Mono SemiLight" w:cs="Cascadia Mono SemiLight" w:hint="cs"/>
                                          <w:color w:val="743C08" w:themeColor="accent3"/>
                                          <w:sz w:val="32"/>
                                          <w:szCs w:val="32"/>
                                          <w:rtl/>
                                        </w:rPr>
                                      </w:rPrChange>
                                    </w:rPr>
                                    <w:delText>حَلقِ</w:delText>
                                  </w:r>
                                </w:del>
                                <w:r w:rsidRPr="00DB1319">
                                  <w:rPr>
                                    <w:rFonts w:ascii="Cascadia Mono SemiLight" w:hAnsi="Cascadia Mono SemiLight" w:cs="Cascadia Mono SemiLight"/>
                                    <w:color w:val="743C08" w:themeColor="accent3"/>
                                    <w:sz w:val="40"/>
                                    <w:szCs w:val="40"/>
                                    <w:rPrChange w:id="887" w:author="Lenovo Legion" w:date="2023-10-16T12:32:00Z">
                                      <w:rPr>
                                        <w:rFonts w:ascii="Cascadia Mono SemiLight" w:hAnsi="Cascadia Mono SemiLight" w:cs="Cascadia Mono SemiLight"/>
                                        <w:color w:val="C68D08" w:themeColor="accent1" w:themeShade="BF"/>
                                        <w:sz w:val="32"/>
                                        <w:szCs w:val="32"/>
                                      </w:rPr>
                                    </w:rPrChang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82799801" name="Kotak Teks 1"/>
                        <wps:cNvSpPr txBox="1"/>
                        <wps:spPr>
                          <a:xfrm>
                            <a:off x="0" y="767114"/>
                            <a:ext cx="4148553" cy="30130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47D729F" w14:textId="5E5013D4" w:rsidR="00266369" w:rsidRPr="00D6359B" w:rsidRDefault="009863E8" w:rsidP="00266369">
                              <w:pPr>
                                <w:rPr>
                                  <w:ins w:id="888" w:author="Lenovo Legion" w:date="2023-10-16T12:35:00Z"/>
                                  <w:rFonts w:cstheme="minorHAnsi"/>
                                  <w:color w:val="595959" w:themeColor="text1" w:themeTint="A6"/>
                                  <w:sz w:val="22"/>
                                  <w:szCs w:val="22"/>
                                  <w:rPrChange w:id="889" w:author="Lenovo Legion" w:date="2023-10-16T12:36:00Z">
                                    <w:rPr>
                                      <w:ins w:id="890" w:author="Lenovo Legion" w:date="2023-10-16T12:35:00Z"/>
                                      <w:rFonts w:ascii="Cascadia Mono SemiLight" w:hAnsi="Cascadia Mono SemiLight" w:cs="Cascadia Mono SemiLight"/>
                                      <w:color w:val="595959" w:themeColor="text1" w:themeTint="A6"/>
                                      <w:sz w:val="24"/>
                                      <w:szCs w:val="24"/>
                                    </w:rPr>
                                  </w:rPrChange>
                                </w:rPr>
                              </w:pPr>
                              <w:ins w:id="891" w:author="Lenovo Legion" w:date="2023-10-16T12:35:00Z">
                                <w:r w:rsidRPr="00D6359B">
                                  <w:rPr>
                                    <w:rFonts w:cstheme="minorHAnsi"/>
                                    <w:color w:val="595959" w:themeColor="text1" w:themeTint="A6"/>
                                    <w:sz w:val="22"/>
                                    <w:szCs w:val="22"/>
                                    <w:rPrChange w:id="892" w:author="Lenovo Legion" w:date="2023-10-16T12:36:00Z">
                                      <w:rPr>
                                        <w:rFonts w:ascii="Cascadia Mono SemiLight" w:hAnsi="Cascadia Mono SemiLight" w:cs="Cascadia Mono SemiLight"/>
                                        <w:color w:val="595959" w:themeColor="text1" w:themeTint="A6"/>
                                        <w:sz w:val="24"/>
                                        <w:szCs w:val="24"/>
                                      </w:rPr>
                                    </w:rPrChange>
                                  </w:rPr>
                                  <w:t>Hukum mim sukun ada 3 yaitu :</w:t>
                                </w:r>
                              </w:ins>
                            </w:p>
                            <w:p w14:paraId="762F4104" w14:textId="798FF7DF" w:rsidR="009863E8" w:rsidRPr="00D6359B" w:rsidRDefault="00725729" w:rsidP="009863E8">
                              <w:pPr>
                                <w:pStyle w:val="DaftarParagraf"/>
                                <w:numPr>
                                  <w:ilvl w:val="0"/>
                                  <w:numId w:val="16"/>
                                </w:numPr>
                                <w:rPr>
                                  <w:ins w:id="893" w:author="Lenovo Legion" w:date="2023-10-16T12:36:00Z"/>
                                  <w:rFonts w:cstheme="minorHAnsi"/>
                                  <w:color w:val="595959" w:themeColor="text1" w:themeTint="A6"/>
                                  <w:sz w:val="21"/>
                                  <w:szCs w:val="21"/>
                                  <w:rPrChange w:id="894" w:author="Lenovo Legion" w:date="2023-10-16T12:36:00Z">
                                    <w:rPr>
                                      <w:ins w:id="895" w:author="Lenovo Legion" w:date="2023-10-16T12:36:00Z"/>
                                      <w:rFonts w:cstheme="minorHAnsi"/>
                                    </w:rPr>
                                  </w:rPrChange>
                                </w:rPr>
                              </w:pPr>
                              <w:ins w:id="896" w:author="Lenovo Legion" w:date="2023-10-16T12:35:00Z">
                                <w:r w:rsidRPr="00D6359B">
                                  <w:rPr>
                                    <w:rFonts w:cstheme="minorHAnsi"/>
                                    <w:color w:val="595959" w:themeColor="text1" w:themeTint="A6"/>
                                    <w:sz w:val="21"/>
                                    <w:szCs w:val="21"/>
                                    <w:rPrChange w:id="897" w:author="Lenovo Legion" w:date="2023-10-16T12:36:00Z">
                                      <w:rPr>
                                        <w:rFonts w:cstheme="minorHAnsi"/>
                                      </w:rPr>
                                    </w:rPrChange>
                                  </w:rPr>
                                  <w:t>Idghom m</w:t>
                                </w:r>
                              </w:ins>
                              <w:ins w:id="898" w:author="Lenovo Legion" w:date="2023-10-16T12:36:00Z">
                                <w:r w:rsidRPr="00D6359B">
                                  <w:rPr>
                                    <w:rFonts w:cstheme="minorHAnsi"/>
                                    <w:color w:val="595959" w:themeColor="text1" w:themeTint="A6"/>
                                    <w:sz w:val="21"/>
                                    <w:szCs w:val="21"/>
                                    <w:rPrChange w:id="899" w:author="Lenovo Legion" w:date="2023-10-16T12:36:00Z">
                                      <w:rPr>
                                        <w:rFonts w:cstheme="minorHAnsi"/>
                                      </w:rPr>
                                    </w:rPrChange>
                                  </w:rPr>
                                  <w:t>imi</w:t>
                                </w:r>
                              </w:ins>
                            </w:p>
                            <w:p w14:paraId="0BEFA60E" w14:textId="0BFA8E16" w:rsidR="00D6359B" w:rsidRPr="00D6359B" w:rsidRDefault="00725729" w:rsidP="00D6359B">
                              <w:pPr>
                                <w:pStyle w:val="DaftarParagraf"/>
                                <w:numPr>
                                  <w:ilvl w:val="0"/>
                                  <w:numId w:val="16"/>
                                </w:numPr>
                                <w:rPr>
                                  <w:ins w:id="900" w:author="Lenovo Legion" w:date="2023-10-16T12:36:00Z"/>
                                  <w:rFonts w:cstheme="minorHAnsi"/>
                                  <w:color w:val="595959" w:themeColor="text1" w:themeTint="A6"/>
                                  <w:sz w:val="21"/>
                                  <w:szCs w:val="21"/>
                                  <w:rPrChange w:id="901" w:author="Lenovo Legion" w:date="2023-10-16T12:36:00Z">
                                    <w:rPr>
                                      <w:ins w:id="902" w:author="Lenovo Legion" w:date="2023-10-16T12:36:00Z"/>
                                      <w:rFonts w:cstheme="minorHAnsi"/>
                                    </w:rPr>
                                  </w:rPrChange>
                                </w:rPr>
                              </w:pPr>
                              <w:ins w:id="903" w:author="Lenovo Legion" w:date="2023-10-16T12:36:00Z">
                                <w:r w:rsidRPr="00D6359B">
                                  <w:rPr>
                                    <w:rFonts w:cstheme="minorHAnsi"/>
                                    <w:color w:val="595959" w:themeColor="text1" w:themeTint="A6"/>
                                    <w:sz w:val="21"/>
                                    <w:szCs w:val="21"/>
                                    <w:rPrChange w:id="904" w:author="Lenovo Legion" w:date="2023-10-16T12:36:00Z">
                                      <w:rPr>
                                        <w:rFonts w:cstheme="minorHAnsi"/>
                                      </w:rPr>
                                    </w:rPrChange>
                                  </w:rPr>
                                  <w:t>I</w:t>
                                </w:r>
                                <w:r w:rsidR="00D6359B" w:rsidRPr="00D6359B">
                                  <w:rPr>
                                    <w:rFonts w:cstheme="minorHAnsi"/>
                                    <w:color w:val="595959" w:themeColor="text1" w:themeTint="A6"/>
                                    <w:sz w:val="21"/>
                                    <w:szCs w:val="21"/>
                                    <w:rPrChange w:id="905" w:author="Lenovo Legion" w:date="2023-10-16T12:36:00Z">
                                      <w:rPr>
                                        <w:rFonts w:cstheme="minorHAnsi"/>
                                      </w:rPr>
                                    </w:rPrChange>
                                  </w:rPr>
                                  <w:t>khfa’ Syafawi</w:t>
                                </w:r>
                              </w:ins>
                            </w:p>
                            <w:p w14:paraId="321A00A8" w14:textId="4B2808C4" w:rsidR="00D6359B" w:rsidRDefault="00D6359B" w:rsidP="00D6359B">
                              <w:pPr>
                                <w:pStyle w:val="DaftarParagraf"/>
                                <w:numPr>
                                  <w:ilvl w:val="0"/>
                                  <w:numId w:val="16"/>
                                </w:numPr>
                                <w:rPr>
                                  <w:ins w:id="906" w:author="Lenovo Legion" w:date="2023-10-16T15:02:00Z"/>
                                  <w:rFonts w:cstheme="minorHAnsi"/>
                                  <w:color w:val="595959" w:themeColor="text1" w:themeTint="A6"/>
                                  <w:sz w:val="21"/>
                                  <w:szCs w:val="21"/>
                                </w:rPr>
                              </w:pPr>
                              <w:ins w:id="907" w:author="Lenovo Legion" w:date="2023-10-16T12:36:00Z">
                                <w:r w:rsidRPr="00D6359B">
                                  <w:rPr>
                                    <w:rFonts w:cstheme="minorHAnsi"/>
                                    <w:color w:val="595959" w:themeColor="text1" w:themeTint="A6"/>
                                    <w:sz w:val="21"/>
                                    <w:szCs w:val="21"/>
                                    <w:rPrChange w:id="908" w:author="Lenovo Legion" w:date="2023-10-16T12:36:00Z">
                                      <w:rPr>
                                        <w:rFonts w:cstheme="minorHAnsi"/>
                                      </w:rPr>
                                    </w:rPrChange>
                                  </w:rPr>
                                  <w:t>Idzhar Syafawi</w:t>
                                </w:r>
                              </w:ins>
                            </w:p>
                            <w:p w14:paraId="7F68D89A" w14:textId="77777777" w:rsidR="00054E73" w:rsidRPr="00054E73" w:rsidRDefault="00054E73" w:rsidP="00054E73">
                              <w:pPr>
                                <w:ind w:left="360"/>
                                <w:rPr>
                                  <w:rFonts w:cstheme="minorHAnsi"/>
                                  <w:color w:val="595959" w:themeColor="text1" w:themeTint="A6"/>
                                  <w:sz w:val="21"/>
                                  <w:szCs w:val="21"/>
                                  <w:rPrChange w:id="909" w:author="Lenovo Legion" w:date="2023-10-16T15:02:00Z">
                                    <w:rPr/>
                                  </w:rPrChange>
                                </w:rPr>
                                <w:pPrChange w:id="910" w:author="Lenovo Legion" w:date="2023-10-16T15:02:00Z">
                                  <w:pPr/>
                                </w:pPrChang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AFC6925" id="_x0000_s1484" style="position:absolute;margin-left:7.95pt;margin-top:169.75pt;width:326.65pt;height:297.65pt;z-index:251769344" coordsize="41485,37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">
                <v:group id="Grup 2142150536" o:spid="_x0000_s1485" style="position:absolute;left:245;width:39681;height:8280" coordorigin="-152,355" coordsize="15052,7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">
                  <v:shape id="_x0000_s1486" type="#_x0000_t202" style="position:absolute;left:-152;top:355;width:15051;height:4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" filled="f" stroked="f">
                    <v:textbox>
                      <w:txbxContent>
                        <w:p w14:paraId="748645BE" w14:textId="25CCB9F6" w:rsidR="00EF620F" w:rsidRPr="00412784" w:rsidRDefault="00EF620F" w:rsidP="00EF620F">
                          <w:pPr>
                            <w:rPr>
                              <w:rFonts w:eastAsia="MS Mincho" w:cstheme="minorHAnsi"/>
                              <w:color w:val="C68D08" w:themeColor="accent1" w:themeShade="BF"/>
                              <w:sz w:val="48"/>
                              <w:szCs w:val="48"/>
                              <w:rPrChange w:id="911" w:author="Lenovo Legion" w:date="2023-10-16T06:41:00Z">
                                <w:rPr>
                                  <w:rFonts w:ascii="Cascadia Mono SemiLight" w:eastAsia="MS Mincho" w:hAnsi="Cascadia Mono SemiLight" w:cs="Cascadia Mono SemiLight"/>
                                  <w:color w:val="C68D08" w:themeColor="accent1" w:themeShade="BF"/>
                                  <w:sz w:val="48"/>
                                  <w:szCs w:val="48"/>
                                </w:rPr>
                              </w:rPrChange>
                            </w:rPr>
                            <w:pPrChange w:id="912" w:author="Lenovo Legion" w:date="2023-10-16T12:30:00Z">
                              <w:pPr>
                                <w:jc w:val="right"/>
                              </w:pPr>
                            </w:pPrChange>
                          </w:pPr>
                          <w:del w:id="913" w:author="Lenovo Legion" w:date="2023-10-16T06:41:00Z">
                            <w:r w:rsidRPr="00412784" w:rsidDel="004B751F">
                              <w:rPr>
                                <w:rFonts w:cstheme="minorHAnsi"/>
                                <w:color w:val="C68D08" w:themeColor="accent1" w:themeShade="BF"/>
                                <w:sz w:val="48"/>
                                <w:szCs w:val="48"/>
                                <w:rPrChange w:id="914" w:author="Lenovo Legion" w:date="2023-10-16T06:41:00Z">
                                  <w:rPr>
                                    <w:rFonts w:ascii="Cascadia Mono SemiLight" w:hAnsi="Cascadia Mono SemiLight" w:cs="Cascadia Mono SemiLight"/>
                                    <w:color w:val="C68D08" w:themeColor="accent1" w:themeShade="BF"/>
                                    <w:sz w:val="48"/>
                                    <w:szCs w:val="48"/>
                                  </w:rPr>
                                </w:rPrChange>
                              </w:rPr>
                              <w:delText>AL HALQI</w:delText>
                            </w:r>
                          </w:del>
                          <w:ins w:id="915" w:author="Lenovo Legion" w:date="2023-10-16T06:41:00Z">
                            <w:r w:rsidRPr="00412784">
                              <w:rPr>
                                <w:rFonts w:cstheme="minorHAnsi"/>
                                <w:color w:val="C68D08" w:themeColor="accent1" w:themeShade="BF"/>
                                <w:sz w:val="48"/>
                                <w:szCs w:val="48"/>
                                <w:rPrChange w:id="916" w:author="Lenovo Legion" w:date="2023-10-16T06:41:00Z">
                                  <w:rPr>
                                    <w:rFonts w:ascii="Cascadia Mono SemiLight" w:hAnsi="Cascadia Mono SemiLight" w:cs="Cascadia Mono SemiLight"/>
                                    <w:color w:val="C68D08" w:themeColor="accent1" w:themeShade="BF"/>
                                    <w:sz w:val="48"/>
                                    <w:szCs w:val="48"/>
                                  </w:rPr>
                                </w:rPrChange>
                              </w:rPr>
                              <w:t xml:space="preserve">HUKUM </w:t>
                            </w:r>
                          </w:ins>
                          <w:ins w:id="917" w:author="Lenovo Legion" w:date="2023-10-16T12:31:00Z">
                            <w:r w:rsidR="00C0105A">
                              <w:rPr>
                                <w:rFonts w:cstheme="minorHAnsi"/>
                                <w:color w:val="C68D08" w:themeColor="accent1" w:themeShade="BF"/>
                                <w:sz w:val="48"/>
                                <w:szCs w:val="48"/>
                              </w:rPr>
                              <w:t>MIM SUKUN</w:t>
                            </w:r>
                          </w:ins>
                        </w:p>
                      </w:txbxContent>
                    </v:textbox>
                  </v:shape>
                  <v:shape id="_x0000_s1487" type="#_x0000_t202" style="position:absolute;left:-141;top:3922;width:962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" filled="f" stroked="f">
                    <v:textbox>
                      <w:txbxContent>
                        <w:p w14:paraId="37B0C4E4" w14:textId="5E12756A" w:rsidR="00EF620F" w:rsidRPr="00DB1319" w:rsidRDefault="00EF620F" w:rsidP="00EF620F">
                          <w:pPr>
                            <w:rPr>
                              <w:rFonts w:ascii="Cascadia Mono SemiLight" w:eastAsia="MS Mincho" w:hAnsi="Cascadia Mono SemiLight" w:cs="Cascadia Mono SemiLight"/>
                              <w:color w:val="743C08" w:themeColor="accent3"/>
                              <w:sz w:val="40"/>
                              <w:szCs w:val="40"/>
                              <w:rPrChange w:id="918" w:author="Lenovo Legion" w:date="2023-10-16T12:32:00Z">
                                <w:rPr>
                                  <w:rFonts w:ascii="Cascadia Mono SemiLight" w:eastAsia="MS Mincho" w:hAnsi="Cascadia Mono SemiLight" w:cs="Cascadia Mono SemiLight"/>
                                  <w:color w:val="C68D08" w:themeColor="accent1" w:themeShade="BF"/>
                                  <w:sz w:val="32"/>
                                  <w:szCs w:val="32"/>
                                </w:rPr>
                              </w:rPrChange>
                            </w:rPr>
                            <w:pPrChange w:id="919" w:author="Lenovo Legion" w:date="2023-10-16T12:31:00Z">
                              <w:pPr>
                                <w:jc w:val="right"/>
                              </w:pPr>
                            </w:pPrChange>
                          </w:pPr>
                          <w:ins w:id="920" w:author="Lenovo Legion" w:date="2023-10-16T06:42:00Z">
                            <w:r w:rsidRPr="00DB1319">
                              <w:rPr>
                                <w:rFonts w:ascii="Cascadia Mono SemiLight" w:hAnsi="Cascadia Mono SemiLight" w:cs="Cascadia Mono SemiLight"/>
                                <w:color w:val="743C08" w:themeColor="accent3"/>
                                <w:sz w:val="32"/>
                                <w:szCs w:val="32"/>
                                <w:rtl/>
                                <w:rPrChange w:id="921" w:author="Lenovo Legion" w:date="2023-10-16T12:32:00Z">
                                  <w:rPr>
                                    <w:rFonts w:ascii="Cascadia Mono SemiLight" w:hAnsi="Cascadia Mono SemiLight" w:cs="Cascadia Mono SemiLight"/>
                                    <w:color w:val="595959" w:themeColor="text1" w:themeTint="A6"/>
                                    <w:sz w:val="24"/>
                                    <w:szCs w:val="24"/>
                                    <w:rtl/>
                                  </w:rPr>
                                </w:rPrChange>
                              </w:rPr>
                              <w:t xml:space="preserve">حُـكْـمُ </w:t>
                            </w:r>
                          </w:ins>
                          <w:ins w:id="922" w:author="Lenovo Legion" w:date="2023-10-16T12:31:00Z">
                            <w:r w:rsidR="00DB1319" w:rsidRPr="00DB1319">
                              <w:rPr>
                                <w:rFonts w:ascii="Cascadia Mono SemiLight" w:hAnsi="Cascadia Mono SemiLight" w:cs="Cascadia Mono SemiLight" w:hint="cs"/>
                                <w:color w:val="743C08" w:themeColor="accent3"/>
                                <w:sz w:val="32"/>
                                <w:szCs w:val="32"/>
                                <w:rtl/>
                                <w:rPrChange w:id="923" w:author="Lenovo Legion" w:date="2023-10-16T12:32:00Z">
                                  <w:rPr>
                                    <w:rFonts w:ascii="Cascadia Mono SemiLight" w:hAnsi="Cascadia Mono SemiLight" w:cs="Cascadia Mono SemiLight" w:hint="cs"/>
                                    <w:color w:val="743C08" w:themeColor="accent3"/>
                                    <w:sz w:val="28"/>
                                    <w:szCs w:val="28"/>
                                    <w:rtl/>
                                  </w:rPr>
                                </w:rPrChange>
                              </w:rPr>
                              <w:t>ميم سا</w:t>
                            </w:r>
                          </w:ins>
                          <w:ins w:id="924" w:author="Lenovo Legion" w:date="2023-10-16T12:32:00Z">
                            <w:r w:rsidR="00DB1319" w:rsidRPr="00DB1319">
                              <w:rPr>
                                <w:rFonts w:ascii="Cascadia Mono SemiLight" w:hAnsi="Cascadia Mono SemiLight" w:cs="Cascadia Mono SemiLight" w:hint="cs"/>
                                <w:color w:val="743C08" w:themeColor="accent3"/>
                                <w:sz w:val="32"/>
                                <w:szCs w:val="32"/>
                                <w:rtl/>
                                <w:rPrChange w:id="925" w:author="Lenovo Legion" w:date="2023-10-16T12:32:00Z">
                                  <w:rPr>
                                    <w:rFonts w:ascii="Cascadia Mono SemiLight" w:hAnsi="Cascadia Mono SemiLight" w:cs="Cascadia Mono SemiLight" w:hint="cs"/>
                                    <w:color w:val="743C08" w:themeColor="accent3"/>
                                    <w:sz w:val="28"/>
                                    <w:szCs w:val="28"/>
                                    <w:rtl/>
                                  </w:rPr>
                                </w:rPrChange>
                              </w:rPr>
                              <w:t>كنة</w:t>
                            </w:r>
                          </w:ins>
                          <w:del w:id="926" w:author="Lenovo Legion" w:date="2023-10-16T06:42:00Z">
                            <w:r w:rsidRPr="00DB1319" w:rsidDel="00D52D95">
                              <w:rPr>
                                <w:rFonts w:ascii="Cascadia Mono SemiLight" w:hAnsi="Cascadia Mono SemiLight" w:cs="Cascadia Mono SemiLight"/>
                                <w:color w:val="743C08" w:themeColor="accent3"/>
                                <w:sz w:val="40"/>
                                <w:szCs w:val="40"/>
                                <w:rtl/>
                                <w:rPrChange w:id="927" w:author="Lenovo Legion" w:date="2023-10-16T12:32:00Z">
                                  <w:rPr>
                                    <w:rFonts w:ascii="Cascadia Mono SemiLight" w:hAnsi="Cascadia Mono SemiLight" w:cs="Cascadia Mono SemiLight"/>
                                    <w:color w:val="743C08" w:themeColor="accent3"/>
                                    <w:sz w:val="32"/>
                                    <w:szCs w:val="32"/>
                                    <w:rtl/>
                                  </w:rPr>
                                </w:rPrChange>
                              </w:rPr>
                              <w:delText>ال</w:delText>
                            </w:r>
                            <w:r w:rsidRPr="00DB1319" w:rsidDel="00D52D95">
                              <w:rPr>
                                <w:rFonts w:ascii="Cascadia Mono SemiLight" w:hAnsi="Cascadia Mono SemiLight" w:cs="Cascadia Mono SemiLight" w:hint="cs"/>
                                <w:color w:val="743C08" w:themeColor="accent3"/>
                                <w:sz w:val="40"/>
                                <w:szCs w:val="40"/>
                                <w:rtl/>
                                <w:rPrChange w:id="928" w:author="Lenovo Legion" w:date="2023-10-16T12:32:00Z">
                                  <w:rPr>
                                    <w:rFonts w:ascii="Cascadia Mono SemiLight" w:hAnsi="Cascadia Mono SemiLight" w:cs="Cascadia Mono SemiLight" w:hint="cs"/>
                                    <w:color w:val="743C08" w:themeColor="accent3"/>
                                    <w:sz w:val="32"/>
                                    <w:szCs w:val="32"/>
                                    <w:rtl/>
                                  </w:rPr>
                                </w:rPrChange>
                              </w:rPr>
                              <w:delText>حَلقِ</w:delText>
                            </w:r>
                          </w:del>
                          <w:r w:rsidRPr="00DB1319">
                            <w:rPr>
                              <w:rFonts w:ascii="Cascadia Mono SemiLight" w:hAnsi="Cascadia Mono SemiLight" w:cs="Cascadia Mono SemiLight"/>
                              <w:color w:val="743C08" w:themeColor="accent3"/>
                              <w:sz w:val="40"/>
                              <w:szCs w:val="40"/>
                              <w:rPrChange w:id="929" w:author="Lenovo Legion" w:date="2023-10-16T12:32:00Z">
                                <w:rPr>
                                  <w:rFonts w:ascii="Cascadia Mono SemiLight" w:hAnsi="Cascadia Mono SemiLight" w:cs="Cascadia Mono SemiLight"/>
                                  <w:color w:val="C68D08" w:themeColor="accent1" w:themeShade="BF"/>
                                  <w:sz w:val="32"/>
                                  <w:szCs w:val="32"/>
                                </w:rPr>
                              </w:rPrChange>
                            </w:rPr>
                            <w:t xml:space="preserve"> </w:t>
                          </w:r>
                        </w:p>
                      </w:txbxContent>
                    </v:textbox>
                  </v:shape>
                </v:group>
                <v:shape id="_x0000_s1488" type="#_x0000_t202" style="position:absolute;top:7671;width:41485;height:30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" filled="f" stroked="f">
                  <v:textbox>
                    <w:txbxContent>
                      <w:p w14:paraId="747D729F" w14:textId="5E5013D4" w:rsidR="00266369" w:rsidRPr="00D6359B" w:rsidRDefault="009863E8" w:rsidP="00266369">
                        <w:pPr>
                          <w:rPr>
                            <w:ins w:id="930" w:author="Lenovo Legion" w:date="2023-10-16T12:35:00Z"/>
                            <w:rFonts w:cstheme="minorHAnsi"/>
                            <w:color w:val="595959" w:themeColor="text1" w:themeTint="A6"/>
                            <w:sz w:val="22"/>
                            <w:szCs w:val="22"/>
                            <w:rPrChange w:id="931" w:author="Lenovo Legion" w:date="2023-10-16T12:36:00Z">
                              <w:rPr>
                                <w:ins w:id="932" w:author="Lenovo Legion" w:date="2023-10-16T12:35:00Z"/>
                                <w:rFonts w:ascii="Cascadia Mono SemiLight" w:hAnsi="Cascadia Mono SemiLight" w:cs="Cascadia Mono SemiLight"/>
                                <w:color w:val="595959" w:themeColor="text1" w:themeTint="A6"/>
                                <w:sz w:val="24"/>
                                <w:szCs w:val="24"/>
                              </w:rPr>
                            </w:rPrChange>
                          </w:rPr>
                        </w:pPr>
                        <w:ins w:id="933" w:author="Lenovo Legion" w:date="2023-10-16T12:35:00Z">
                          <w:r w:rsidRPr="00D6359B">
                            <w:rPr>
                              <w:rFonts w:cstheme="minorHAnsi"/>
                              <w:color w:val="595959" w:themeColor="text1" w:themeTint="A6"/>
                              <w:sz w:val="22"/>
                              <w:szCs w:val="22"/>
                              <w:rPrChange w:id="934" w:author="Lenovo Legion" w:date="2023-10-16T12:36:00Z">
                                <w:rPr>
                                  <w:rFonts w:ascii="Cascadia Mono SemiLight" w:hAnsi="Cascadia Mono SemiLight" w:cs="Cascadia Mono SemiLight"/>
                                  <w:color w:val="595959" w:themeColor="text1" w:themeTint="A6"/>
                                  <w:sz w:val="24"/>
                                  <w:szCs w:val="24"/>
                                </w:rPr>
                              </w:rPrChange>
                            </w:rPr>
                            <w:t>Hukum mim sukun ada 3 yaitu :</w:t>
                          </w:r>
                        </w:ins>
                      </w:p>
                      <w:p w14:paraId="762F4104" w14:textId="798FF7DF" w:rsidR="009863E8" w:rsidRPr="00D6359B" w:rsidRDefault="00725729" w:rsidP="009863E8">
                        <w:pPr>
                          <w:pStyle w:val="DaftarParagraf"/>
                          <w:numPr>
                            <w:ilvl w:val="0"/>
                            <w:numId w:val="16"/>
                          </w:numPr>
                          <w:rPr>
                            <w:ins w:id="935" w:author="Lenovo Legion" w:date="2023-10-16T12:36:00Z"/>
                            <w:rFonts w:cstheme="minorHAnsi"/>
                            <w:color w:val="595959" w:themeColor="text1" w:themeTint="A6"/>
                            <w:sz w:val="21"/>
                            <w:szCs w:val="21"/>
                            <w:rPrChange w:id="936" w:author="Lenovo Legion" w:date="2023-10-16T12:36:00Z">
                              <w:rPr>
                                <w:ins w:id="937" w:author="Lenovo Legion" w:date="2023-10-16T12:36:00Z"/>
                                <w:rFonts w:cstheme="minorHAnsi"/>
                              </w:rPr>
                            </w:rPrChange>
                          </w:rPr>
                        </w:pPr>
                        <w:ins w:id="938" w:author="Lenovo Legion" w:date="2023-10-16T12:35:00Z">
                          <w:r w:rsidRPr="00D6359B">
                            <w:rPr>
                              <w:rFonts w:cstheme="minorHAnsi"/>
                              <w:color w:val="595959" w:themeColor="text1" w:themeTint="A6"/>
                              <w:sz w:val="21"/>
                              <w:szCs w:val="21"/>
                              <w:rPrChange w:id="939" w:author="Lenovo Legion" w:date="2023-10-16T12:36:00Z">
                                <w:rPr>
                                  <w:rFonts w:cstheme="minorHAnsi"/>
                                </w:rPr>
                              </w:rPrChange>
                            </w:rPr>
                            <w:t>Idghom m</w:t>
                          </w:r>
                        </w:ins>
                        <w:ins w:id="940" w:author="Lenovo Legion" w:date="2023-10-16T12:36:00Z">
                          <w:r w:rsidRPr="00D6359B">
                            <w:rPr>
                              <w:rFonts w:cstheme="minorHAnsi"/>
                              <w:color w:val="595959" w:themeColor="text1" w:themeTint="A6"/>
                              <w:sz w:val="21"/>
                              <w:szCs w:val="21"/>
                              <w:rPrChange w:id="941" w:author="Lenovo Legion" w:date="2023-10-16T12:36:00Z">
                                <w:rPr>
                                  <w:rFonts w:cstheme="minorHAnsi"/>
                                </w:rPr>
                              </w:rPrChange>
                            </w:rPr>
                            <w:t>imi</w:t>
                          </w:r>
                        </w:ins>
                      </w:p>
                      <w:p w14:paraId="0BEFA60E" w14:textId="0BFA8E16" w:rsidR="00D6359B" w:rsidRPr="00D6359B" w:rsidRDefault="00725729" w:rsidP="00D6359B">
                        <w:pPr>
                          <w:pStyle w:val="DaftarParagraf"/>
                          <w:numPr>
                            <w:ilvl w:val="0"/>
                            <w:numId w:val="16"/>
                          </w:numPr>
                          <w:rPr>
                            <w:ins w:id="942" w:author="Lenovo Legion" w:date="2023-10-16T12:36:00Z"/>
                            <w:rFonts w:cstheme="minorHAnsi"/>
                            <w:color w:val="595959" w:themeColor="text1" w:themeTint="A6"/>
                            <w:sz w:val="21"/>
                            <w:szCs w:val="21"/>
                            <w:rPrChange w:id="943" w:author="Lenovo Legion" w:date="2023-10-16T12:36:00Z">
                              <w:rPr>
                                <w:ins w:id="944" w:author="Lenovo Legion" w:date="2023-10-16T12:36:00Z"/>
                                <w:rFonts w:cstheme="minorHAnsi"/>
                              </w:rPr>
                            </w:rPrChange>
                          </w:rPr>
                        </w:pPr>
                        <w:ins w:id="945" w:author="Lenovo Legion" w:date="2023-10-16T12:36:00Z">
                          <w:r w:rsidRPr="00D6359B">
                            <w:rPr>
                              <w:rFonts w:cstheme="minorHAnsi"/>
                              <w:color w:val="595959" w:themeColor="text1" w:themeTint="A6"/>
                              <w:sz w:val="21"/>
                              <w:szCs w:val="21"/>
                              <w:rPrChange w:id="946" w:author="Lenovo Legion" w:date="2023-10-16T12:36:00Z">
                                <w:rPr>
                                  <w:rFonts w:cstheme="minorHAnsi"/>
                                </w:rPr>
                              </w:rPrChange>
                            </w:rPr>
                            <w:t>I</w:t>
                          </w:r>
                          <w:r w:rsidR="00D6359B" w:rsidRPr="00D6359B">
                            <w:rPr>
                              <w:rFonts w:cstheme="minorHAnsi"/>
                              <w:color w:val="595959" w:themeColor="text1" w:themeTint="A6"/>
                              <w:sz w:val="21"/>
                              <w:szCs w:val="21"/>
                              <w:rPrChange w:id="947" w:author="Lenovo Legion" w:date="2023-10-16T12:36:00Z">
                                <w:rPr>
                                  <w:rFonts w:cstheme="minorHAnsi"/>
                                </w:rPr>
                              </w:rPrChange>
                            </w:rPr>
                            <w:t>khfa’ Syafawi</w:t>
                          </w:r>
                        </w:ins>
                      </w:p>
                      <w:p w14:paraId="321A00A8" w14:textId="4B2808C4" w:rsidR="00D6359B" w:rsidRDefault="00D6359B" w:rsidP="00D6359B">
                        <w:pPr>
                          <w:pStyle w:val="DaftarParagraf"/>
                          <w:numPr>
                            <w:ilvl w:val="0"/>
                            <w:numId w:val="16"/>
                          </w:numPr>
                          <w:rPr>
                            <w:ins w:id="948" w:author="Lenovo Legion" w:date="2023-10-16T15:02:00Z"/>
                            <w:rFonts w:cstheme="minorHAnsi"/>
                            <w:color w:val="595959" w:themeColor="text1" w:themeTint="A6"/>
                            <w:sz w:val="21"/>
                            <w:szCs w:val="21"/>
                          </w:rPr>
                        </w:pPr>
                        <w:ins w:id="949" w:author="Lenovo Legion" w:date="2023-10-16T12:36:00Z">
                          <w:r w:rsidRPr="00D6359B">
                            <w:rPr>
                              <w:rFonts w:cstheme="minorHAnsi"/>
                              <w:color w:val="595959" w:themeColor="text1" w:themeTint="A6"/>
                              <w:sz w:val="21"/>
                              <w:szCs w:val="21"/>
                              <w:rPrChange w:id="950" w:author="Lenovo Legion" w:date="2023-10-16T12:36:00Z">
                                <w:rPr>
                                  <w:rFonts w:cstheme="minorHAnsi"/>
                                </w:rPr>
                              </w:rPrChange>
                            </w:rPr>
                            <w:t>Idzhar Syafawi</w:t>
                          </w:r>
                        </w:ins>
                      </w:p>
                      <w:p w14:paraId="7F68D89A" w14:textId="77777777" w:rsidR="00054E73" w:rsidRPr="00054E73" w:rsidRDefault="00054E73" w:rsidP="00054E73">
                        <w:pPr>
                          <w:ind w:left="360"/>
                          <w:rPr>
                            <w:rFonts w:cstheme="minorHAnsi"/>
                            <w:color w:val="595959" w:themeColor="text1" w:themeTint="A6"/>
                            <w:sz w:val="21"/>
                            <w:szCs w:val="21"/>
                            <w:rPrChange w:id="951" w:author="Lenovo Legion" w:date="2023-10-16T15:02:00Z">
                              <w:rPr/>
                            </w:rPrChange>
                          </w:rPr>
                          <w:pPrChange w:id="952" w:author="Lenovo Legion" w:date="2023-10-16T15:02:00Z">
                            <w:pPr/>
                          </w:pPrChange>
                        </w:pPr>
                      </w:p>
                    </w:txbxContent>
                  </v:textbox>
                </v:shape>
              </v:group>
            </w:pict>
          </mc:Fallback>
        </mc:AlternateContent>
      </w:r>
      <w:ins w:id="953" w:author="Lenovo Legion" w:date="2023-10-16T12:25:00Z">
        <w:r w:rsidR="00B03E48">
          <w:rPr>
            <w:sz w:val="48"/>
            <w:szCs w:val="48"/>
          </w:rPr>
          <mc:AlternateContent>
            <mc:Choice Requires="wps">
              <w:drawing>
                <wp:anchor distT="0" distB="0" distL="114300" distR="114300" simplePos="0" relativeHeight="251761152" behindDoc="0" locked="0" layoutInCell="1" allowOverlap="1" wp14:anchorId="23234AF4" wp14:editId="10DA0D47">
                  <wp:simplePos x="0" y="0"/>
                  <wp:positionH relativeFrom="margin">
                    <wp:posOffset>0</wp:posOffset>
                  </wp:positionH>
                  <wp:positionV relativeFrom="paragraph">
                    <wp:posOffset>0</wp:posOffset>
                  </wp:positionV>
                  <wp:extent cx="4411980" cy="6629400"/>
                  <wp:effectExtent l="0" t="0" r="7620" b="0"/>
                  <wp:wrapNone/>
                  <wp:docPr id="2125523220" name="Persegi Panjang 2125523220"/>
                  <wp:cNvGraphicFramePr/>
                  <a:graphic xmlns:a="http://schemas.openxmlformats.org/drawingml/2006/main">
                    <a:graphicData uri="http://schemas.microsoft.com/office/word/2010/wordprocessingShape">
                      <wps:wsp>
                        <wps:cNvSpPr/>
                        <wps:spPr>
                          <a:xfrm>
                            <a:off x="0" y="0"/>
                            <a:ext cx="4411980" cy="6629400"/>
                          </a:xfrm>
                          <a:prstGeom prst="rect">
                            <a:avLst/>
                          </a:prstGeom>
                          <a:solidFill>
                            <a:schemeClr val="accent4"/>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D390A6" id="Persegi Panjang 2125523220" o:spid="_x0000_s1026" style="position:absolute;margin-left:0;margin-top:0;width:347.4pt;height:522pt;z-index:25176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" fillcolor="#fdeabc [3207]" stroked="f" strokeweight="1pt">
                  <w10:wrap anchorx="margin"/>
                </v:rect>
              </w:pict>
            </mc:Fallback>
          </mc:AlternateContent>
        </w:r>
        <w:r w:rsidR="00B03E48">
          <w:rPr>
            <w:rFonts w:asciiTheme="majorHAnsi" w:eastAsiaTheme="majorEastAsia" w:hAnsiTheme="majorHAnsi" w:cstheme="majorBidi"/>
            <w:color w:val="C68D08" w:themeColor="accent1" w:themeShade="BF"/>
            <w:sz w:val="36"/>
            <w:szCs w:val="36"/>
          </w:rPr>
          <w:br w:type="page"/>
        </w:r>
      </w:ins>
    </w:p>
    <w:p w14:paraId="2D767583" w14:textId="4FB9CE75" w:rsidR="00366BD7" w:rsidRDefault="00366BD7">
      <w:pPr>
        <w:rPr>
          <w:rFonts w:asciiTheme="majorHAnsi" w:eastAsiaTheme="majorEastAsia" w:hAnsiTheme="majorHAnsi" w:cstheme="majorBidi"/>
          <w:color w:val="C68D08" w:themeColor="accent1" w:themeShade="BF"/>
          <w:sz w:val="36"/>
          <w:szCs w:val="36"/>
        </w:rPr>
      </w:pPr>
      <w:r>
        <w:rPr>
          <w:rFonts w:asciiTheme="majorHAnsi" w:eastAsiaTheme="majorEastAsia" w:hAnsiTheme="majorHAnsi" w:cstheme="majorBidi"/>
          <w:color w:val="C68D08" w:themeColor="accent1" w:themeShade="BF"/>
          <w:sz w:val="36"/>
          <w:szCs w:val="36"/>
        </w:rPr>
        <w:br w:type="page"/>
      </w:r>
      <w:ins w:id="954" w:author="Lenovo Legion" w:date="2023-10-16T12:25:00Z">
        <w:r w:rsidR="00B03E48">
          <w:rPr>
            <w:sz w:val="48"/>
            <w:szCs w:val="48"/>
          </w:rPr>
          <mc:AlternateContent>
            <mc:Choice Requires="wps">
              <w:drawing>
                <wp:anchor distT="0" distB="0" distL="114300" distR="114300" simplePos="0" relativeHeight="251727014" behindDoc="0" locked="0" layoutInCell="1" allowOverlap="1" wp14:anchorId="17F9E3F4" wp14:editId="365A9B0E">
                  <wp:simplePos x="0" y="0"/>
                  <wp:positionH relativeFrom="margin">
                    <wp:posOffset>0</wp:posOffset>
                  </wp:positionH>
                  <wp:positionV relativeFrom="paragraph">
                    <wp:posOffset>0</wp:posOffset>
                  </wp:positionV>
                  <wp:extent cx="4411980" cy="6629400"/>
                  <wp:effectExtent l="0" t="0" r="7620" b="0"/>
                  <wp:wrapNone/>
                  <wp:docPr id="2099676114" name="Persegi Panjang 2099676114"/>
                  <wp:cNvGraphicFramePr/>
                  <a:graphic xmlns:a="http://schemas.openxmlformats.org/drawingml/2006/main">
                    <a:graphicData uri="http://schemas.microsoft.com/office/word/2010/wordprocessingShape">
                      <wps:wsp>
                        <wps:cNvSpPr/>
                        <wps:spPr>
                          <a:xfrm>
                            <a:off x="0" y="0"/>
                            <a:ext cx="4411980" cy="6629400"/>
                          </a:xfrm>
                          <a:prstGeom prst="rect">
                            <a:avLst/>
                          </a:prstGeom>
                          <a:solidFill>
                            <a:schemeClr val="accent4"/>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5DC55A" id="Persegi Panjang 2099676114" o:spid="_x0000_s1026" style="position:absolute;margin-left:0;margin-top:0;width:347.4pt;height:522pt;z-index:2517270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" fillcolor="#fdeabc [3207]" stroked="f" strokeweight="1pt">
                  <w10:wrap anchorx="margin"/>
                </v:rect>
              </w:pict>
            </mc:Fallback>
          </mc:AlternateContent>
        </w:r>
      </w:ins>
    </w:p>
    <w:p w14:paraId="36E59849" w14:textId="77777777" w:rsidR="00616883" w:rsidRPr="0058044D" w:rsidRDefault="00616883">
      <w:pPr>
        <w:rPr>
          <w:rFonts w:asciiTheme="majorHAnsi" w:eastAsiaTheme="majorEastAsia" w:hAnsiTheme="majorHAnsi" w:cstheme="majorBidi"/>
          <w:color w:val="C68D08" w:themeColor="accent1" w:themeShade="BF"/>
          <w:sz w:val="36"/>
          <w:szCs w:val="36"/>
        </w:rPr>
      </w:pPr>
    </w:p>
    <w:p w14:paraId="5933F2DA" w14:textId="77777777" w:rsidR="003B3AC4" w:rsidRDefault="003B3AC4">
      <w:pPr>
        <w:rPr>
          <w:rFonts w:asciiTheme="majorHAnsi" w:eastAsiaTheme="majorEastAsia" w:hAnsiTheme="majorHAnsi" w:cstheme="majorBidi"/>
          <w:color w:val="C68D08" w:themeColor="accent1" w:themeShade="BF"/>
          <w:sz w:val="36"/>
          <w:szCs w:val="36"/>
          <w:lang w:val="id-ID"/>
        </w:rPr>
      </w:pPr>
    </w:p>
    <w:p w14:paraId="32165C66" w14:textId="3C0FA038" w:rsidR="00E87126" w:rsidRPr="00B23C5F" w:rsidRDefault="006D0A1A" w:rsidP="006D0A1A">
      <w:pPr>
        <w:rPr>
          <w:rFonts w:ascii="Cascadia Mono SemiLight" w:hAnsi="Cascadia Mono SemiLight" w:cs="Cascadia Mono SemiLight"/>
          <w:color w:val="595959" w:themeColor="text1" w:themeTint="A6"/>
          <w:sz w:val="24"/>
          <w:szCs w:val="24"/>
        </w:rPr>
      </w:pPr>
      <w:r w:rsidRPr="00B23C5F">
        <w:rPr>
          <w:rFonts w:ascii="Cascadia Mono SemiLight" w:hAnsi="Cascadia Mono SemiLight" w:cs="Cascadia Mono SemiLight"/>
          <w:color w:val="595959" w:themeColor="text1" w:themeTint="A6"/>
          <w:sz w:val="24"/>
          <w:szCs w:val="24"/>
        </w:rPr>
        <w:br/>
        <w:t xml:space="preserve">24 </w:t>
      </w:r>
      <w:r w:rsidRPr="00B23C5F">
        <w:rPr>
          <w:rFonts w:ascii="Cascadia Mono SemiLight" w:hAnsi="Cascadia Mono SemiLight" w:cs="Cascadia Mono SemiLight"/>
          <w:color w:val="595959" w:themeColor="text1" w:themeTint="A6"/>
          <w:sz w:val="24"/>
          <w:szCs w:val="24"/>
          <w:rtl/>
        </w:rPr>
        <w:t>*** *** 8</w:t>
      </w:r>
    </w:p>
    <w:p w14:paraId="428B14E8" w14:textId="1CF1E20A" w:rsidR="006E7FA2" w:rsidRPr="00B23C5F" w:rsidRDefault="006E7FA2" w:rsidP="006D0A1A">
      <w:pPr>
        <w:rPr>
          <w:rFonts w:ascii="Cascadia Mono SemiLight" w:hAnsi="Cascadia Mono SemiLight" w:cs="Cascadia Mono SemiLight"/>
          <w:color w:val="595959" w:themeColor="text1" w:themeTint="A6"/>
          <w:sz w:val="24"/>
          <w:szCs w:val="24"/>
        </w:rPr>
      </w:pPr>
      <w:r w:rsidRPr="00B23C5F">
        <w:rPr>
          <w:rFonts w:ascii="Cascadia Mono SemiLight" w:hAnsi="Cascadia Mono SemiLight" w:cs="Cascadia Mono SemiLight"/>
          <w:color w:val="595959" w:themeColor="text1" w:themeTint="A6"/>
          <w:sz w:val="24"/>
          <w:szCs w:val="24"/>
        </w:rPr>
        <w:t xml:space="preserve"> </w:t>
      </w:r>
      <w:r w:rsidR="00A42B74">
        <w:rPr>
          <w:rFonts w:ascii="Cascadia Mono SemiLight" w:hAnsi="Cascadia Mono SemiLight" w:cs="Cascadia Mono SemiLight"/>
          <w:color w:val="595959" w:themeColor="text1" w:themeTint="A6"/>
          <w:sz w:val="24"/>
          <w:szCs w:val="24"/>
        </w:rPr>
        <w:t xml:space="preserve">  </w:t>
      </w:r>
      <w:r w:rsidR="00A42B74">
        <w:rPr>
          <w:rFonts w:ascii="Cascadia Mono SemiLight" w:hAnsi="Cascadia Mono SemiLight" w:cs="Cascadia Mono SemiLight"/>
          <w:color w:val="595959" w:themeColor="text1" w:themeTint="A6"/>
          <w:sz w:val="24"/>
          <w:szCs w:val="24"/>
        </w:rPr>
        <w:tab/>
      </w:r>
      <w:r w:rsidR="00A42B74">
        <w:rPr>
          <w:rFonts w:ascii="Cascadia Mono SemiLight" w:hAnsi="Cascadia Mono SemiLight" w:cs="Cascadia Mono SemiLight"/>
          <w:color w:val="595959" w:themeColor="text1" w:themeTint="A6"/>
          <w:sz w:val="24"/>
          <w:szCs w:val="24"/>
        </w:rPr>
        <w:tab/>
      </w:r>
      <w:r w:rsidR="00A42B74">
        <w:rPr>
          <w:rFonts w:ascii="Cascadia Mono SemiLight" w:hAnsi="Cascadia Mono SemiLight" w:cs="Cascadia Mono SemiLight"/>
          <w:color w:val="595959" w:themeColor="text1" w:themeTint="A6"/>
          <w:sz w:val="24"/>
          <w:szCs w:val="24"/>
        </w:rPr>
        <w:tab/>
      </w:r>
      <w:r w:rsidR="00A42B74">
        <w:rPr>
          <w:rFonts w:ascii="Cascadia Mono SemiLight" w:hAnsi="Cascadia Mono SemiLight" w:cs="Cascadia Mono SemiLight"/>
          <w:color w:val="595959" w:themeColor="text1" w:themeTint="A6"/>
          <w:sz w:val="24"/>
          <w:szCs w:val="24"/>
        </w:rPr>
        <w:tab/>
      </w:r>
      <w:r w:rsidRPr="00B23C5F">
        <w:rPr>
          <w:rFonts w:ascii="Cascadia Mono SemiLight" w:hAnsi="Cascadia Mono SemiLight" w:cs="Cascadia Mono SemiLight"/>
          <w:color w:val="595959" w:themeColor="text1" w:themeTint="A6"/>
          <w:sz w:val="24"/>
          <w:szCs w:val="24"/>
        </w:rPr>
        <w:t>#tajwid#</w:t>
      </w:r>
    </w:p>
    <w:p w14:paraId="77693625" w14:textId="60A173A9" w:rsidR="006D0A1A" w:rsidRDefault="006D0A1A" w:rsidP="006005A4">
      <w:pPr>
        <w:jc w:val="center"/>
        <w:rPr>
          <w:rFonts w:ascii="Cascadia Mono SemiLight" w:hAnsi="Cascadia Mono SemiLight" w:cs="Cascadia Mono SemiLight"/>
          <w:color w:val="595959" w:themeColor="text1" w:themeTint="A6"/>
          <w:sz w:val="24"/>
          <w:szCs w:val="24"/>
        </w:rPr>
      </w:pPr>
      <w:r w:rsidRPr="00B23C5F">
        <w:rPr>
          <w:rFonts w:ascii="Cascadia Mono SemiLight" w:hAnsi="Cascadia Mono SemiLight" w:cs="Cascadia Mono SemiLight"/>
          <w:color w:val="595959" w:themeColor="text1" w:themeTint="A6"/>
          <w:sz w:val="24"/>
          <w:szCs w:val="24"/>
        </w:rPr>
        <w:t xml:space="preserve">27 </w:t>
      </w:r>
      <w:r w:rsidRPr="00B23C5F">
        <w:rPr>
          <w:rFonts w:ascii="Cascadia Mono SemiLight" w:hAnsi="Cascadia Mono SemiLight" w:cs="Cascadia Mono SemiLight"/>
          <w:color w:val="595959" w:themeColor="text1" w:themeTint="A6"/>
          <w:sz w:val="24"/>
          <w:szCs w:val="24"/>
          <w:rtl/>
        </w:rPr>
        <w:t>وَالأَخْـذُ بِالتَّـجْـوِيـدِ حَـتْــمٌ لازِمُ *** مَــنْ لَــمْ يُـجَـوِّدِ9 الْـقُـرَانَ آثِــمُ</w:t>
      </w:r>
    </w:p>
    <w:p w14:paraId="6B25824B" w14:textId="7019A2B9" w:rsidR="00B6415B" w:rsidRDefault="00B6415B" w:rsidP="00796903">
      <w:pPr>
        <w:jc w:val="center"/>
        <w:rPr>
          <w:rFonts w:ascii="Roboto" w:hAnsi="Roboto"/>
          <w:color w:val="333333"/>
          <w:sz w:val="36"/>
          <w:szCs w:val="36"/>
          <w:shd w:val="clear" w:color="auto" w:fill="FFFFFF"/>
        </w:rPr>
      </w:pPr>
      <w:r>
        <w:rPr>
          <w:rFonts w:ascii="Cascadia Mono SemiLight" w:hAnsi="Cascadia Mono SemiLight" w:cs="Cascadia Mono SemiLight"/>
          <w:color w:val="595959" w:themeColor="text1" w:themeTint="A6"/>
          <w:sz w:val="24"/>
          <w:szCs w:val="24"/>
        </w:rPr>
        <w:t>#Nun Sukun#</w:t>
      </w:r>
    </w:p>
    <w:p w14:paraId="7A556DC7" w14:textId="219351D7" w:rsidR="006D0A1A" w:rsidRDefault="00B6415B" w:rsidP="00796903">
      <w:pPr>
        <w:jc w:val="center"/>
        <w:rPr>
          <w:rFonts w:ascii="Cascadia Mono SemiLight" w:hAnsi="Cascadia Mono SemiLight" w:cs="Cascadia Mono SemiLight"/>
          <w:color w:val="595959" w:themeColor="text1" w:themeTint="A6"/>
          <w:sz w:val="24"/>
          <w:szCs w:val="24"/>
        </w:rPr>
      </w:pPr>
      <w:r w:rsidRPr="006005A4">
        <w:rPr>
          <w:rFonts w:ascii="Cascadia Mono SemiLight" w:hAnsi="Cascadia Mono SemiLight" w:cs="Cascadia Mono SemiLight"/>
          <w:color w:val="595959" w:themeColor="text1" w:themeTint="A6"/>
          <w:sz w:val="24"/>
          <w:szCs w:val="24"/>
        </w:rPr>
        <w:t>65</w:t>
      </w:r>
      <w:r>
        <w:rPr>
          <w:rFonts w:ascii="Roboto" w:hAnsi="Roboto"/>
          <w:color w:val="333333"/>
          <w:sz w:val="36"/>
          <w:szCs w:val="36"/>
          <w:shd w:val="clear" w:color="auto" w:fill="FFFFFF"/>
        </w:rPr>
        <w:t xml:space="preserve"> </w:t>
      </w:r>
      <w:r w:rsidRPr="006005A4">
        <w:rPr>
          <w:rFonts w:ascii="Cascadia Mono SemiLight" w:hAnsi="Cascadia Mono SemiLight" w:cs="Cascadia Mono SemiLight"/>
          <w:color w:val="595959" w:themeColor="text1" w:themeTint="A6"/>
          <w:sz w:val="24"/>
          <w:szCs w:val="24"/>
          <w:rtl/>
        </w:rPr>
        <w:t>وَحُـكْـمُ تَنْـوِيْـنٍ وَنُـونٍ يُـلْـفَـى *** إِظْـهَـارٌ ادْغَــامٌ وَقَـلْـبٌ إخْـفَــا</w:t>
      </w:r>
      <w:r w:rsidRPr="006005A4">
        <w:rPr>
          <w:rFonts w:ascii="Cascadia Mono SemiLight" w:hAnsi="Cascadia Mono SemiLight" w:cs="Cascadia Mono SemiLight"/>
          <w:color w:val="595959" w:themeColor="text1" w:themeTint="A6"/>
          <w:sz w:val="24"/>
          <w:szCs w:val="24"/>
        </w:rPr>
        <w:br/>
        <w:t xml:space="preserve">66 </w:t>
      </w:r>
      <w:r w:rsidRPr="006005A4">
        <w:rPr>
          <w:rFonts w:ascii="Cascadia Mono SemiLight" w:hAnsi="Cascadia Mono SemiLight" w:cs="Cascadia Mono SemiLight"/>
          <w:color w:val="595959" w:themeColor="text1" w:themeTint="A6"/>
          <w:sz w:val="24"/>
          <w:szCs w:val="24"/>
          <w:rtl/>
        </w:rPr>
        <w:t>فَعِنْـدَ حَـرْفِ الحَلْـقِ أَظْهِـرْ وَادَّغِـمْ *** فِـي الـلاَّمِ وَالــرَّا لاَ بِغُـنَّـةٍ لَــزِمْ</w:t>
      </w:r>
      <w:r w:rsidRPr="006005A4">
        <w:rPr>
          <w:rFonts w:ascii="Cascadia Mono SemiLight" w:hAnsi="Cascadia Mono SemiLight" w:cs="Cascadia Mono SemiLight"/>
          <w:color w:val="595959" w:themeColor="text1" w:themeTint="A6"/>
          <w:sz w:val="24"/>
          <w:szCs w:val="24"/>
        </w:rPr>
        <w:br/>
        <w:t xml:space="preserve">67 </w:t>
      </w:r>
      <w:r w:rsidRPr="006005A4">
        <w:rPr>
          <w:rFonts w:ascii="Cascadia Mono SemiLight" w:hAnsi="Cascadia Mono SemiLight" w:cs="Cascadia Mono SemiLight"/>
          <w:color w:val="595959" w:themeColor="text1" w:themeTint="A6"/>
          <w:sz w:val="24"/>
          <w:szCs w:val="24"/>
          <w:rtl/>
        </w:rPr>
        <w:t>وَأَدْغِـمَـنْ بِغُـنَّـةٍ فِـي يُـومِــنُ *** إِلاَّ بِكِـلْـمَـةٍ كَـدُنْـيَـا عَـنْـوَنُــوا</w:t>
      </w:r>
      <w:r w:rsidRPr="006005A4">
        <w:rPr>
          <w:rFonts w:ascii="Cascadia Mono SemiLight" w:hAnsi="Cascadia Mono SemiLight" w:cs="Cascadia Mono SemiLight"/>
          <w:color w:val="595959" w:themeColor="text1" w:themeTint="A6"/>
          <w:sz w:val="24"/>
          <w:szCs w:val="24"/>
        </w:rPr>
        <w:br/>
        <w:t xml:space="preserve">68 </w:t>
      </w:r>
      <w:r w:rsidRPr="006005A4">
        <w:rPr>
          <w:rFonts w:ascii="Cascadia Mono SemiLight" w:hAnsi="Cascadia Mono SemiLight" w:cs="Cascadia Mono SemiLight"/>
          <w:color w:val="595959" w:themeColor="text1" w:themeTint="A6"/>
          <w:sz w:val="24"/>
          <w:szCs w:val="24"/>
          <w:rtl/>
        </w:rPr>
        <w:t>وَالقَلْـبُ عِـنْـدَ الـبَـا بِغُـنَّـةٍ كَـذَا *** لاخْفَـا لَـدَى بَاقِـي الحُـرُوفِ أُخِــذَا</w:t>
      </w:r>
    </w:p>
    <w:p w14:paraId="0BD405F7" w14:textId="77777777" w:rsidR="00930054" w:rsidRDefault="00930054" w:rsidP="00796903">
      <w:pPr>
        <w:jc w:val="center"/>
        <w:rPr>
          <w:rFonts w:ascii="Cascadia Mono SemiLight" w:hAnsi="Cascadia Mono SemiLight" w:cs="Cascadia Mono SemiLight"/>
          <w:color w:val="595959" w:themeColor="text1" w:themeTint="A6"/>
          <w:sz w:val="24"/>
          <w:szCs w:val="24"/>
        </w:rPr>
      </w:pPr>
    </w:p>
    <w:p w14:paraId="68605778" w14:textId="5E34E533" w:rsidR="00930054" w:rsidRDefault="00930054" w:rsidP="00796903">
      <w:pPr>
        <w:jc w:val="center"/>
        <w:rPr>
          <w:rFonts w:ascii="Cascadia Mono SemiLight" w:hAnsi="Cascadia Mono SemiLight" w:cs="Cascadia Mono SemiLight"/>
          <w:color w:val="595959" w:themeColor="text1" w:themeTint="A6"/>
          <w:sz w:val="24"/>
          <w:szCs w:val="24"/>
        </w:rPr>
      </w:pPr>
      <w:r>
        <w:rPr>
          <w:rFonts w:ascii="Cascadia Mono SemiLight" w:hAnsi="Cascadia Mono SemiLight" w:cs="Cascadia Mono SemiLight"/>
          <w:color w:val="595959" w:themeColor="text1" w:themeTint="A6"/>
          <w:sz w:val="24"/>
          <w:szCs w:val="24"/>
        </w:rPr>
        <w:t>#Mim dan nun tasydid#</w:t>
      </w:r>
    </w:p>
    <w:p w14:paraId="11AF2C95" w14:textId="42CDECD9" w:rsidR="001650F2" w:rsidRDefault="00930054" w:rsidP="00796903">
      <w:pPr>
        <w:jc w:val="center"/>
        <w:rPr>
          <w:rFonts w:ascii="Cascadia Mono SemiLight" w:hAnsi="Cascadia Mono SemiLight" w:cs="Cascadia Mono SemiLight"/>
          <w:color w:val="595959" w:themeColor="text1" w:themeTint="A6"/>
          <w:sz w:val="24"/>
          <w:szCs w:val="24"/>
        </w:rPr>
      </w:pPr>
      <w:r w:rsidRPr="00083184">
        <w:rPr>
          <w:rFonts w:ascii="Cascadia Mono SemiLight" w:hAnsi="Cascadia Mono SemiLight" w:cs="Cascadia Mono SemiLight"/>
          <w:color w:val="595959" w:themeColor="text1" w:themeTint="A6"/>
          <w:sz w:val="24"/>
          <w:szCs w:val="24"/>
        </w:rPr>
        <w:t>62</w:t>
      </w:r>
      <w:r>
        <w:rPr>
          <w:rFonts w:ascii="Roboto" w:hAnsi="Roboto"/>
          <w:color w:val="333333"/>
          <w:sz w:val="36"/>
          <w:szCs w:val="36"/>
          <w:shd w:val="clear" w:color="auto" w:fill="FFFFFF"/>
        </w:rPr>
        <w:t xml:space="preserve"> </w:t>
      </w:r>
      <w:r w:rsidRPr="00930054">
        <w:rPr>
          <w:rFonts w:ascii="Cascadia Mono SemiLight" w:hAnsi="Cascadia Mono SemiLight" w:cs="Cascadia Mono SemiLight"/>
          <w:color w:val="595959" w:themeColor="text1" w:themeTint="A6"/>
          <w:sz w:val="24"/>
          <w:szCs w:val="24"/>
          <w:rtl/>
        </w:rPr>
        <w:t>وأَظْهِـرِ الغُنَّـةَ مِـنْ نُــونٍ وَمِــنْ *** مِـيْـمٍ إِذَا مَــا شُــدِّدَا وَأَخْـفِـيَـنْ</w:t>
      </w:r>
      <w:r w:rsidRPr="00930054">
        <w:rPr>
          <w:rFonts w:ascii="Cascadia Mono SemiLight" w:hAnsi="Cascadia Mono SemiLight" w:cs="Cascadia Mono SemiLight"/>
          <w:color w:val="595959" w:themeColor="text1" w:themeTint="A6"/>
          <w:sz w:val="24"/>
          <w:szCs w:val="24"/>
        </w:rPr>
        <w:br/>
        <w:t xml:space="preserve">63 </w:t>
      </w:r>
      <w:r w:rsidRPr="00930054">
        <w:rPr>
          <w:rFonts w:ascii="Cascadia Mono SemiLight" w:hAnsi="Cascadia Mono SemiLight" w:cs="Cascadia Mono SemiLight"/>
          <w:color w:val="595959" w:themeColor="text1" w:themeTint="A6"/>
          <w:sz w:val="24"/>
          <w:szCs w:val="24"/>
          <w:rtl/>
        </w:rPr>
        <w:t>الْمِـيْـمَ إِنْ تَسْـكُـنْ بِغُـنَّـةٍ لَــدَى *** بَـاءٍ عَلَـى المُخْتَـارِ مِـنْ أَهْــلِ الأدَا</w:t>
      </w:r>
      <w:r w:rsidRPr="00930054">
        <w:rPr>
          <w:rFonts w:ascii="Cascadia Mono SemiLight" w:hAnsi="Cascadia Mono SemiLight" w:cs="Cascadia Mono SemiLight"/>
          <w:color w:val="595959" w:themeColor="text1" w:themeTint="A6"/>
          <w:sz w:val="24"/>
          <w:szCs w:val="24"/>
        </w:rPr>
        <w:br/>
        <w:t xml:space="preserve">64 </w:t>
      </w:r>
      <w:r w:rsidRPr="00930054">
        <w:rPr>
          <w:rFonts w:ascii="Cascadia Mono SemiLight" w:hAnsi="Cascadia Mono SemiLight" w:cs="Cascadia Mono SemiLight"/>
          <w:color w:val="595959" w:themeColor="text1" w:themeTint="A6"/>
          <w:sz w:val="24"/>
          <w:szCs w:val="24"/>
          <w:rtl/>
        </w:rPr>
        <w:t>وَأظْهِرَنْهَـا عِـنْـدَ بَـاقِـي الاحْـرُفِ *** وَاحْـذَرْ لَـدَى وَاوٍ وَفَــا أنْ تَخْتَـفِـي</w:t>
      </w:r>
    </w:p>
    <w:p w14:paraId="40CE9FC0" w14:textId="42172425" w:rsidR="00083184" w:rsidRDefault="00A42B74" w:rsidP="00A42B74">
      <w:pPr>
        <w:jc w:val="center"/>
        <w:rPr>
          <w:rFonts w:ascii="Cascadia Mono SemiLight" w:hAnsi="Cascadia Mono SemiLight" w:cs="Cascadia Mono SemiLight"/>
          <w:color w:val="595959" w:themeColor="text1" w:themeTint="A6"/>
          <w:sz w:val="24"/>
          <w:szCs w:val="24"/>
        </w:rPr>
      </w:pPr>
      <w:r>
        <w:rPr>
          <w:rFonts w:ascii="Cascadia Mono SemiLight" w:hAnsi="Cascadia Mono SemiLight" w:cs="Cascadia Mono SemiLight"/>
          <w:color w:val="595959" w:themeColor="text1" w:themeTint="A6"/>
          <w:sz w:val="24"/>
          <w:szCs w:val="24"/>
        </w:rPr>
        <w:t>#</w:t>
      </w:r>
      <w:r w:rsidR="007B730E">
        <w:rPr>
          <w:rFonts w:ascii="Cascadia Mono SemiLight" w:hAnsi="Cascadia Mono SemiLight" w:cs="Cascadia Mono SemiLight"/>
          <w:color w:val="595959" w:themeColor="text1" w:themeTint="A6"/>
          <w:sz w:val="24"/>
          <w:szCs w:val="24"/>
        </w:rPr>
        <w:t xml:space="preserve">la dan ra </w:t>
      </w:r>
      <w:r w:rsidR="009B5E29">
        <w:rPr>
          <w:rFonts w:ascii="Cascadia Mono SemiLight" w:hAnsi="Cascadia Mono SemiLight" w:cs="Cascadia Mono SemiLight"/>
          <w:color w:val="595959" w:themeColor="text1" w:themeTint="A6"/>
          <w:sz w:val="24"/>
          <w:szCs w:val="24"/>
        </w:rPr>
        <w:t>tebal/tipis</w:t>
      </w:r>
      <w:r>
        <w:rPr>
          <w:rFonts w:ascii="Cascadia Mono SemiLight" w:hAnsi="Cascadia Mono SemiLight" w:cs="Cascadia Mono SemiLight"/>
          <w:color w:val="595959" w:themeColor="text1" w:themeTint="A6"/>
          <w:sz w:val="24"/>
          <w:szCs w:val="24"/>
        </w:rPr>
        <w:t>#</w:t>
      </w:r>
    </w:p>
    <w:p w14:paraId="1DA04227" w14:textId="18BBF791" w:rsidR="006E1181" w:rsidRDefault="006E1181" w:rsidP="00A42B74">
      <w:pPr>
        <w:jc w:val="center"/>
        <w:rPr>
          <w:rFonts w:ascii="Cascadia Mono SemiLight" w:hAnsi="Cascadia Mono SemiLight" w:cs="Cascadia Mono SemiLight"/>
          <w:color w:val="595959" w:themeColor="text1" w:themeTint="A6"/>
          <w:sz w:val="24"/>
          <w:szCs w:val="24"/>
        </w:rPr>
      </w:pPr>
      <w:r w:rsidRPr="006E1181">
        <w:rPr>
          <w:rFonts w:ascii="Cascadia Mono SemiLight" w:hAnsi="Cascadia Mono SemiLight" w:cs="Cascadia Mono SemiLight"/>
          <w:color w:val="595959" w:themeColor="text1" w:themeTint="A6"/>
          <w:sz w:val="24"/>
          <w:szCs w:val="24"/>
        </w:rPr>
        <w:t xml:space="preserve">34 </w:t>
      </w:r>
      <w:r w:rsidRPr="006E1181">
        <w:rPr>
          <w:rFonts w:ascii="Cascadia Mono SemiLight" w:hAnsi="Cascadia Mono SemiLight" w:cs="Cascadia Mono SemiLight"/>
          <w:color w:val="595959" w:themeColor="text1" w:themeTint="A6"/>
          <w:sz w:val="24"/>
          <w:szCs w:val="24"/>
          <w:rtl/>
        </w:rPr>
        <w:t>فَرَقِّـقَـنْ مُسْتَـفِـلاً مِـنْ أَحْــرُفِ *** وَحَــاذِرَنْ تَفْخِـيـمَ لَـفْـظِ الأَلِــفِ</w:t>
      </w:r>
    </w:p>
    <w:p w14:paraId="0B4B980C" w14:textId="77777777" w:rsidR="00D138F8" w:rsidRPr="00D138F8" w:rsidRDefault="00D138F8" w:rsidP="00D138F8">
      <w:pPr>
        <w:spacing w:after="0" w:line="240" w:lineRule="auto"/>
        <w:rPr>
          <w:rFonts w:ascii="Cascadia Mono SemiLight" w:hAnsi="Cascadia Mono SemiLight" w:cs="Cascadia Mono SemiLight"/>
          <w:color w:val="595959" w:themeColor="text1" w:themeTint="A6"/>
          <w:sz w:val="24"/>
          <w:szCs w:val="24"/>
        </w:rPr>
      </w:pPr>
      <w:r w:rsidRPr="00D138F8">
        <w:rPr>
          <w:rFonts w:ascii="Cascadia Mono SemiLight" w:hAnsi="Cascadia Mono SemiLight" w:cs="Cascadia Mono SemiLight"/>
          <w:color w:val="595959" w:themeColor="text1" w:themeTint="A6"/>
          <w:sz w:val="24"/>
          <w:szCs w:val="24"/>
        </w:rPr>
        <w:lastRenderedPageBreak/>
        <w:t xml:space="preserve">41 </w:t>
      </w:r>
      <w:r w:rsidRPr="00D138F8">
        <w:rPr>
          <w:rFonts w:ascii="Cascadia Mono SemiLight" w:hAnsi="Cascadia Mono SemiLight" w:cs="Cascadia Mono SemiLight"/>
          <w:color w:val="595959" w:themeColor="text1" w:themeTint="A6"/>
          <w:sz w:val="24"/>
          <w:szCs w:val="24"/>
          <w:rtl/>
        </w:rPr>
        <w:t>وَرَقِّــقِ الــرَّاءَ إِذَا مَـا كُـسِـرَتْ *** كَـذَاكَ بَعْـدَ الْكَسْـرِ حَيْـثُ سَكَـنَـتْ</w:t>
      </w:r>
      <w:r w:rsidRPr="00D138F8">
        <w:rPr>
          <w:rFonts w:ascii="Cascadia Mono SemiLight" w:hAnsi="Cascadia Mono SemiLight" w:cs="Cascadia Mono SemiLight"/>
          <w:color w:val="595959" w:themeColor="text1" w:themeTint="A6"/>
          <w:sz w:val="24"/>
          <w:szCs w:val="24"/>
        </w:rPr>
        <w:br/>
        <w:t xml:space="preserve">42 </w:t>
      </w:r>
      <w:r w:rsidRPr="00D138F8">
        <w:rPr>
          <w:rFonts w:ascii="Cascadia Mono SemiLight" w:hAnsi="Cascadia Mono SemiLight" w:cs="Cascadia Mono SemiLight"/>
          <w:color w:val="595959" w:themeColor="text1" w:themeTint="A6"/>
          <w:sz w:val="24"/>
          <w:szCs w:val="24"/>
          <w:rtl/>
        </w:rPr>
        <w:t>إِنْ لَمْ تَكُـنْ مِنْ قَبْـلِ حَـرْفِ اسْتِعْـلاَ *** أَوْ كَانَـتِ الكَسْـرَةُ لَيْـسَـتْ أَصْــلاَ</w:t>
      </w:r>
    </w:p>
    <w:p w14:paraId="195CBF01" w14:textId="6B8274C6" w:rsidR="006E1181" w:rsidRDefault="00F10B62" w:rsidP="00A42B74">
      <w:pPr>
        <w:jc w:val="center"/>
        <w:rPr>
          <w:rFonts w:ascii="Cascadia Mono SemiLight" w:hAnsi="Cascadia Mono SemiLight" w:cs="Cascadia Mono SemiLight"/>
          <w:color w:val="595959" w:themeColor="text1" w:themeTint="A6"/>
          <w:sz w:val="24"/>
          <w:szCs w:val="24"/>
        </w:rPr>
      </w:pPr>
      <w:r w:rsidRPr="00F10B62">
        <w:rPr>
          <w:rFonts w:ascii="Cascadia Mono SemiLight" w:hAnsi="Cascadia Mono SemiLight" w:cs="Cascadia Mono SemiLight"/>
          <w:color w:val="595959" w:themeColor="text1" w:themeTint="A6"/>
          <w:sz w:val="24"/>
          <w:szCs w:val="24"/>
        </w:rPr>
        <w:t>43</w:t>
      </w:r>
      <w:r>
        <w:rPr>
          <w:rFonts w:ascii="Roboto" w:hAnsi="Roboto"/>
          <w:color w:val="333333"/>
          <w:sz w:val="36"/>
          <w:szCs w:val="36"/>
          <w:shd w:val="clear" w:color="auto" w:fill="FFFFFF"/>
        </w:rPr>
        <w:t xml:space="preserve"> </w:t>
      </w:r>
      <w:r w:rsidRPr="00F10B62">
        <w:rPr>
          <w:rFonts w:ascii="Cascadia Mono SemiLight" w:hAnsi="Cascadia Mono SemiLight" w:cs="Cascadia Mono SemiLight"/>
          <w:color w:val="595959" w:themeColor="text1" w:themeTint="A6"/>
          <w:sz w:val="24"/>
          <w:szCs w:val="24"/>
          <w:rtl/>
        </w:rPr>
        <w:t>وَالْخُلْـفُ فِـي فِـرْقٍ لِكَسْـرٍ يُوجَـدُ *** وَأَخْـــفِ تَـكْـرِيْـرًا إِذَا تُـشَــدَّدُ</w:t>
      </w:r>
    </w:p>
    <w:p w14:paraId="299B5A7D" w14:textId="6D686291" w:rsidR="00F10B62" w:rsidRDefault="00024489" w:rsidP="00024489">
      <w:pPr>
        <w:spacing w:after="0" w:line="240" w:lineRule="auto"/>
        <w:rPr>
          <w:rFonts w:ascii="Cascadia Mono SemiLight" w:hAnsi="Cascadia Mono SemiLight" w:cs="Cascadia Mono SemiLight"/>
          <w:color w:val="595959" w:themeColor="text1" w:themeTint="A6"/>
          <w:sz w:val="24"/>
          <w:szCs w:val="24"/>
        </w:rPr>
      </w:pPr>
      <w:r w:rsidRPr="00024489">
        <w:rPr>
          <w:rFonts w:ascii="Cascadia Mono SemiLight" w:hAnsi="Cascadia Mono SemiLight" w:cs="Cascadia Mono SemiLight"/>
          <w:color w:val="595959" w:themeColor="text1" w:themeTint="A6"/>
          <w:sz w:val="24"/>
          <w:szCs w:val="24"/>
        </w:rPr>
        <w:br/>
        <w:t xml:space="preserve">44 </w:t>
      </w:r>
      <w:r w:rsidRPr="00024489">
        <w:rPr>
          <w:rFonts w:ascii="Cascadia Mono SemiLight" w:hAnsi="Cascadia Mono SemiLight" w:cs="Cascadia Mono SemiLight"/>
          <w:color w:val="595959" w:themeColor="text1" w:themeTint="A6"/>
          <w:sz w:val="24"/>
          <w:szCs w:val="24"/>
          <w:rtl/>
        </w:rPr>
        <w:t>وَفَخِّـمِ الــلاَّمَ مِــنِ اسْــمِ الـلَّـهِ *** عَـنْ فَتْـحٍ اوْ ضَــمٍّ كَعَـبْـدُ الـلَّـهِ16</w:t>
      </w:r>
      <w:r w:rsidRPr="00024489">
        <w:rPr>
          <w:rFonts w:ascii="Cascadia Mono SemiLight" w:hAnsi="Cascadia Mono SemiLight" w:cs="Cascadia Mono SemiLight"/>
          <w:color w:val="595959" w:themeColor="text1" w:themeTint="A6"/>
          <w:sz w:val="24"/>
          <w:szCs w:val="24"/>
        </w:rPr>
        <w:br/>
        <w:t xml:space="preserve">45 </w:t>
      </w:r>
      <w:r w:rsidRPr="00024489">
        <w:rPr>
          <w:rFonts w:ascii="Cascadia Mono SemiLight" w:hAnsi="Cascadia Mono SemiLight" w:cs="Cascadia Mono SemiLight"/>
          <w:color w:val="595959" w:themeColor="text1" w:themeTint="A6"/>
          <w:sz w:val="24"/>
          <w:szCs w:val="24"/>
          <w:rtl/>
        </w:rPr>
        <w:t>وَحَـرْفَ الاسْتِعْـلاَءِ فَخِّـمْ وَاخْصُصَـا *** الاطْبَـاقَ أَقْـوَى نَحْـوُ17 قَـالَ وَالْعَـصَـا</w:t>
      </w:r>
      <w:r w:rsidRPr="00024489">
        <w:rPr>
          <w:rFonts w:ascii="Cascadia Mono SemiLight" w:hAnsi="Cascadia Mono SemiLight" w:cs="Cascadia Mono SemiLight"/>
          <w:color w:val="595959" w:themeColor="text1" w:themeTint="A6"/>
          <w:sz w:val="24"/>
          <w:szCs w:val="24"/>
        </w:rPr>
        <w:br/>
        <w:t xml:space="preserve">46 </w:t>
      </w:r>
      <w:r w:rsidRPr="00024489">
        <w:rPr>
          <w:rFonts w:ascii="Cascadia Mono SemiLight" w:hAnsi="Cascadia Mono SemiLight" w:cs="Cascadia Mono SemiLight"/>
          <w:color w:val="595959" w:themeColor="text1" w:themeTint="A6"/>
          <w:sz w:val="24"/>
          <w:szCs w:val="24"/>
          <w:rtl/>
        </w:rPr>
        <w:t>وَبَيِّـنِ الإِطْبَـاقَ مِـنْ أَحَـطـتُّ مَـعْ *** بَسَطـتَّ وَالخُـلْـفُ بِنَخْلُقْـكُـمْ وَقَــعْ</w:t>
      </w:r>
      <w:r w:rsidRPr="00024489">
        <w:rPr>
          <w:rFonts w:ascii="Cascadia Mono SemiLight" w:hAnsi="Cascadia Mono SemiLight" w:cs="Cascadia Mono SemiLight"/>
          <w:color w:val="595959" w:themeColor="text1" w:themeTint="A6"/>
          <w:sz w:val="24"/>
          <w:szCs w:val="24"/>
        </w:rPr>
        <w:br/>
        <w:t xml:space="preserve">47 </w:t>
      </w:r>
      <w:r w:rsidRPr="00024489">
        <w:rPr>
          <w:rFonts w:ascii="Cascadia Mono SemiLight" w:hAnsi="Cascadia Mono SemiLight" w:cs="Cascadia Mono SemiLight"/>
          <w:color w:val="595959" w:themeColor="text1" w:themeTint="A6"/>
          <w:sz w:val="24"/>
          <w:szCs w:val="24"/>
          <w:rtl/>
        </w:rPr>
        <w:t>وَاحْرِصْ عَلَـى السُّكُـونِ فِـي جَعَلْنَـا *** أَنْعَمْـتَ وَالمَغْضُـوبِ مَــعْ ضَلَلْـنَـا</w:t>
      </w:r>
      <w:r w:rsidRPr="00024489">
        <w:rPr>
          <w:rFonts w:ascii="Cascadia Mono SemiLight" w:hAnsi="Cascadia Mono SemiLight" w:cs="Cascadia Mono SemiLight"/>
          <w:color w:val="595959" w:themeColor="text1" w:themeTint="A6"/>
          <w:sz w:val="24"/>
          <w:szCs w:val="24"/>
        </w:rPr>
        <w:br/>
        <w:t xml:space="preserve">48 </w:t>
      </w:r>
      <w:r w:rsidRPr="00024489">
        <w:rPr>
          <w:rFonts w:ascii="Cascadia Mono SemiLight" w:hAnsi="Cascadia Mono SemiLight" w:cs="Cascadia Mono SemiLight"/>
          <w:color w:val="595959" w:themeColor="text1" w:themeTint="A6"/>
          <w:sz w:val="24"/>
          <w:szCs w:val="24"/>
          <w:rtl/>
        </w:rPr>
        <w:t>وَخَلِّصِ انْفِتَـاحَ مَـحْـذُورًا عَـسَـى *** خَـوْفَ اشْتِبَاهِـهِ بِمَحْظُـورًا عَـصَـى</w:t>
      </w:r>
    </w:p>
    <w:p w14:paraId="75D3AF8F" w14:textId="4A13300E" w:rsidR="00024489" w:rsidRDefault="00024489" w:rsidP="00024489">
      <w:pPr>
        <w:spacing w:after="0" w:line="240" w:lineRule="auto"/>
        <w:rPr>
          <w:rFonts w:ascii="Cascadia Mono SemiLight" w:hAnsi="Cascadia Mono SemiLight" w:cs="Cascadia Mono SemiLight"/>
          <w:color w:val="595959" w:themeColor="text1" w:themeTint="A6"/>
          <w:sz w:val="24"/>
          <w:szCs w:val="24"/>
        </w:rPr>
      </w:pPr>
      <w:r w:rsidRPr="00024489">
        <w:rPr>
          <w:rFonts w:ascii="Cascadia Mono SemiLight" w:hAnsi="Cascadia Mono SemiLight" w:cs="Cascadia Mono SemiLight"/>
          <w:color w:val="595959" w:themeColor="text1" w:themeTint="A6"/>
          <w:sz w:val="24"/>
          <w:szCs w:val="24"/>
        </w:rPr>
        <w:t xml:space="preserve">49 </w:t>
      </w:r>
      <w:r w:rsidRPr="00024489">
        <w:rPr>
          <w:rFonts w:ascii="Cascadia Mono SemiLight" w:hAnsi="Cascadia Mono SemiLight" w:cs="Cascadia Mono SemiLight"/>
          <w:color w:val="595959" w:themeColor="text1" w:themeTint="A6"/>
          <w:sz w:val="24"/>
          <w:szCs w:val="24"/>
          <w:rtl/>
        </w:rPr>
        <w:t>وَرَاعِ شِـــدَّةً بِــكَــافٍ وَبِـتَـا *** كَشِـرْكِـكُـمْ وَتَـتَـوَفَّـى فِـتْـنَـتَـا18</w:t>
      </w:r>
      <w:r w:rsidRPr="00024489">
        <w:rPr>
          <w:rFonts w:ascii="Cascadia Mono SemiLight" w:hAnsi="Cascadia Mono SemiLight" w:cs="Cascadia Mono SemiLight"/>
          <w:color w:val="595959" w:themeColor="text1" w:themeTint="A6"/>
          <w:sz w:val="24"/>
          <w:szCs w:val="24"/>
        </w:rPr>
        <w:br/>
        <w:t xml:space="preserve">50 </w:t>
      </w:r>
      <w:r w:rsidRPr="00024489">
        <w:rPr>
          <w:rFonts w:ascii="Cascadia Mono SemiLight" w:hAnsi="Cascadia Mono SemiLight" w:cs="Cascadia Mono SemiLight"/>
          <w:color w:val="595959" w:themeColor="text1" w:themeTint="A6"/>
          <w:sz w:val="24"/>
          <w:szCs w:val="24"/>
          <w:rtl/>
        </w:rPr>
        <w:t>وَأَوَّلَيْ مِـثْـلٍ وَجِـنْـسٍ إنْ سَـكَـنْ *** أَدْغِـمْ كَـقُـلْ رَبِّ وَبَــلْ لاَ وَأَبِــنْ</w:t>
      </w:r>
      <w:r w:rsidRPr="00024489">
        <w:rPr>
          <w:rFonts w:ascii="Cascadia Mono SemiLight" w:hAnsi="Cascadia Mono SemiLight" w:cs="Cascadia Mono SemiLight"/>
          <w:color w:val="595959" w:themeColor="text1" w:themeTint="A6"/>
          <w:sz w:val="24"/>
          <w:szCs w:val="24"/>
        </w:rPr>
        <w:br/>
        <w:t xml:space="preserve">51 </w:t>
      </w:r>
      <w:r w:rsidRPr="00024489">
        <w:rPr>
          <w:rFonts w:ascii="Cascadia Mono SemiLight" w:hAnsi="Cascadia Mono SemiLight" w:cs="Cascadia Mono SemiLight"/>
          <w:color w:val="595959" w:themeColor="text1" w:themeTint="A6"/>
          <w:sz w:val="24"/>
          <w:szCs w:val="24"/>
          <w:rtl/>
        </w:rPr>
        <w:t>فِي يَوْمِ مَـعْ قَالُـوا وَهُـمْ وَقُـلْ نَعَـمْ *** سَبِّـحْـهُ لاَ تُــزِغْ قُـلُـوبَ فَلْتَـقَـمْ</w:t>
      </w:r>
    </w:p>
    <w:p w14:paraId="124753E8" w14:textId="6DE9B742" w:rsidR="00024489" w:rsidRDefault="001A7B49" w:rsidP="00024489">
      <w:pPr>
        <w:spacing w:after="0" w:line="240" w:lineRule="auto"/>
        <w:rPr>
          <w:rFonts w:ascii="Cascadia Mono SemiLight" w:hAnsi="Cascadia Mono SemiLight" w:cs="Cascadia Mono SemiLight"/>
          <w:color w:val="595959" w:themeColor="text1" w:themeTint="A6"/>
          <w:sz w:val="24"/>
          <w:szCs w:val="24"/>
        </w:rPr>
      </w:pPr>
      <w:r w:rsidRPr="001A7B49">
        <w:rPr>
          <w:rFonts w:ascii="Cascadia Mono SemiLight" w:hAnsi="Cascadia Mono SemiLight" w:cs="Cascadia Mono SemiLight"/>
          <w:color w:val="595959" w:themeColor="text1" w:themeTint="A6"/>
          <w:sz w:val="24"/>
          <w:szCs w:val="24"/>
        </w:rPr>
        <w:t xml:space="preserve">49 </w:t>
      </w:r>
      <w:r w:rsidRPr="001A7B49">
        <w:rPr>
          <w:rFonts w:ascii="Cascadia Mono SemiLight" w:hAnsi="Cascadia Mono SemiLight" w:cs="Cascadia Mono SemiLight"/>
          <w:color w:val="595959" w:themeColor="text1" w:themeTint="A6"/>
          <w:sz w:val="24"/>
          <w:szCs w:val="24"/>
          <w:rtl/>
        </w:rPr>
        <w:t>وَرَاعِ شِـــدَّةً بِــكَــافٍ وَبِـتَـا *** كَشِـرْكِـكُـمْ وَتَـتَـوَفَّـى فِـتْـنَـتَـا18</w:t>
      </w:r>
      <w:r w:rsidRPr="001A7B49">
        <w:rPr>
          <w:rFonts w:ascii="Cascadia Mono SemiLight" w:hAnsi="Cascadia Mono SemiLight" w:cs="Cascadia Mono SemiLight"/>
          <w:color w:val="595959" w:themeColor="text1" w:themeTint="A6"/>
          <w:sz w:val="24"/>
          <w:szCs w:val="24"/>
        </w:rPr>
        <w:br/>
        <w:t xml:space="preserve">50 </w:t>
      </w:r>
      <w:r w:rsidRPr="001A7B49">
        <w:rPr>
          <w:rFonts w:ascii="Cascadia Mono SemiLight" w:hAnsi="Cascadia Mono SemiLight" w:cs="Cascadia Mono SemiLight"/>
          <w:color w:val="595959" w:themeColor="text1" w:themeTint="A6"/>
          <w:sz w:val="24"/>
          <w:szCs w:val="24"/>
          <w:rtl/>
        </w:rPr>
        <w:t>وَأَوَّلَيْ مِـثْـلٍ وَجِـنْـسٍ إنْ سَـكَـنْ *** أَدْغِـمْ كَـقُـلْ رَبِّ وَبَــلْ لاَ وَأَبِــنْ</w:t>
      </w:r>
      <w:r w:rsidRPr="001A7B49">
        <w:rPr>
          <w:rFonts w:ascii="Cascadia Mono SemiLight" w:hAnsi="Cascadia Mono SemiLight" w:cs="Cascadia Mono SemiLight"/>
          <w:color w:val="595959" w:themeColor="text1" w:themeTint="A6"/>
          <w:sz w:val="24"/>
          <w:szCs w:val="24"/>
        </w:rPr>
        <w:br/>
        <w:t xml:space="preserve">51 </w:t>
      </w:r>
      <w:r w:rsidRPr="001A7B49">
        <w:rPr>
          <w:rFonts w:ascii="Cascadia Mono SemiLight" w:hAnsi="Cascadia Mono SemiLight" w:cs="Cascadia Mono SemiLight"/>
          <w:color w:val="595959" w:themeColor="text1" w:themeTint="A6"/>
          <w:sz w:val="24"/>
          <w:szCs w:val="24"/>
          <w:rtl/>
        </w:rPr>
        <w:t>فِي يَوْمِ مَـعْ قَالُـوا وَهُـمْ وَقُـلْ نَعَـمْ *** سَبِّـحْـهُ لاَ تُــزِغْ قُـلُـوبَ فَلْتَـقَـمْ</w:t>
      </w:r>
    </w:p>
    <w:p w14:paraId="6FE4F78A" w14:textId="77777777" w:rsidR="002A34AE" w:rsidRDefault="002A34AE" w:rsidP="00024489">
      <w:pPr>
        <w:spacing w:after="0" w:line="240" w:lineRule="auto"/>
        <w:rPr>
          <w:rFonts w:ascii="Cascadia Mono SemiLight" w:hAnsi="Cascadia Mono SemiLight" w:cs="Cascadia Mono SemiLight"/>
          <w:color w:val="595959" w:themeColor="text1" w:themeTint="A6"/>
          <w:sz w:val="24"/>
          <w:szCs w:val="24"/>
        </w:rPr>
      </w:pPr>
    </w:p>
    <w:p w14:paraId="4A48D762" w14:textId="77777777" w:rsidR="00B84392" w:rsidRDefault="00B84392" w:rsidP="00024489">
      <w:pPr>
        <w:spacing w:after="0" w:line="240" w:lineRule="auto"/>
        <w:rPr>
          <w:rFonts w:ascii="Cascadia Mono SemiLight" w:hAnsi="Cascadia Mono SemiLight" w:cs="Cascadia Mono SemiLight"/>
          <w:color w:val="595959" w:themeColor="text1" w:themeTint="A6"/>
          <w:sz w:val="24"/>
          <w:szCs w:val="24"/>
        </w:rPr>
      </w:pPr>
    </w:p>
    <w:p w14:paraId="102934A7" w14:textId="6F50F79A" w:rsidR="00B84392" w:rsidRDefault="00737CF9" w:rsidP="00B84392">
      <w:pPr>
        <w:spacing w:after="0" w:line="240" w:lineRule="auto"/>
        <w:jc w:val="center"/>
        <w:rPr>
          <w:rFonts w:ascii="Cascadia Mono SemiLight" w:hAnsi="Cascadia Mono SemiLight" w:cs="Cascadia Mono SemiLight"/>
          <w:color w:val="595959" w:themeColor="text1" w:themeTint="A6"/>
          <w:sz w:val="24"/>
          <w:szCs w:val="24"/>
        </w:rPr>
      </w:pPr>
      <w:r>
        <w:rPr>
          <w:rFonts w:ascii="Cascadia Mono SemiLight" w:hAnsi="Cascadia Mono SemiLight" w:cs="Cascadia Mono SemiLight"/>
          <w:color w:val="595959" w:themeColor="text1" w:themeTint="A6"/>
          <w:sz w:val="24"/>
          <w:szCs w:val="24"/>
        </w:rPr>
        <w:t>#hukum TrioIdghom#</w:t>
      </w:r>
    </w:p>
    <w:p w14:paraId="47BF5A60" w14:textId="69B12F28" w:rsidR="00737CF9" w:rsidRDefault="00737CF9" w:rsidP="00737CF9">
      <w:pPr>
        <w:spacing w:after="0" w:line="240" w:lineRule="auto"/>
        <w:rPr>
          <w:rFonts w:ascii="Cascadia Mono SemiLight" w:hAnsi="Cascadia Mono SemiLight" w:cs="Cascadia Mono SemiLight"/>
          <w:color w:val="595959" w:themeColor="text1" w:themeTint="A6"/>
          <w:sz w:val="24"/>
          <w:szCs w:val="24"/>
        </w:rPr>
      </w:pPr>
      <w:r>
        <w:rPr>
          <w:rFonts w:ascii="Cascadia Mono SemiLight" w:hAnsi="Cascadia Mono SemiLight" w:cs="Cascadia Mono SemiLight"/>
          <w:color w:val="595959" w:themeColor="text1" w:themeTint="A6"/>
          <w:sz w:val="24"/>
          <w:szCs w:val="24"/>
        </w:rPr>
        <w:t>*idghom</w:t>
      </w:r>
      <w:r w:rsidR="00A15D26">
        <w:rPr>
          <w:rFonts w:ascii="Cascadia Mono SemiLight" w:hAnsi="Cascadia Mono SemiLight" w:cs="Cascadia Mono SemiLight"/>
          <w:color w:val="595959" w:themeColor="text1" w:themeTint="A6"/>
          <w:sz w:val="24"/>
          <w:szCs w:val="24"/>
        </w:rPr>
        <w:t xml:space="preserve"> Mutamatsilain</w:t>
      </w:r>
    </w:p>
    <w:p w14:paraId="0EDAACD8" w14:textId="77777777" w:rsidR="001D564B" w:rsidRDefault="00270282" w:rsidP="00FE65CD">
      <w:pPr>
        <w:spacing w:after="0" w:line="240" w:lineRule="auto"/>
        <w:ind w:firstLine="288"/>
        <w:rPr>
          <w:rFonts w:ascii="Cascadia Mono SemiLight" w:hAnsi="Cascadia Mono SemiLight" w:cs="Cascadia Mono SemiLight"/>
          <w:color w:val="595959" w:themeColor="text1" w:themeTint="A6"/>
          <w:sz w:val="24"/>
          <w:szCs w:val="24"/>
        </w:rPr>
      </w:pPr>
      <w:r>
        <w:rPr>
          <w:rFonts w:ascii="Cascadia Mono SemiLight" w:hAnsi="Cascadia Mono SemiLight" w:cs="Cascadia Mono SemiLight"/>
          <w:color w:val="595959" w:themeColor="text1" w:themeTint="A6"/>
          <w:sz w:val="24"/>
          <w:szCs w:val="24"/>
        </w:rPr>
        <w:t>Huruf Bertemu Dengan Makhroj Dan Sifat Yang Sama</w:t>
      </w:r>
      <w:r w:rsidR="001D564B">
        <w:rPr>
          <w:rFonts w:ascii="Cascadia Mono SemiLight" w:hAnsi="Cascadia Mono SemiLight" w:cs="Cascadia Mono SemiLight"/>
          <w:color w:val="595959" w:themeColor="text1" w:themeTint="A6"/>
          <w:sz w:val="24"/>
          <w:szCs w:val="24"/>
        </w:rPr>
        <w:t>.</w:t>
      </w:r>
    </w:p>
    <w:p w14:paraId="24924EA5" w14:textId="556DC498" w:rsidR="00FE65CD" w:rsidRDefault="001D564B" w:rsidP="00FE65CD">
      <w:pPr>
        <w:spacing w:after="0" w:line="240" w:lineRule="auto"/>
        <w:ind w:firstLine="288"/>
        <w:rPr>
          <w:rFonts w:ascii="Cascadia Mono SemiLight" w:hAnsi="Cascadia Mono SemiLight" w:cs="Cascadia Mono SemiLight"/>
          <w:color w:val="595959" w:themeColor="text1" w:themeTint="A6"/>
          <w:sz w:val="24"/>
          <w:szCs w:val="24"/>
        </w:rPr>
      </w:pPr>
      <w:r>
        <w:rPr>
          <w:rFonts w:ascii="Cascadia Mono SemiLight" w:hAnsi="Cascadia Mono SemiLight" w:cs="Cascadia Mono SemiLight"/>
          <w:color w:val="595959" w:themeColor="text1" w:themeTint="A6"/>
          <w:sz w:val="24"/>
          <w:szCs w:val="24"/>
        </w:rPr>
        <w:t>Contoh:</w:t>
      </w:r>
      <w:r w:rsidR="009F419A">
        <w:rPr>
          <w:rFonts w:ascii="Cascadia Mono SemiLight" w:hAnsi="Cascadia Mono SemiLight" w:cs="Cascadia Mono SemiLight"/>
          <w:color w:val="595959" w:themeColor="text1" w:themeTint="A6"/>
          <w:sz w:val="24"/>
          <w:szCs w:val="24"/>
        </w:rPr>
        <w:t>Ba Dengan Ba</w:t>
      </w:r>
      <w:r w:rsidR="00FE65CD">
        <w:rPr>
          <w:rFonts w:ascii="Cascadia Mono SemiLight" w:hAnsi="Cascadia Mono SemiLight" w:cs="Cascadia Mono SemiLight"/>
          <w:color w:val="595959" w:themeColor="text1" w:themeTint="A6"/>
          <w:sz w:val="24"/>
          <w:szCs w:val="24"/>
        </w:rPr>
        <w:t xml:space="preserve"> </w:t>
      </w:r>
    </w:p>
    <w:p w14:paraId="1B611B57" w14:textId="5557CE4D" w:rsidR="00A15D26" w:rsidRDefault="00270282" w:rsidP="00FE65CD">
      <w:pPr>
        <w:spacing w:after="0" w:line="240" w:lineRule="auto"/>
        <w:ind w:firstLine="288"/>
        <w:rPr>
          <w:rFonts w:ascii="Cascadia Mono SemiLight" w:hAnsi="Cascadia Mono SemiLight" w:cs="Cascadia Mono SemiLight"/>
          <w:color w:val="595959" w:themeColor="text1" w:themeTint="A6"/>
          <w:sz w:val="24"/>
          <w:szCs w:val="24"/>
        </w:rPr>
      </w:pPr>
      <w:r>
        <w:rPr>
          <w:rFonts w:ascii="Cascadia Mono SemiLight" w:hAnsi="Cascadia Mono SemiLight" w:cs="Cascadia Mono SemiLight"/>
          <w:color w:val="595959" w:themeColor="text1" w:themeTint="A6"/>
          <w:sz w:val="24"/>
          <w:szCs w:val="24"/>
        </w:rPr>
        <w:lastRenderedPageBreak/>
        <w:t xml:space="preserve"> </w:t>
      </w:r>
    </w:p>
    <w:p w14:paraId="241FBBDB" w14:textId="6E3831E4" w:rsidR="002A34AE" w:rsidRDefault="00FE65CD" w:rsidP="00024489">
      <w:pPr>
        <w:spacing w:after="0" w:line="240" w:lineRule="auto"/>
        <w:rPr>
          <w:rFonts w:ascii="Cascadia Mono SemiLight" w:hAnsi="Cascadia Mono SemiLight" w:cs="Cascadia Mono SemiLight"/>
          <w:color w:val="595959" w:themeColor="text1" w:themeTint="A6"/>
          <w:sz w:val="24"/>
          <w:szCs w:val="24"/>
        </w:rPr>
      </w:pPr>
      <w:r>
        <w:rPr>
          <w:rFonts w:ascii="Cascadia Mono SemiLight" w:hAnsi="Cascadia Mono SemiLight" w:cs="Cascadia Mono SemiLight"/>
          <w:color w:val="595959" w:themeColor="text1" w:themeTint="A6"/>
          <w:sz w:val="24"/>
          <w:szCs w:val="24"/>
        </w:rPr>
        <w:t>*Idghom Mutajanisain</w:t>
      </w:r>
    </w:p>
    <w:p w14:paraId="0E9976C8" w14:textId="36E390E2" w:rsidR="00FE65CD" w:rsidRDefault="00EF3D5A" w:rsidP="00EF3D5A">
      <w:pPr>
        <w:spacing w:after="0" w:line="240" w:lineRule="auto"/>
        <w:ind w:firstLine="288"/>
        <w:rPr>
          <w:rFonts w:ascii="Cascadia Mono SemiLight" w:hAnsi="Cascadia Mono SemiLight" w:cs="Cascadia Mono SemiLight"/>
          <w:color w:val="595959" w:themeColor="text1" w:themeTint="A6"/>
          <w:sz w:val="24"/>
          <w:szCs w:val="24"/>
        </w:rPr>
      </w:pPr>
      <w:r>
        <w:rPr>
          <w:rFonts w:ascii="Cascadia Mono SemiLight" w:hAnsi="Cascadia Mono SemiLight" w:cs="Cascadia Mono SemiLight"/>
          <w:color w:val="595959" w:themeColor="text1" w:themeTint="A6"/>
          <w:sz w:val="24"/>
          <w:szCs w:val="24"/>
        </w:rPr>
        <w:t>Huruf Bertemu Dengan Makhroj Yang Sama Tapi Beda Sifat</w:t>
      </w:r>
      <w:r w:rsidR="001D564B">
        <w:rPr>
          <w:rFonts w:ascii="Cascadia Mono SemiLight" w:hAnsi="Cascadia Mono SemiLight" w:cs="Cascadia Mono SemiLight"/>
          <w:color w:val="595959" w:themeColor="text1" w:themeTint="A6"/>
          <w:sz w:val="24"/>
          <w:szCs w:val="24"/>
        </w:rPr>
        <w:t>.</w:t>
      </w:r>
    </w:p>
    <w:p w14:paraId="19EBF092" w14:textId="0E6F49BE" w:rsidR="009F419A" w:rsidRDefault="009F419A" w:rsidP="00EF3D5A">
      <w:pPr>
        <w:spacing w:after="0" w:line="240" w:lineRule="auto"/>
        <w:ind w:firstLine="288"/>
        <w:rPr>
          <w:rFonts w:ascii="Cascadia Mono SemiLight" w:hAnsi="Cascadia Mono SemiLight" w:cs="Cascadia Mono SemiLight"/>
          <w:color w:val="595959" w:themeColor="text1" w:themeTint="A6"/>
          <w:sz w:val="24"/>
          <w:szCs w:val="24"/>
        </w:rPr>
      </w:pPr>
      <w:r>
        <w:rPr>
          <w:rFonts w:ascii="Cascadia Mono SemiLight" w:hAnsi="Cascadia Mono SemiLight" w:cs="Cascadia Mono SemiLight"/>
          <w:color w:val="595959" w:themeColor="text1" w:themeTint="A6"/>
          <w:sz w:val="24"/>
          <w:szCs w:val="24"/>
        </w:rPr>
        <w:t>Contoh:</w:t>
      </w:r>
      <w:r w:rsidR="00392A08" w:rsidRPr="00392A08">
        <w:t xml:space="preserve"> </w:t>
      </w:r>
      <w:r w:rsidR="00392A08" w:rsidRPr="00392A08">
        <w:rPr>
          <w:rFonts w:ascii="Cascadia Mono SemiLight" w:hAnsi="Cascadia Mono SemiLight" w:cs="Cascadia Mono SemiLight"/>
          <w:color w:val="595959" w:themeColor="text1" w:themeTint="A6"/>
          <w:sz w:val="24"/>
          <w:szCs w:val="24"/>
        </w:rPr>
        <w:t>huruf mim (</w:t>
      </w:r>
      <w:r w:rsidR="00392A08" w:rsidRPr="00392A08">
        <w:rPr>
          <w:rFonts w:ascii="Cascadia Mono SemiLight" w:hAnsi="Cascadia Mono SemiLight" w:cs="Cascadia Mono SemiLight" w:hint="cs"/>
          <w:color w:val="595959" w:themeColor="text1" w:themeTint="A6"/>
          <w:sz w:val="24"/>
          <w:szCs w:val="24"/>
          <w:rtl/>
        </w:rPr>
        <w:t>م</w:t>
      </w:r>
      <w:r w:rsidR="00392A08" w:rsidRPr="00392A08">
        <w:rPr>
          <w:rFonts w:ascii="Cascadia Mono SemiLight" w:hAnsi="Cascadia Mono SemiLight" w:cs="Cascadia Mono SemiLight"/>
          <w:color w:val="595959" w:themeColor="text1" w:themeTint="A6"/>
          <w:sz w:val="24"/>
          <w:szCs w:val="24"/>
        </w:rPr>
        <w:t>), huruf ba (</w:t>
      </w:r>
      <w:r w:rsidR="00392A08" w:rsidRPr="00392A08">
        <w:rPr>
          <w:rFonts w:ascii="Cascadia Mono SemiLight" w:hAnsi="Cascadia Mono SemiLight" w:cs="Cascadia Mono SemiLight" w:hint="cs"/>
          <w:color w:val="595959" w:themeColor="text1" w:themeTint="A6"/>
          <w:sz w:val="24"/>
          <w:szCs w:val="24"/>
          <w:rtl/>
        </w:rPr>
        <w:t>ب</w:t>
      </w:r>
      <w:r w:rsidR="00392A08" w:rsidRPr="00392A08">
        <w:rPr>
          <w:rFonts w:ascii="Cascadia Mono SemiLight" w:hAnsi="Cascadia Mono SemiLight" w:cs="Cascadia Mono SemiLight"/>
          <w:color w:val="595959" w:themeColor="text1" w:themeTint="A6"/>
          <w:sz w:val="24"/>
          <w:szCs w:val="24"/>
        </w:rPr>
        <w:t>), huruf ta (</w:t>
      </w:r>
      <w:r w:rsidR="00392A08" w:rsidRPr="00392A08">
        <w:rPr>
          <w:rFonts w:ascii="Cascadia Mono SemiLight" w:hAnsi="Cascadia Mono SemiLight" w:cs="Cascadia Mono SemiLight" w:hint="cs"/>
          <w:color w:val="595959" w:themeColor="text1" w:themeTint="A6"/>
          <w:sz w:val="24"/>
          <w:szCs w:val="24"/>
          <w:rtl/>
        </w:rPr>
        <w:t>ت</w:t>
      </w:r>
      <w:r w:rsidR="00392A08" w:rsidRPr="00392A08">
        <w:rPr>
          <w:rFonts w:ascii="Cascadia Mono SemiLight" w:hAnsi="Cascadia Mono SemiLight" w:cs="Cascadia Mono SemiLight"/>
          <w:color w:val="595959" w:themeColor="text1" w:themeTint="A6"/>
          <w:sz w:val="24"/>
          <w:szCs w:val="24"/>
        </w:rPr>
        <w:t>), huruf tho (</w:t>
      </w:r>
      <w:r w:rsidR="00392A08" w:rsidRPr="00392A08">
        <w:rPr>
          <w:rFonts w:ascii="Cascadia Mono SemiLight" w:hAnsi="Cascadia Mono SemiLight" w:cs="Cascadia Mono SemiLight" w:hint="cs"/>
          <w:color w:val="595959" w:themeColor="text1" w:themeTint="A6"/>
          <w:sz w:val="24"/>
          <w:szCs w:val="24"/>
          <w:rtl/>
        </w:rPr>
        <w:t>ط</w:t>
      </w:r>
      <w:r w:rsidR="00392A08" w:rsidRPr="00392A08">
        <w:rPr>
          <w:rFonts w:ascii="Cascadia Mono SemiLight" w:hAnsi="Cascadia Mono SemiLight" w:cs="Cascadia Mono SemiLight"/>
          <w:color w:val="595959" w:themeColor="text1" w:themeTint="A6"/>
          <w:sz w:val="24"/>
          <w:szCs w:val="24"/>
        </w:rPr>
        <w:t>), huruf dal (</w:t>
      </w:r>
      <w:r w:rsidR="00392A08" w:rsidRPr="00392A08">
        <w:rPr>
          <w:rFonts w:ascii="Cascadia Mono SemiLight" w:hAnsi="Cascadia Mono SemiLight" w:cs="Cascadia Mono SemiLight" w:hint="cs"/>
          <w:color w:val="595959" w:themeColor="text1" w:themeTint="A6"/>
          <w:sz w:val="24"/>
          <w:szCs w:val="24"/>
          <w:rtl/>
        </w:rPr>
        <w:t>د</w:t>
      </w:r>
      <w:r w:rsidR="00392A08" w:rsidRPr="00392A08">
        <w:rPr>
          <w:rFonts w:ascii="Cascadia Mono SemiLight" w:hAnsi="Cascadia Mono SemiLight" w:cs="Cascadia Mono SemiLight"/>
          <w:color w:val="595959" w:themeColor="text1" w:themeTint="A6"/>
          <w:sz w:val="24"/>
          <w:szCs w:val="24"/>
        </w:rPr>
        <w:t>), huruf dza (</w:t>
      </w:r>
      <w:r w:rsidR="00392A08" w:rsidRPr="00392A08">
        <w:rPr>
          <w:rFonts w:ascii="Cascadia Mono SemiLight" w:hAnsi="Cascadia Mono SemiLight" w:cs="Cascadia Mono SemiLight" w:hint="cs"/>
          <w:color w:val="595959" w:themeColor="text1" w:themeTint="A6"/>
          <w:sz w:val="24"/>
          <w:szCs w:val="24"/>
          <w:rtl/>
        </w:rPr>
        <w:t>ذ</w:t>
      </w:r>
      <w:r w:rsidR="00392A08" w:rsidRPr="00392A08">
        <w:rPr>
          <w:rFonts w:ascii="Cascadia Mono SemiLight" w:hAnsi="Cascadia Mono SemiLight" w:cs="Cascadia Mono SemiLight"/>
          <w:color w:val="595959" w:themeColor="text1" w:themeTint="A6"/>
          <w:sz w:val="24"/>
          <w:szCs w:val="24"/>
        </w:rPr>
        <w:t>), huruf dzo (</w:t>
      </w:r>
      <w:r w:rsidR="00392A08" w:rsidRPr="00392A08">
        <w:rPr>
          <w:rFonts w:ascii="Cascadia Mono SemiLight" w:hAnsi="Cascadia Mono SemiLight" w:cs="Cascadia Mono SemiLight" w:hint="cs"/>
          <w:color w:val="595959" w:themeColor="text1" w:themeTint="A6"/>
          <w:sz w:val="24"/>
          <w:szCs w:val="24"/>
          <w:rtl/>
        </w:rPr>
        <w:t>ظ</w:t>
      </w:r>
      <w:r w:rsidR="00392A08" w:rsidRPr="00392A08">
        <w:rPr>
          <w:rFonts w:ascii="Cascadia Mono SemiLight" w:hAnsi="Cascadia Mono SemiLight" w:cs="Cascadia Mono SemiLight"/>
          <w:color w:val="595959" w:themeColor="text1" w:themeTint="A6"/>
          <w:sz w:val="24"/>
          <w:szCs w:val="24"/>
        </w:rPr>
        <w:t>), dan huruf tsa (</w:t>
      </w:r>
      <w:r w:rsidR="00392A08" w:rsidRPr="00392A08">
        <w:rPr>
          <w:rFonts w:ascii="Cascadia Mono SemiLight" w:hAnsi="Cascadia Mono SemiLight" w:cs="Cascadia Mono SemiLight" w:hint="cs"/>
          <w:color w:val="595959" w:themeColor="text1" w:themeTint="A6"/>
          <w:sz w:val="24"/>
          <w:szCs w:val="24"/>
          <w:rtl/>
        </w:rPr>
        <w:t>ث</w:t>
      </w:r>
      <w:r w:rsidR="00392A08" w:rsidRPr="00392A08">
        <w:rPr>
          <w:rFonts w:ascii="Cascadia Mono SemiLight" w:hAnsi="Cascadia Mono SemiLight" w:cs="Cascadia Mono SemiLight"/>
          <w:color w:val="595959" w:themeColor="text1" w:themeTint="A6"/>
          <w:sz w:val="24"/>
          <w:szCs w:val="24"/>
        </w:rPr>
        <w:t>)</w:t>
      </w:r>
    </w:p>
    <w:p w14:paraId="1BEE0B7E" w14:textId="77777777" w:rsidR="00EF3D5A" w:rsidRDefault="00EF3D5A" w:rsidP="00EF3D5A">
      <w:pPr>
        <w:spacing w:after="0" w:line="240" w:lineRule="auto"/>
        <w:ind w:firstLine="288"/>
        <w:rPr>
          <w:rFonts w:ascii="Cascadia Mono SemiLight" w:hAnsi="Cascadia Mono SemiLight" w:cs="Cascadia Mono SemiLight"/>
          <w:color w:val="595959" w:themeColor="text1" w:themeTint="A6"/>
          <w:sz w:val="24"/>
          <w:szCs w:val="24"/>
        </w:rPr>
      </w:pPr>
    </w:p>
    <w:p w14:paraId="6B3F184D" w14:textId="359B7CEB" w:rsidR="00EF3D5A" w:rsidRDefault="00287F5E" w:rsidP="00287F5E">
      <w:pPr>
        <w:spacing w:after="0" w:line="240" w:lineRule="auto"/>
        <w:rPr>
          <w:rFonts w:ascii="Cascadia Mono SemiLight" w:hAnsi="Cascadia Mono SemiLight" w:cs="Cascadia Mono SemiLight"/>
          <w:color w:val="595959" w:themeColor="text1" w:themeTint="A6"/>
          <w:sz w:val="24"/>
          <w:szCs w:val="24"/>
        </w:rPr>
      </w:pPr>
      <w:r>
        <w:rPr>
          <w:rFonts w:ascii="Cascadia Mono SemiLight" w:hAnsi="Cascadia Mono SemiLight" w:cs="Cascadia Mono SemiLight"/>
          <w:color w:val="595959" w:themeColor="text1" w:themeTint="A6"/>
          <w:sz w:val="24"/>
          <w:szCs w:val="24"/>
        </w:rPr>
        <w:t>*Idghom Mutaqoribain</w:t>
      </w:r>
    </w:p>
    <w:p w14:paraId="0330181D" w14:textId="58F4801C" w:rsidR="00287F5E" w:rsidRDefault="00287F5E" w:rsidP="00287F5E">
      <w:pPr>
        <w:spacing w:after="0" w:line="240" w:lineRule="auto"/>
        <w:rPr>
          <w:rFonts w:ascii="Cascadia Mono SemiLight" w:hAnsi="Cascadia Mono SemiLight" w:cs="Cascadia Mono SemiLight"/>
          <w:color w:val="595959" w:themeColor="text1" w:themeTint="A6"/>
          <w:sz w:val="24"/>
          <w:szCs w:val="24"/>
        </w:rPr>
      </w:pPr>
      <w:r>
        <w:rPr>
          <w:rFonts w:ascii="Cascadia Mono SemiLight" w:hAnsi="Cascadia Mono SemiLight" w:cs="Cascadia Mono SemiLight"/>
          <w:color w:val="595959" w:themeColor="text1" w:themeTint="A6"/>
          <w:sz w:val="24"/>
          <w:szCs w:val="24"/>
        </w:rPr>
        <w:t xml:space="preserve"> Huruf Bertemu Dengan Makhroj</w:t>
      </w:r>
      <w:r w:rsidR="001D564B">
        <w:rPr>
          <w:rFonts w:ascii="Cascadia Mono SemiLight" w:hAnsi="Cascadia Mono SemiLight" w:cs="Cascadia Mono SemiLight"/>
          <w:color w:val="595959" w:themeColor="text1" w:themeTint="A6"/>
          <w:sz w:val="24"/>
          <w:szCs w:val="24"/>
        </w:rPr>
        <w:t xml:space="preserve"> Dan Sifat Yang Berdekatan.</w:t>
      </w:r>
    </w:p>
    <w:p w14:paraId="448F7EB4" w14:textId="6628DEA1" w:rsidR="00903FA8" w:rsidRDefault="00903FA8" w:rsidP="008E218C">
      <w:pPr>
        <w:spacing w:after="0" w:line="240" w:lineRule="auto"/>
        <w:ind w:firstLine="288"/>
        <w:rPr>
          <w:rFonts w:ascii="Cascadia Mono SemiLight" w:hAnsi="Cascadia Mono SemiLight" w:cs="Cascadia Mono SemiLight"/>
          <w:color w:val="595959" w:themeColor="text1" w:themeTint="A6"/>
          <w:sz w:val="24"/>
          <w:szCs w:val="24"/>
        </w:rPr>
      </w:pPr>
      <w:r>
        <w:rPr>
          <w:rFonts w:ascii="Cascadia Mono SemiLight" w:hAnsi="Cascadia Mono SemiLight" w:cs="Cascadia Mono SemiLight"/>
          <w:color w:val="595959" w:themeColor="text1" w:themeTint="A6"/>
          <w:sz w:val="24"/>
          <w:szCs w:val="24"/>
        </w:rPr>
        <w:t>Contoh:</w:t>
      </w:r>
      <w:r w:rsidR="008E218C" w:rsidRPr="008E218C">
        <w:rPr>
          <w:rFonts w:ascii="Cascadia Mono SemiLight" w:hAnsi="Cascadia Mono SemiLight" w:cs="Cascadia Mono SemiLight"/>
          <w:color w:val="595959" w:themeColor="text1" w:themeTint="A6"/>
          <w:sz w:val="24"/>
          <w:szCs w:val="24"/>
        </w:rPr>
        <w:t xml:space="preserve"> Huruf Qaf (</w:t>
      </w:r>
      <w:r w:rsidR="008E218C" w:rsidRPr="008E218C">
        <w:rPr>
          <w:rFonts w:ascii="Cascadia Mono SemiLight" w:hAnsi="Cascadia Mono SemiLight" w:cs="Cascadia Mono SemiLight" w:hint="cs"/>
          <w:color w:val="595959" w:themeColor="text1" w:themeTint="A6"/>
          <w:sz w:val="24"/>
          <w:szCs w:val="24"/>
          <w:rtl/>
        </w:rPr>
        <w:t>ق</w:t>
      </w:r>
      <w:r w:rsidR="008E218C" w:rsidRPr="008E218C">
        <w:rPr>
          <w:rFonts w:ascii="Cascadia Mono SemiLight" w:hAnsi="Cascadia Mono SemiLight" w:cs="Cascadia Mono SemiLight"/>
          <w:color w:val="595959" w:themeColor="text1" w:themeTint="A6"/>
          <w:sz w:val="24"/>
          <w:szCs w:val="24"/>
        </w:rPr>
        <w:t xml:space="preserve">) sukun bertemu kaf </w:t>
      </w:r>
      <w:r w:rsidR="008E218C" w:rsidRPr="008E218C">
        <w:rPr>
          <w:rFonts w:ascii="Cascadia Mono SemiLight" w:hAnsi="Cascadia Mono SemiLight" w:cs="Cascadia Mono SemiLight"/>
          <w:color w:val="595959" w:themeColor="text1" w:themeTint="A6"/>
          <w:sz w:val="24"/>
          <w:szCs w:val="24"/>
          <w:rtl/>
        </w:rPr>
        <w:t>(</w:t>
      </w:r>
      <w:r w:rsidR="008E218C" w:rsidRPr="008E218C">
        <w:rPr>
          <w:rFonts w:ascii="Cascadia Mono SemiLight" w:hAnsi="Cascadia Mono SemiLight" w:cs="Cascadia Mono SemiLight" w:hint="cs"/>
          <w:color w:val="595959" w:themeColor="text1" w:themeTint="A6"/>
          <w:sz w:val="24"/>
          <w:szCs w:val="24"/>
          <w:rtl/>
        </w:rPr>
        <w:t>ك</w:t>
      </w:r>
      <w:r w:rsidR="008E218C" w:rsidRPr="008E218C">
        <w:rPr>
          <w:rFonts w:ascii="Cascadia Mono SemiLight" w:hAnsi="Cascadia Mono SemiLight" w:cs="Cascadia Mono SemiLight"/>
          <w:color w:val="595959" w:themeColor="text1" w:themeTint="A6"/>
          <w:sz w:val="24"/>
          <w:szCs w:val="24"/>
          <w:rtl/>
        </w:rPr>
        <w:t>) 2</w:t>
      </w:r>
      <w:r w:rsidR="008E218C" w:rsidRPr="008E218C">
        <w:rPr>
          <w:rFonts w:ascii="Cascadia Mono SemiLight" w:hAnsi="Cascadia Mono SemiLight" w:cs="Cascadia Mono SemiLight"/>
          <w:color w:val="595959" w:themeColor="text1" w:themeTint="A6"/>
          <w:sz w:val="24"/>
          <w:szCs w:val="24"/>
        </w:rPr>
        <w:t>. Huruf Lam (</w:t>
      </w:r>
      <w:r w:rsidR="008E218C" w:rsidRPr="008E218C">
        <w:rPr>
          <w:rFonts w:ascii="Cascadia Mono SemiLight" w:hAnsi="Cascadia Mono SemiLight" w:cs="Cascadia Mono SemiLight" w:hint="cs"/>
          <w:color w:val="595959" w:themeColor="text1" w:themeTint="A6"/>
          <w:sz w:val="24"/>
          <w:szCs w:val="24"/>
          <w:rtl/>
        </w:rPr>
        <w:t>ل</w:t>
      </w:r>
      <w:r w:rsidR="008E218C" w:rsidRPr="008E218C">
        <w:rPr>
          <w:rFonts w:ascii="Cascadia Mono SemiLight" w:hAnsi="Cascadia Mono SemiLight" w:cs="Cascadia Mono SemiLight"/>
          <w:color w:val="595959" w:themeColor="text1" w:themeTint="A6"/>
          <w:sz w:val="24"/>
          <w:szCs w:val="24"/>
        </w:rPr>
        <w:t xml:space="preserve">) sukun bertemu Ra </w:t>
      </w:r>
      <w:r w:rsidR="008E218C" w:rsidRPr="008E218C">
        <w:rPr>
          <w:rFonts w:ascii="Cascadia Mono SemiLight" w:hAnsi="Cascadia Mono SemiLight" w:cs="Cascadia Mono SemiLight"/>
          <w:color w:val="595959" w:themeColor="text1" w:themeTint="A6"/>
          <w:sz w:val="24"/>
          <w:szCs w:val="24"/>
          <w:rtl/>
        </w:rPr>
        <w:t>(</w:t>
      </w:r>
      <w:r w:rsidR="008E218C" w:rsidRPr="008E218C">
        <w:rPr>
          <w:rFonts w:ascii="Cascadia Mono SemiLight" w:hAnsi="Cascadia Mono SemiLight" w:cs="Cascadia Mono SemiLight" w:hint="cs"/>
          <w:color w:val="595959" w:themeColor="text1" w:themeTint="A6"/>
          <w:sz w:val="24"/>
          <w:szCs w:val="24"/>
          <w:rtl/>
        </w:rPr>
        <w:t>ر</w:t>
      </w:r>
      <w:r w:rsidR="008E218C" w:rsidRPr="008E218C">
        <w:rPr>
          <w:rFonts w:ascii="Cascadia Mono SemiLight" w:hAnsi="Cascadia Mono SemiLight" w:cs="Cascadia Mono SemiLight"/>
          <w:color w:val="595959" w:themeColor="text1" w:themeTint="A6"/>
          <w:sz w:val="24"/>
          <w:szCs w:val="24"/>
          <w:rtl/>
        </w:rPr>
        <w:t>) 3</w:t>
      </w:r>
      <w:r w:rsidR="008E218C" w:rsidRPr="008E218C">
        <w:rPr>
          <w:rFonts w:ascii="Cascadia Mono SemiLight" w:hAnsi="Cascadia Mono SemiLight" w:cs="Cascadia Mono SemiLight"/>
          <w:color w:val="595959" w:themeColor="text1" w:themeTint="A6"/>
          <w:sz w:val="24"/>
          <w:szCs w:val="24"/>
        </w:rPr>
        <w:t>. Huruf Lam (</w:t>
      </w:r>
      <w:r w:rsidR="008E218C" w:rsidRPr="008E218C">
        <w:rPr>
          <w:rFonts w:ascii="Cascadia Mono SemiLight" w:hAnsi="Cascadia Mono SemiLight" w:cs="Cascadia Mono SemiLight" w:hint="cs"/>
          <w:color w:val="595959" w:themeColor="text1" w:themeTint="A6"/>
          <w:sz w:val="24"/>
          <w:szCs w:val="24"/>
          <w:rtl/>
        </w:rPr>
        <w:t>ل</w:t>
      </w:r>
      <w:r w:rsidR="008E218C" w:rsidRPr="008E218C">
        <w:rPr>
          <w:rFonts w:ascii="Cascadia Mono SemiLight" w:hAnsi="Cascadia Mono SemiLight" w:cs="Cascadia Mono SemiLight"/>
          <w:color w:val="595959" w:themeColor="text1" w:themeTint="A6"/>
          <w:sz w:val="24"/>
          <w:szCs w:val="24"/>
        </w:rPr>
        <w:t>) Ta'riif bertemu dengan Huruf Ta (</w:t>
      </w:r>
      <w:r w:rsidR="008E218C" w:rsidRPr="008E218C">
        <w:rPr>
          <w:rFonts w:ascii="Cascadia Mono SemiLight" w:hAnsi="Cascadia Mono SemiLight" w:cs="Cascadia Mono SemiLight" w:hint="cs"/>
          <w:color w:val="595959" w:themeColor="text1" w:themeTint="A6"/>
          <w:sz w:val="24"/>
          <w:szCs w:val="24"/>
          <w:rtl/>
        </w:rPr>
        <w:t>ت</w:t>
      </w:r>
      <w:r w:rsidR="008E218C" w:rsidRPr="008E218C">
        <w:rPr>
          <w:rFonts w:ascii="Cascadia Mono SemiLight" w:hAnsi="Cascadia Mono SemiLight" w:cs="Cascadia Mono SemiLight"/>
          <w:color w:val="595959" w:themeColor="text1" w:themeTint="A6"/>
          <w:sz w:val="24"/>
          <w:szCs w:val="24"/>
        </w:rPr>
        <w:t>), Tsa (</w:t>
      </w:r>
      <w:r w:rsidR="008E218C" w:rsidRPr="008E218C">
        <w:rPr>
          <w:rFonts w:ascii="Cascadia Mono SemiLight" w:hAnsi="Cascadia Mono SemiLight" w:cs="Cascadia Mono SemiLight" w:hint="cs"/>
          <w:color w:val="595959" w:themeColor="text1" w:themeTint="A6"/>
          <w:sz w:val="24"/>
          <w:szCs w:val="24"/>
          <w:rtl/>
        </w:rPr>
        <w:t>ث</w:t>
      </w:r>
      <w:r w:rsidR="008E218C" w:rsidRPr="008E218C">
        <w:rPr>
          <w:rFonts w:ascii="Cascadia Mono SemiLight" w:hAnsi="Cascadia Mono SemiLight" w:cs="Cascadia Mono SemiLight"/>
          <w:color w:val="595959" w:themeColor="text1" w:themeTint="A6"/>
          <w:sz w:val="24"/>
          <w:szCs w:val="24"/>
        </w:rPr>
        <w:t>) Dal (</w:t>
      </w:r>
      <w:r w:rsidR="008E218C" w:rsidRPr="008E218C">
        <w:rPr>
          <w:rFonts w:ascii="Cascadia Mono SemiLight" w:hAnsi="Cascadia Mono SemiLight" w:cs="Cascadia Mono SemiLight" w:hint="cs"/>
          <w:color w:val="595959" w:themeColor="text1" w:themeTint="A6"/>
          <w:sz w:val="24"/>
          <w:szCs w:val="24"/>
          <w:rtl/>
        </w:rPr>
        <w:t>د</w:t>
      </w:r>
      <w:r w:rsidR="008E218C" w:rsidRPr="008E218C">
        <w:rPr>
          <w:rFonts w:ascii="Cascadia Mono SemiLight" w:hAnsi="Cascadia Mono SemiLight" w:cs="Cascadia Mono SemiLight"/>
          <w:color w:val="595959" w:themeColor="text1" w:themeTint="A6"/>
          <w:sz w:val="24"/>
          <w:szCs w:val="24"/>
        </w:rPr>
        <w:t>), Dzal (</w:t>
      </w:r>
      <w:r w:rsidR="008E218C" w:rsidRPr="008E218C">
        <w:rPr>
          <w:rFonts w:ascii="Cascadia Mono SemiLight" w:hAnsi="Cascadia Mono SemiLight" w:cs="Cascadia Mono SemiLight" w:hint="cs"/>
          <w:color w:val="595959" w:themeColor="text1" w:themeTint="A6"/>
          <w:sz w:val="24"/>
          <w:szCs w:val="24"/>
          <w:rtl/>
        </w:rPr>
        <w:t>ذ</w:t>
      </w:r>
      <w:r w:rsidR="008E218C" w:rsidRPr="008E218C">
        <w:rPr>
          <w:rFonts w:ascii="Cascadia Mono SemiLight" w:hAnsi="Cascadia Mono SemiLight" w:cs="Cascadia Mono SemiLight"/>
          <w:color w:val="595959" w:themeColor="text1" w:themeTint="A6"/>
          <w:sz w:val="24"/>
          <w:szCs w:val="24"/>
        </w:rPr>
        <w:t>), Ra (</w:t>
      </w:r>
      <w:r w:rsidR="008E218C" w:rsidRPr="008E218C">
        <w:rPr>
          <w:rFonts w:ascii="Cascadia Mono SemiLight" w:hAnsi="Cascadia Mono SemiLight" w:cs="Cascadia Mono SemiLight" w:hint="cs"/>
          <w:color w:val="595959" w:themeColor="text1" w:themeTint="A6"/>
          <w:sz w:val="24"/>
          <w:szCs w:val="24"/>
          <w:rtl/>
        </w:rPr>
        <w:t>ر</w:t>
      </w:r>
      <w:r w:rsidR="008E218C" w:rsidRPr="008E218C">
        <w:rPr>
          <w:rFonts w:ascii="Cascadia Mono SemiLight" w:hAnsi="Cascadia Mono SemiLight" w:cs="Cascadia Mono SemiLight"/>
          <w:color w:val="595959" w:themeColor="text1" w:themeTint="A6"/>
          <w:sz w:val="24"/>
          <w:szCs w:val="24"/>
        </w:rPr>
        <w:t>), Zai (</w:t>
      </w:r>
      <w:r w:rsidR="008E218C" w:rsidRPr="008E218C">
        <w:rPr>
          <w:rFonts w:ascii="Cascadia Mono SemiLight" w:hAnsi="Cascadia Mono SemiLight" w:cs="Cascadia Mono SemiLight" w:hint="cs"/>
          <w:color w:val="595959" w:themeColor="text1" w:themeTint="A6"/>
          <w:sz w:val="24"/>
          <w:szCs w:val="24"/>
          <w:rtl/>
        </w:rPr>
        <w:t>ز</w:t>
      </w:r>
      <w:r w:rsidR="008E218C" w:rsidRPr="008E218C">
        <w:rPr>
          <w:rFonts w:ascii="Cascadia Mono SemiLight" w:hAnsi="Cascadia Mono SemiLight" w:cs="Cascadia Mono SemiLight"/>
          <w:color w:val="595959" w:themeColor="text1" w:themeTint="A6"/>
          <w:sz w:val="24"/>
          <w:szCs w:val="24"/>
        </w:rPr>
        <w:t>), Sin (</w:t>
      </w:r>
      <w:r w:rsidR="008E218C" w:rsidRPr="008E218C">
        <w:rPr>
          <w:rFonts w:ascii="Cascadia Mono SemiLight" w:hAnsi="Cascadia Mono SemiLight" w:cs="Cascadia Mono SemiLight" w:hint="cs"/>
          <w:color w:val="595959" w:themeColor="text1" w:themeTint="A6"/>
          <w:sz w:val="24"/>
          <w:szCs w:val="24"/>
          <w:rtl/>
        </w:rPr>
        <w:t>س</w:t>
      </w:r>
      <w:r w:rsidR="008E218C" w:rsidRPr="008E218C">
        <w:rPr>
          <w:rFonts w:ascii="Cascadia Mono SemiLight" w:hAnsi="Cascadia Mono SemiLight" w:cs="Cascadia Mono SemiLight"/>
          <w:color w:val="595959" w:themeColor="text1" w:themeTint="A6"/>
          <w:sz w:val="24"/>
          <w:szCs w:val="24"/>
        </w:rPr>
        <w:t>), Syin (</w:t>
      </w:r>
      <w:r w:rsidR="008E218C" w:rsidRPr="008E218C">
        <w:rPr>
          <w:rFonts w:ascii="Cascadia Mono SemiLight" w:hAnsi="Cascadia Mono SemiLight" w:cs="Cascadia Mono SemiLight" w:hint="cs"/>
          <w:color w:val="595959" w:themeColor="text1" w:themeTint="A6"/>
          <w:sz w:val="24"/>
          <w:szCs w:val="24"/>
          <w:rtl/>
        </w:rPr>
        <w:t>ش</w:t>
      </w:r>
      <w:r w:rsidR="008E218C" w:rsidRPr="008E218C">
        <w:rPr>
          <w:rFonts w:ascii="Cascadia Mono SemiLight" w:hAnsi="Cascadia Mono SemiLight" w:cs="Cascadia Mono SemiLight"/>
          <w:color w:val="595959" w:themeColor="text1" w:themeTint="A6"/>
          <w:sz w:val="24"/>
          <w:szCs w:val="24"/>
        </w:rPr>
        <w:t>), Shad (</w:t>
      </w:r>
      <w:r w:rsidR="008E218C" w:rsidRPr="008E218C">
        <w:rPr>
          <w:rFonts w:ascii="Cascadia Mono SemiLight" w:hAnsi="Cascadia Mono SemiLight" w:cs="Cascadia Mono SemiLight" w:hint="cs"/>
          <w:color w:val="595959" w:themeColor="text1" w:themeTint="A6"/>
          <w:sz w:val="24"/>
          <w:szCs w:val="24"/>
          <w:rtl/>
        </w:rPr>
        <w:t>ص</w:t>
      </w:r>
      <w:r w:rsidR="008E218C" w:rsidRPr="008E218C">
        <w:rPr>
          <w:rFonts w:ascii="Cascadia Mono SemiLight" w:hAnsi="Cascadia Mono SemiLight" w:cs="Cascadia Mono SemiLight"/>
          <w:color w:val="595959" w:themeColor="text1" w:themeTint="A6"/>
          <w:sz w:val="24"/>
          <w:szCs w:val="24"/>
        </w:rPr>
        <w:t>), Dhadh (</w:t>
      </w:r>
      <w:r w:rsidR="008E218C" w:rsidRPr="008E218C">
        <w:rPr>
          <w:rFonts w:ascii="Cascadia Mono SemiLight" w:hAnsi="Cascadia Mono SemiLight" w:cs="Cascadia Mono SemiLight" w:hint="cs"/>
          <w:color w:val="595959" w:themeColor="text1" w:themeTint="A6"/>
          <w:sz w:val="24"/>
          <w:szCs w:val="24"/>
          <w:rtl/>
        </w:rPr>
        <w:t>ض</w:t>
      </w:r>
      <w:r w:rsidR="008E218C" w:rsidRPr="008E218C">
        <w:rPr>
          <w:rFonts w:ascii="Cascadia Mono SemiLight" w:hAnsi="Cascadia Mono SemiLight" w:cs="Cascadia Mono SemiLight"/>
          <w:color w:val="595959" w:themeColor="text1" w:themeTint="A6"/>
          <w:sz w:val="24"/>
          <w:szCs w:val="24"/>
        </w:rPr>
        <w:t>), Tha (</w:t>
      </w:r>
      <w:r w:rsidR="008E218C" w:rsidRPr="008E218C">
        <w:rPr>
          <w:rFonts w:ascii="Cascadia Mono SemiLight" w:hAnsi="Cascadia Mono SemiLight" w:cs="Cascadia Mono SemiLight" w:hint="cs"/>
          <w:color w:val="595959" w:themeColor="text1" w:themeTint="A6"/>
          <w:sz w:val="24"/>
          <w:szCs w:val="24"/>
          <w:rtl/>
        </w:rPr>
        <w:t>ط</w:t>
      </w:r>
      <w:r w:rsidR="008E218C" w:rsidRPr="008E218C">
        <w:rPr>
          <w:rFonts w:ascii="Cascadia Mono SemiLight" w:hAnsi="Cascadia Mono SemiLight" w:cs="Cascadia Mono SemiLight"/>
          <w:color w:val="595959" w:themeColor="text1" w:themeTint="A6"/>
          <w:sz w:val="24"/>
          <w:szCs w:val="24"/>
        </w:rPr>
        <w:t>), zha (</w:t>
      </w:r>
      <w:r w:rsidR="008E218C" w:rsidRPr="008E218C">
        <w:rPr>
          <w:rFonts w:ascii="Cascadia Mono SemiLight" w:hAnsi="Cascadia Mono SemiLight" w:cs="Cascadia Mono SemiLight" w:hint="cs"/>
          <w:color w:val="595959" w:themeColor="text1" w:themeTint="A6"/>
          <w:sz w:val="24"/>
          <w:szCs w:val="24"/>
          <w:rtl/>
        </w:rPr>
        <w:t>ظ</w:t>
      </w:r>
      <w:r w:rsidR="008E218C" w:rsidRPr="008E218C">
        <w:rPr>
          <w:rFonts w:ascii="Cascadia Mono SemiLight" w:hAnsi="Cascadia Mono SemiLight" w:cs="Cascadia Mono SemiLight"/>
          <w:color w:val="595959" w:themeColor="text1" w:themeTint="A6"/>
          <w:sz w:val="24"/>
          <w:szCs w:val="24"/>
        </w:rPr>
        <w:t>), Nun (</w:t>
      </w:r>
      <w:r w:rsidR="008E218C" w:rsidRPr="008E218C">
        <w:rPr>
          <w:rFonts w:ascii="Cascadia Mono SemiLight" w:hAnsi="Cascadia Mono SemiLight" w:cs="Cascadia Mono SemiLight" w:hint="cs"/>
          <w:color w:val="595959" w:themeColor="text1" w:themeTint="A6"/>
          <w:sz w:val="24"/>
          <w:szCs w:val="24"/>
          <w:rtl/>
        </w:rPr>
        <w:t>ن</w:t>
      </w:r>
      <w:r w:rsidR="008E218C" w:rsidRPr="008E218C">
        <w:rPr>
          <w:rFonts w:ascii="Cascadia Mono SemiLight" w:hAnsi="Cascadia Mono SemiLight" w:cs="Cascadia Mono SemiLight"/>
          <w:color w:val="595959" w:themeColor="text1" w:themeTint="A6"/>
          <w:sz w:val="24"/>
          <w:szCs w:val="24"/>
        </w:rPr>
        <w:t>)</w:t>
      </w:r>
    </w:p>
    <w:p w14:paraId="5CE1E3E3" w14:textId="77777777" w:rsidR="00903FA8" w:rsidRDefault="00903FA8" w:rsidP="00903FA8">
      <w:pPr>
        <w:spacing w:after="0" w:line="240" w:lineRule="auto"/>
        <w:ind w:firstLine="288"/>
        <w:rPr>
          <w:rFonts w:ascii="Cascadia Mono SemiLight" w:hAnsi="Cascadia Mono SemiLight" w:cs="Cascadia Mono SemiLight"/>
          <w:color w:val="595959" w:themeColor="text1" w:themeTint="A6"/>
          <w:sz w:val="24"/>
          <w:szCs w:val="24"/>
        </w:rPr>
      </w:pPr>
    </w:p>
    <w:p w14:paraId="68E39993" w14:textId="77777777" w:rsidR="00903FA8" w:rsidRDefault="00903FA8" w:rsidP="00903FA8">
      <w:pPr>
        <w:spacing w:after="0" w:line="240" w:lineRule="auto"/>
        <w:ind w:firstLine="288"/>
        <w:rPr>
          <w:rFonts w:ascii="Cascadia Mono SemiLight" w:hAnsi="Cascadia Mono SemiLight" w:cs="Cascadia Mono SemiLight"/>
          <w:color w:val="595959" w:themeColor="text1" w:themeTint="A6"/>
          <w:sz w:val="24"/>
          <w:szCs w:val="24"/>
        </w:rPr>
      </w:pPr>
    </w:p>
    <w:p w14:paraId="31621C89" w14:textId="77777777" w:rsidR="00903FA8" w:rsidRDefault="00903FA8" w:rsidP="00903FA8">
      <w:pPr>
        <w:spacing w:after="0" w:line="240" w:lineRule="auto"/>
        <w:ind w:firstLine="288"/>
        <w:rPr>
          <w:rFonts w:ascii="Cascadia Mono SemiLight" w:hAnsi="Cascadia Mono SemiLight" w:cs="Cascadia Mono SemiLight"/>
          <w:color w:val="595959" w:themeColor="text1" w:themeTint="A6"/>
          <w:sz w:val="24"/>
          <w:szCs w:val="24"/>
        </w:rPr>
      </w:pPr>
    </w:p>
    <w:p w14:paraId="620733CD" w14:textId="00321851" w:rsidR="001A7B49" w:rsidRDefault="002A34AE" w:rsidP="00903FA8">
      <w:pPr>
        <w:spacing w:after="0" w:line="240" w:lineRule="auto"/>
        <w:jc w:val="center"/>
        <w:rPr>
          <w:rFonts w:ascii="Cascadia Mono SemiLight" w:hAnsi="Cascadia Mono SemiLight" w:cs="Cascadia Mono SemiLight"/>
          <w:color w:val="595959" w:themeColor="text1" w:themeTint="A6"/>
          <w:sz w:val="24"/>
          <w:szCs w:val="24"/>
        </w:rPr>
      </w:pPr>
      <w:r>
        <w:rPr>
          <w:rFonts w:ascii="Cascadia Mono SemiLight" w:hAnsi="Cascadia Mono SemiLight" w:cs="Cascadia Mono SemiLight"/>
          <w:color w:val="595959" w:themeColor="text1" w:themeTint="A6"/>
          <w:sz w:val="24"/>
          <w:szCs w:val="24"/>
        </w:rPr>
        <w:t>#gharib</w:t>
      </w:r>
      <w:r w:rsidR="00E059B7">
        <w:rPr>
          <w:rFonts w:ascii="Cascadia Mono SemiLight" w:hAnsi="Cascadia Mono SemiLight" w:cs="Cascadia Mono SemiLight"/>
          <w:color w:val="595959" w:themeColor="text1" w:themeTint="A6"/>
          <w:sz w:val="24"/>
          <w:szCs w:val="24"/>
        </w:rPr>
        <w:t xml:space="preserve"> hukum</w:t>
      </w:r>
      <w:r>
        <w:rPr>
          <w:rFonts w:ascii="Cascadia Mono SemiLight" w:hAnsi="Cascadia Mono SemiLight" w:cs="Cascadia Mono SemiLight"/>
          <w:color w:val="595959" w:themeColor="text1" w:themeTint="A6"/>
          <w:sz w:val="24"/>
          <w:szCs w:val="24"/>
        </w:rPr>
        <w:t>#</w:t>
      </w:r>
    </w:p>
    <w:p w14:paraId="70D1E8F2" w14:textId="1921FB81" w:rsidR="006620AC" w:rsidRDefault="006620AC" w:rsidP="00EC76B7">
      <w:pPr>
        <w:pStyle w:val="DaftarParagraf"/>
        <w:numPr>
          <w:ilvl w:val="0"/>
          <w:numId w:val="8"/>
        </w:numPr>
      </w:pPr>
      <w:r w:rsidRPr="006620AC">
        <w:t>Imalah Bacaan garib pertama adalah imalah. Dalam bahasa Arab, imalah artinya miring. Dalam hal ini, hukum bacaan imalah dilafalkan dengan memiringkan bacaan ra (</w:t>
      </w:r>
      <w:r w:rsidRPr="006620AC">
        <w:rPr>
          <w:rtl/>
        </w:rPr>
        <w:t>رَ</w:t>
      </w:r>
      <w:r w:rsidRPr="006620AC">
        <w:t xml:space="preserve">) menjadi "re". Cara membacanya adalah dengan membelokkan bunyi ra fathah menjadi setengah kasrah dan hurufnya dibaca tipis (tarqiq). Bacaan imalah hanya terdapat dalam satu ayat Al-Quran, yakni pada surah hud ayat 41 sebagai berikut: </w:t>
      </w:r>
      <w:r w:rsidRPr="006620AC">
        <w:rPr>
          <w:rtl/>
        </w:rPr>
        <w:t>۞ وَقَالَ ٱرْكَبُوا۟ فِيهَا بِسْمِ ٱللَّهِ مَجْر۪ىٰهَا وَمُرْسَىٰهَآ ۚ إِنَّ رَبِّى لَغَفُورٌ رَّحِيمٌ</w:t>
      </w:r>
      <w:r w:rsidRPr="006620AC">
        <w:t xml:space="preserve"> Bacaan latinnya: "Wa qālarkab</w:t>
      </w:r>
      <w:r w:rsidRPr="00EC76B7">
        <w:rPr>
          <w:rFonts w:ascii="Cambria" w:hAnsi="Cambria" w:cs="Cambria"/>
        </w:rPr>
        <w:t>ụ</w:t>
      </w:r>
      <w:r w:rsidRPr="006620AC">
        <w:t xml:space="preserve"> fīhā bismillāhi majreehā wa mursāhā, inna rabbī lagaf</w:t>
      </w:r>
      <w:r w:rsidRPr="00EC76B7">
        <w:rPr>
          <w:rFonts w:ascii="Cambria" w:hAnsi="Cambria" w:cs="Cambria"/>
        </w:rPr>
        <w:t>ụ</w:t>
      </w:r>
      <w:r w:rsidRPr="006620AC">
        <w:t>rur ra</w:t>
      </w:r>
      <w:r w:rsidRPr="00EC76B7">
        <w:rPr>
          <w:rFonts w:ascii="Cambria" w:hAnsi="Cambria" w:cs="Cambria"/>
        </w:rPr>
        <w:t>ḥ</w:t>
      </w:r>
      <w:r w:rsidRPr="006620AC">
        <w:t xml:space="preserve">īm" Artinya: "Dan Nuh berkata: 'Naiklah kamu sekalian ke dalamnya dengan menyebut nama Allah di waktu berlayar dan berlabuhnya'. Sesungguhnya Tuhanku benar-benar Maha Pengampun lagi Maha Penyayang," (QS. Hud [11]: 41). Hukum ilmalah pada ayat </w:t>
      </w:r>
      <w:r w:rsidRPr="006620AC">
        <w:lastRenderedPageBreak/>
        <w:t xml:space="preserve">di atas terletak pada lafal: </w:t>
      </w:r>
      <w:r w:rsidRPr="006620AC">
        <w:rPr>
          <w:rtl/>
        </w:rPr>
        <w:t>مَجْرَاهَا</w:t>
      </w:r>
      <w:r w:rsidRPr="006620AC">
        <w:t xml:space="preserve"> (Dibaca: Majreha). 2. Isymam Bacaan isymam dilakukan dengan cara memonyongkan bibir (seakan-akan membaca harakat dammah). Bacaan garib isymam tidak terdengar melalui bunyi (atau jika memang ada sangat samar), namun ditunjukkan dengan cara membacanya yang agak monyong. Contoh isymam hanya ada satu dalam Al-Quran, yakni pada surah Yusuf ayat 11 sebagai berikut: </w:t>
      </w:r>
      <w:r w:rsidRPr="006620AC">
        <w:rPr>
          <w:rtl/>
        </w:rPr>
        <w:t>قَالُوا۟ يَٰٓأَبَانَا مَا لَكَ لَا تَأْمَ۫نَّا عَلَىٰ يُوسُفَ وَإِنَّا لَهُۥ لَنَٰصِحُونَ</w:t>
      </w:r>
      <w:r w:rsidRPr="006620AC">
        <w:t xml:space="preserve"> Bacaan latinnya: "Qāl</w:t>
      </w:r>
      <w:r w:rsidRPr="00EC76B7">
        <w:rPr>
          <w:rFonts w:ascii="Cambria" w:hAnsi="Cambria" w:cs="Cambria"/>
        </w:rPr>
        <w:t>ụ</w:t>
      </w:r>
      <w:r w:rsidRPr="006620AC">
        <w:t xml:space="preserve"> yā abānā mā laka lā ta`mannā 'alā y</w:t>
      </w:r>
      <w:r w:rsidRPr="00EC76B7">
        <w:rPr>
          <w:rFonts w:ascii="Cambria" w:hAnsi="Cambria" w:cs="Cambria"/>
        </w:rPr>
        <w:t>ụ</w:t>
      </w:r>
      <w:r w:rsidRPr="006620AC">
        <w:t>sufa wa innā lah</w:t>
      </w:r>
      <w:r w:rsidRPr="00EC76B7">
        <w:rPr>
          <w:rFonts w:ascii="Cambria" w:hAnsi="Cambria" w:cs="Cambria"/>
        </w:rPr>
        <w:t>ụ</w:t>
      </w:r>
      <w:r w:rsidRPr="006620AC">
        <w:t xml:space="preserve"> lanā</w:t>
      </w:r>
      <w:r w:rsidRPr="00EC76B7">
        <w:rPr>
          <w:rFonts w:ascii="Cambria" w:hAnsi="Cambria" w:cs="Cambria"/>
        </w:rPr>
        <w:t>ṣ</w:t>
      </w:r>
      <w:r w:rsidRPr="006620AC">
        <w:t>i</w:t>
      </w:r>
      <w:r w:rsidRPr="00EC76B7">
        <w:rPr>
          <w:rFonts w:ascii="Cambria" w:hAnsi="Cambria" w:cs="Cambria"/>
        </w:rPr>
        <w:t>ḥụ</w:t>
      </w:r>
      <w:r w:rsidRPr="006620AC">
        <w:t xml:space="preserve">n" Artinya: "Mereka berkata: 'Wahai ayah kami, apa sebabnya kamu tidak mempercayai kami terhadap Yusuf, padahal sesungguhnya kami adalah orang-orang yang mengingini kebaikan baginya," (QS. Yusuf [12]: 11). Hukum isymam pada ayat di atas terletak pada lafal: </w:t>
      </w:r>
      <w:r w:rsidRPr="006620AC">
        <w:rPr>
          <w:rtl/>
        </w:rPr>
        <w:t>لَا تَأْمَنَّا</w:t>
      </w:r>
      <w:r w:rsidRPr="006620AC">
        <w:t xml:space="preserve"> (Dibaca: La ta'manna). Bunyinya nyaris mirip seperti biasa, namun bibir agak dimoncongkan seperti membaca harakat dammah. Hal itu disebabkan asal katanya adalah "Laa Ta’manunna", namun bunyi "U" dalam kata tersebut dihilangkan. 3. Saktah Bacaan saktah dalam Al-Quran dibaca sembari berhenti sepanjang dua harakat tanpa menarik napas. Tanda bahwa ayat itu terdapat bacaan saktah ditunjukkan dengan huruf sin kecil (</w:t>
      </w:r>
      <w:r w:rsidRPr="006620AC">
        <w:rPr>
          <w:rtl/>
        </w:rPr>
        <w:t>س</w:t>
      </w:r>
      <w:r w:rsidRPr="006620AC">
        <w:t>) atau dengan tulisan lengkap (</w:t>
      </w:r>
      <w:r w:rsidRPr="006620AC">
        <w:rPr>
          <w:rtl/>
        </w:rPr>
        <w:t>سكته</w:t>
      </w:r>
      <w:r w:rsidRPr="006620AC">
        <w:t xml:space="preserve">) di bagian atas ayat. Dalam Al-Quran, hanya ada 4 tanda saktah, yakni pada surah Al-Kahfi di akhir ayat 1, surah Yasin pada ayat 52, surah Al-Qiyamah ayat 27, dan surah Al-Muthaffifin ayat 14. 4. Tashil Bacaan garib selanjutnya adalah tashil yang terjadi ketika dua hamzah berada dalam posisi saling berurutan. Cara membaca hamzah pertama adalah seperti lafal hamzah pada umumnya, sementara itu, hamzah yang kedua dibaca seperti huruf ha' samar, yakni seperti antara hamzah dan bunyi alif. </w:t>
      </w:r>
      <w:r w:rsidRPr="006620AC">
        <w:lastRenderedPageBreak/>
        <w:t xml:space="preserve">Bacaan tashil hanya ada satu dalam Al-Quran pada surah Fushilat ayat 44 di lafal: </w:t>
      </w:r>
      <w:r w:rsidRPr="006620AC">
        <w:rPr>
          <w:rtl/>
        </w:rPr>
        <w:t>أَأَعْجَمِيٌّ</w:t>
      </w:r>
      <w:r w:rsidRPr="006620AC">
        <w:t xml:space="preserve"> (Dibaca: Aha'jamiyyu) 5. Naql Dalam ilmu tajwid, naql artinya memindahkan harakat pada huruf sebelumnya. Pada tilawah Al-Quran, hanya terdapat satu ayat dibaca dengan kaidah garib naql, yakni pada surah Al-Hujurat ayat 11: Lafalnya terdapat pada kata: </w:t>
      </w:r>
      <w:r w:rsidRPr="006620AC">
        <w:rPr>
          <w:rtl/>
        </w:rPr>
        <w:t>بِئْسَ الإِسْمُ</w:t>
      </w:r>
      <w:r w:rsidRPr="006620AC">
        <w:t>. Jika merujuk pada bacaan Al-Quran biasanya, cara membacanya adalah dengan bunyi "Bi'sal ismu". Namun, karena ada kaidah naql, cara melafalkannya adalah dengan memindahkan harakat pada huruf sebelumnya. Dengan demikian, cara membacanya adalah: "Bi'salismu".</w:t>
      </w:r>
      <w:r w:rsidRPr="006620AC">
        <w:br/>
      </w:r>
    </w:p>
    <w:p w14:paraId="04FD4546" w14:textId="77777777" w:rsidR="00EC76B7" w:rsidRDefault="00EC76B7" w:rsidP="00EC76B7"/>
    <w:p w14:paraId="18095AF2" w14:textId="5BCA1CAF" w:rsidR="00EC76B7" w:rsidRPr="0014341D" w:rsidRDefault="0014341D" w:rsidP="00EC76B7">
      <w:pPr>
        <w:jc w:val="center"/>
        <w:textAlignment w:val="baseline"/>
      </w:pPr>
      <w:r>
        <w:rPr>
          <w:rFonts w:ascii="inherit" w:hAnsi="inherit"/>
          <w:b/>
          <w:bCs/>
          <w:color w:val="FF0000"/>
          <w:sz w:val="22"/>
          <w:szCs w:val="22"/>
          <w:bdr w:val="none" w:sz="0" w:space="0" w:color="auto" w:frame="1"/>
        </w:rPr>
        <w:t>#</w:t>
      </w:r>
      <w:r w:rsidR="00E059B7">
        <w:rPr>
          <w:rFonts w:ascii="inherit" w:hAnsi="inherit"/>
          <w:b/>
          <w:bCs/>
          <w:color w:val="FF0000"/>
          <w:sz w:val="22"/>
          <w:szCs w:val="22"/>
          <w:bdr w:val="none" w:sz="0" w:space="0" w:color="auto" w:frame="1"/>
        </w:rPr>
        <w:t>Gharib Tulisan</w:t>
      </w:r>
      <w:r>
        <w:rPr>
          <w:rFonts w:ascii="inherit" w:hAnsi="inherit"/>
          <w:b/>
          <w:bCs/>
          <w:color w:val="FF0000"/>
          <w:sz w:val="22"/>
          <w:szCs w:val="22"/>
          <w:bdr w:val="none" w:sz="0" w:space="0" w:color="auto" w:frame="1"/>
        </w:rPr>
        <w:t>#</w:t>
      </w:r>
    </w:p>
    <w:p w14:paraId="39F2BB00" w14:textId="77777777" w:rsidR="00EC76B7" w:rsidRDefault="00EC76B7" w:rsidP="00EC76B7">
      <w:pPr>
        <w:textAlignment w:val="baseline"/>
      </w:pPr>
      <w:r>
        <w:rPr>
          <w:rFonts w:ascii="inherit" w:hAnsi="inherit"/>
          <w:sz w:val="22"/>
          <w:szCs w:val="22"/>
          <w:bdr w:val="none" w:sz="0" w:space="0" w:color="auto" w:frame="1"/>
          <w:lang w:val="id-ID"/>
        </w:rPr>
        <w:t>1</w:t>
      </w:r>
    </w:p>
    <w:p w14:paraId="2FFCB49C" w14:textId="77777777" w:rsidR="00EC76B7" w:rsidRDefault="00EC76B7" w:rsidP="00EC76B7">
      <w:pPr>
        <w:bidi/>
        <w:jc w:val="both"/>
        <w:textAlignment w:val="baseline"/>
      </w:pPr>
      <w:r>
        <w:rPr>
          <w:rFonts w:ascii="inherit" w:hAnsi="inherit"/>
          <w:sz w:val="22"/>
          <w:szCs w:val="22"/>
          <w:bdr w:val="none" w:sz="0" w:space="0" w:color="auto" w:frame="1"/>
          <w:rtl/>
        </w:rPr>
        <w:t>وَاللَّهُ يَقْبِضُ وَيَبْصُطُ</w:t>
      </w:r>
    </w:p>
    <w:p w14:paraId="0CA994B3" w14:textId="5EC39316" w:rsidR="00EC76B7" w:rsidRDefault="00EC76B7" w:rsidP="00EC76B7">
      <w:pPr>
        <w:textAlignment w:val="baseline"/>
        <w:rPr>
          <w:rtl/>
        </w:rPr>
      </w:pPr>
      <w:r>
        <w:rPr>
          <w:rFonts w:ascii="inherit" w:hAnsi="inherit"/>
          <w:sz w:val="22"/>
          <w:szCs w:val="22"/>
          <w:bdr w:val="none" w:sz="0" w:space="0" w:color="auto" w:frame="1"/>
          <w:lang w:val="id-ID"/>
        </w:rPr>
        <w:t>Al</w:t>
      </w:r>
      <w:r w:rsidR="002B141E">
        <w:rPr>
          <w:rFonts w:ascii="inherit" w:hAnsi="inherit"/>
          <w:sz w:val="22"/>
          <w:szCs w:val="22"/>
          <w:bdr w:val="none" w:sz="0" w:space="0" w:color="auto" w:frame="1"/>
        </w:rPr>
        <w:t>-</w:t>
      </w:r>
      <w:r>
        <w:rPr>
          <w:rFonts w:ascii="inherit" w:hAnsi="inherit"/>
          <w:sz w:val="22"/>
          <w:szCs w:val="22"/>
          <w:bdr w:val="none" w:sz="0" w:space="0" w:color="auto" w:frame="1"/>
          <w:lang w:val="id-ID"/>
        </w:rPr>
        <w:t>Baqarah: 245</w:t>
      </w:r>
    </w:p>
    <w:p w14:paraId="60BA4A34" w14:textId="77777777" w:rsidR="00EC76B7" w:rsidRDefault="00EC76B7" w:rsidP="00EC76B7">
      <w:pPr>
        <w:textAlignment w:val="baseline"/>
      </w:pPr>
      <w:r>
        <w:rPr>
          <w:rFonts w:ascii="inherit" w:hAnsi="inherit"/>
          <w:sz w:val="22"/>
          <w:szCs w:val="22"/>
          <w:bdr w:val="none" w:sz="0" w:space="0" w:color="auto" w:frame="1"/>
          <w:lang w:val="id-ID"/>
        </w:rPr>
        <w:t>Huruf Shod pada kata </w:t>
      </w:r>
      <w:r>
        <w:rPr>
          <w:rFonts w:ascii="inherit" w:hAnsi="inherit"/>
          <w:sz w:val="22"/>
          <w:szCs w:val="22"/>
          <w:bdr w:val="none" w:sz="0" w:space="0" w:color="auto" w:frame="1"/>
          <w:rtl/>
        </w:rPr>
        <w:t>يبصط</w:t>
      </w:r>
      <w:r>
        <w:rPr>
          <w:rFonts w:ascii="inherit" w:hAnsi="inherit"/>
          <w:sz w:val="22"/>
          <w:szCs w:val="22"/>
          <w:bdr w:val="none" w:sz="0" w:space="0" w:color="auto" w:frame="1"/>
          <w:rtl/>
          <w:lang w:val="id-ID"/>
        </w:rPr>
        <w:t> </w:t>
      </w:r>
      <w:r>
        <w:rPr>
          <w:rFonts w:ascii="inherit" w:hAnsi="inherit"/>
          <w:sz w:val="22"/>
          <w:szCs w:val="22"/>
          <w:bdr w:val="none" w:sz="0" w:space="0" w:color="auto" w:frame="1"/>
          <w:lang w:val="id-ID"/>
        </w:rPr>
        <w:t>dibaca Sin, sehingga menjadi </w:t>
      </w:r>
      <w:r>
        <w:rPr>
          <w:rFonts w:ascii="inherit" w:hAnsi="inherit"/>
          <w:sz w:val="22"/>
          <w:szCs w:val="22"/>
          <w:bdr w:val="none" w:sz="0" w:space="0" w:color="auto" w:frame="1"/>
          <w:rtl/>
        </w:rPr>
        <w:t>يبسط</w:t>
      </w:r>
    </w:p>
    <w:p w14:paraId="65BD890D" w14:textId="77777777" w:rsidR="00EC76B7" w:rsidRDefault="00EC76B7" w:rsidP="00EC76B7">
      <w:pPr>
        <w:textAlignment w:val="baseline"/>
      </w:pPr>
      <w:r>
        <w:rPr>
          <w:rFonts w:ascii="inherit" w:hAnsi="inherit"/>
          <w:sz w:val="22"/>
          <w:szCs w:val="22"/>
          <w:bdr w:val="none" w:sz="0" w:space="0" w:color="auto" w:frame="1"/>
          <w:lang w:val="id-ID"/>
        </w:rPr>
        <w:t>2</w:t>
      </w:r>
    </w:p>
    <w:p w14:paraId="333FA199" w14:textId="77777777" w:rsidR="00EC76B7" w:rsidRDefault="00EC76B7" w:rsidP="00EC76B7">
      <w:pPr>
        <w:bidi/>
        <w:jc w:val="both"/>
        <w:textAlignment w:val="baseline"/>
      </w:pPr>
      <w:r>
        <w:rPr>
          <w:rFonts w:ascii="inherit" w:hAnsi="inherit"/>
          <w:sz w:val="22"/>
          <w:szCs w:val="22"/>
          <w:bdr w:val="none" w:sz="0" w:space="0" w:color="auto" w:frame="1"/>
          <w:rtl/>
        </w:rPr>
        <w:t>وَزَادَكُمْ فِي الْخَلْقِ بصْطَةً</w:t>
      </w:r>
    </w:p>
    <w:p w14:paraId="2B27374F" w14:textId="1E2EDC8A" w:rsidR="00EC76B7" w:rsidRDefault="00EC76B7" w:rsidP="00EC76B7">
      <w:pPr>
        <w:textAlignment w:val="baseline"/>
        <w:rPr>
          <w:rtl/>
        </w:rPr>
      </w:pPr>
      <w:r>
        <w:rPr>
          <w:rFonts w:ascii="inherit" w:hAnsi="inherit"/>
          <w:sz w:val="22"/>
          <w:szCs w:val="22"/>
          <w:bdr w:val="none" w:sz="0" w:space="0" w:color="auto" w:frame="1"/>
          <w:lang w:val="id-ID"/>
        </w:rPr>
        <w:t>Al</w:t>
      </w:r>
      <w:r w:rsidR="002B141E">
        <w:rPr>
          <w:rFonts w:ascii="inherit" w:hAnsi="inherit"/>
          <w:sz w:val="22"/>
          <w:szCs w:val="22"/>
          <w:bdr w:val="none" w:sz="0" w:space="0" w:color="auto" w:frame="1"/>
        </w:rPr>
        <w:t>-</w:t>
      </w:r>
      <w:r>
        <w:rPr>
          <w:rFonts w:ascii="inherit" w:hAnsi="inherit"/>
          <w:sz w:val="22"/>
          <w:szCs w:val="22"/>
          <w:bdr w:val="none" w:sz="0" w:space="0" w:color="auto" w:frame="1"/>
          <w:lang w:val="id-ID"/>
        </w:rPr>
        <w:t>A’raf: 69</w:t>
      </w:r>
    </w:p>
    <w:p w14:paraId="1A81AB8A" w14:textId="77777777" w:rsidR="00EC76B7" w:rsidRDefault="00EC76B7" w:rsidP="00EC76B7">
      <w:pPr>
        <w:textAlignment w:val="baseline"/>
      </w:pPr>
      <w:r>
        <w:rPr>
          <w:rFonts w:ascii="inherit" w:hAnsi="inherit"/>
          <w:sz w:val="22"/>
          <w:szCs w:val="22"/>
          <w:bdr w:val="none" w:sz="0" w:space="0" w:color="auto" w:frame="1"/>
          <w:lang w:val="id-ID"/>
        </w:rPr>
        <w:t>Huruf Shod pada kata </w:t>
      </w:r>
      <w:r>
        <w:rPr>
          <w:rFonts w:ascii="inherit" w:hAnsi="inherit"/>
          <w:sz w:val="22"/>
          <w:szCs w:val="22"/>
          <w:bdr w:val="none" w:sz="0" w:space="0" w:color="auto" w:frame="1"/>
          <w:rtl/>
        </w:rPr>
        <w:t>بصطة</w:t>
      </w:r>
      <w:r>
        <w:rPr>
          <w:rFonts w:ascii="inherit" w:hAnsi="inherit"/>
          <w:sz w:val="22"/>
          <w:szCs w:val="22"/>
          <w:bdr w:val="none" w:sz="0" w:space="0" w:color="auto" w:frame="1"/>
          <w:rtl/>
          <w:lang w:val="id-ID"/>
        </w:rPr>
        <w:t> </w:t>
      </w:r>
      <w:r>
        <w:rPr>
          <w:rFonts w:ascii="inherit" w:hAnsi="inherit"/>
          <w:sz w:val="22"/>
          <w:szCs w:val="22"/>
          <w:bdr w:val="none" w:sz="0" w:space="0" w:color="auto" w:frame="1"/>
          <w:lang w:val="id-ID"/>
        </w:rPr>
        <w:t>dibaca Sin. Sehingga, cara bacanya adalah </w:t>
      </w:r>
      <w:r>
        <w:rPr>
          <w:rFonts w:ascii="inherit" w:hAnsi="inherit"/>
          <w:sz w:val="22"/>
          <w:szCs w:val="22"/>
          <w:bdr w:val="none" w:sz="0" w:space="0" w:color="auto" w:frame="1"/>
          <w:rtl/>
        </w:rPr>
        <w:t>بسطة</w:t>
      </w:r>
    </w:p>
    <w:p w14:paraId="7B9E9ECD" w14:textId="77777777" w:rsidR="00EC76B7" w:rsidRDefault="00EC76B7" w:rsidP="00EC76B7">
      <w:pPr>
        <w:textAlignment w:val="baseline"/>
      </w:pPr>
      <w:r>
        <w:rPr>
          <w:rFonts w:ascii="inherit" w:hAnsi="inherit"/>
          <w:sz w:val="22"/>
          <w:szCs w:val="22"/>
          <w:bdr w:val="none" w:sz="0" w:space="0" w:color="auto" w:frame="1"/>
          <w:lang w:val="id-ID"/>
        </w:rPr>
        <w:t>3</w:t>
      </w:r>
    </w:p>
    <w:p w14:paraId="0F3F1E3B" w14:textId="77777777" w:rsidR="00EC76B7" w:rsidRDefault="00EC76B7" w:rsidP="00EC76B7">
      <w:pPr>
        <w:bidi/>
        <w:jc w:val="both"/>
        <w:textAlignment w:val="baseline"/>
      </w:pPr>
      <w:r>
        <w:rPr>
          <w:rFonts w:ascii="inherit" w:hAnsi="inherit"/>
          <w:sz w:val="22"/>
          <w:szCs w:val="22"/>
          <w:bdr w:val="none" w:sz="0" w:space="0" w:color="auto" w:frame="1"/>
          <w:rtl/>
        </w:rPr>
        <w:t>بِسْمِ اللَّهِ مَجْرَاهَا وَمُرْسَاهَا</w:t>
      </w:r>
    </w:p>
    <w:p w14:paraId="03776560" w14:textId="77777777" w:rsidR="00EC76B7" w:rsidRDefault="00EC76B7" w:rsidP="00EC76B7">
      <w:pPr>
        <w:textAlignment w:val="baseline"/>
        <w:rPr>
          <w:rtl/>
        </w:rPr>
      </w:pPr>
      <w:r>
        <w:rPr>
          <w:rFonts w:ascii="inherit" w:hAnsi="inherit"/>
          <w:sz w:val="22"/>
          <w:szCs w:val="22"/>
          <w:bdr w:val="none" w:sz="0" w:space="0" w:color="auto" w:frame="1"/>
          <w:lang w:val="id-ID"/>
        </w:rPr>
        <w:t>Hud: 41</w:t>
      </w:r>
    </w:p>
    <w:p w14:paraId="1678C03C" w14:textId="77777777" w:rsidR="00EC76B7" w:rsidRDefault="00EC76B7" w:rsidP="00EC76B7">
      <w:pPr>
        <w:textAlignment w:val="baseline"/>
      </w:pPr>
      <w:r>
        <w:rPr>
          <w:rFonts w:ascii="inherit" w:hAnsi="inherit"/>
          <w:sz w:val="22"/>
          <w:szCs w:val="22"/>
          <w:bdr w:val="none" w:sz="0" w:space="0" w:color="auto" w:frame="1"/>
          <w:lang w:val="id-ID"/>
        </w:rPr>
        <w:t>Huruf Ro’ pada kata </w:t>
      </w:r>
      <w:r>
        <w:rPr>
          <w:rFonts w:ascii="inherit" w:hAnsi="inherit"/>
          <w:sz w:val="22"/>
          <w:szCs w:val="22"/>
          <w:bdr w:val="none" w:sz="0" w:space="0" w:color="auto" w:frame="1"/>
          <w:rtl/>
        </w:rPr>
        <w:t>مجراها</w:t>
      </w:r>
      <w:r>
        <w:rPr>
          <w:rFonts w:ascii="inherit" w:hAnsi="inherit"/>
          <w:sz w:val="22"/>
          <w:szCs w:val="22"/>
          <w:bdr w:val="none" w:sz="0" w:space="0" w:color="auto" w:frame="1"/>
          <w:rtl/>
          <w:lang w:val="id-ID"/>
        </w:rPr>
        <w:t> </w:t>
      </w:r>
      <w:r>
        <w:rPr>
          <w:rFonts w:ascii="inherit" w:hAnsi="inherit"/>
          <w:sz w:val="22"/>
          <w:szCs w:val="22"/>
          <w:bdr w:val="none" w:sz="0" w:space="0" w:color="auto" w:frame="1"/>
          <w:lang w:val="id-ID"/>
        </w:rPr>
        <w:t>disebut Imalah kubro. Cara membacanya dengan harokat yang dekat pada kasroh, tetapi bukan kasroh.</w:t>
      </w:r>
    </w:p>
    <w:p w14:paraId="317385A8" w14:textId="77777777" w:rsidR="00EC76B7" w:rsidRDefault="00EC76B7" w:rsidP="00EC76B7">
      <w:pPr>
        <w:textAlignment w:val="baseline"/>
      </w:pPr>
      <w:r>
        <w:rPr>
          <w:rFonts w:ascii="inherit" w:hAnsi="inherit"/>
          <w:sz w:val="22"/>
          <w:szCs w:val="22"/>
          <w:bdr w:val="none" w:sz="0" w:space="0" w:color="auto" w:frame="1"/>
          <w:lang w:val="id-ID"/>
        </w:rPr>
        <w:t>4</w:t>
      </w:r>
    </w:p>
    <w:p w14:paraId="37DB38ED" w14:textId="77777777" w:rsidR="00EC76B7" w:rsidRDefault="00EC76B7" w:rsidP="00EC76B7">
      <w:pPr>
        <w:bidi/>
        <w:jc w:val="both"/>
        <w:textAlignment w:val="baseline"/>
      </w:pPr>
      <w:r>
        <w:rPr>
          <w:rFonts w:ascii="inherit" w:hAnsi="inherit"/>
          <w:sz w:val="22"/>
          <w:szCs w:val="22"/>
          <w:bdr w:val="none" w:sz="0" w:space="0" w:color="auto" w:frame="1"/>
          <w:rtl/>
        </w:rPr>
        <w:lastRenderedPageBreak/>
        <w:t>يَا بُنَيَّ ارْكَبْ مَعَنَا</w:t>
      </w:r>
    </w:p>
    <w:p w14:paraId="7023AD18" w14:textId="77777777" w:rsidR="00EC76B7" w:rsidRDefault="00EC76B7" w:rsidP="00EC76B7">
      <w:pPr>
        <w:textAlignment w:val="baseline"/>
        <w:rPr>
          <w:rtl/>
        </w:rPr>
      </w:pPr>
      <w:r>
        <w:rPr>
          <w:rFonts w:ascii="inherit" w:hAnsi="inherit"/>
          <w:sz w:val="22"/>
          <w:szCs w:val="22"/>
          <w:bdr w:val="none" w:sz="0" w:space="0" w:color="auto" w:frame="1"/>
          <w:lang w:val="id-ID"/>
        </w:rPr>
        <w:t>Hud: 42</w:t>
      </w:r>
    </w:p>
    <w:p w14:paraId="23B4591F" w14:textId="77777777" w:rsidR="00EC76B7" w:rsidRDefault="00EC76B7" w:rsidP="00EC76B7">
      <w:pPr>
        <w:textAlignment w:val="baseline"/>
      </w:pPr>
      <w:r>
        <w:rPr>
          <w:rFonts w:ascii="inherit" w:hAnsi="inherit"/>
          <w:sz w:val="22"/>
          <w:szCs w:val="22"/>
          <w:bdr w:val="none" w:sz="0" w:space="0" w:color="auto" w:frame="1"/>
          <w:lang w:val="id-ID"/>
        </w:rPr>
        <w:t>Terdapat Huruf Ba’ dan Mim. Dihukumi Idghom Mutaqorribain, tetapi dengan suara dengung. Cara membacanya seperti Anda membaca </w:t>
      </w:r>
      <w:r>
        <w:rPr>
          <w:rFonts w:ascii="inherit" w:hAnsi="inherit"/>
          <w:sz w:val="22"/>
          <w:szCs w:val="22"/>
          <w:bdr w:val="none" w:sz="0" w:space="0" w:color="auto" w:frame="1"/>
          <w:rtl/>
        </w:rPr>
        <w:t>اركم معنا</w:t>
      </w:r>
    </w:p>
    <w:p w14:paraId="58CBC736" w14:textId="77777777" w:rsidR="00EC76B7" w:rsidRDefault="00EC76B7" w:rsidP="00EC76B7">
      <w:pPr>
        <w:textAlignment w:val="baseline"/>
      </w:pPr>
      <w:r>
        <w:rPr>
          <w:rFonts w:ascii="inherit" w:hAnsi="inherit"/>
          <w:sz w:val="22"/>
          <w:szCs w:val="22"/>
          <w:bdr w:val="none" w:sz="0" w:space="0" w:color="auto" w:frame="1"/>
          <w:lang w:val="id-ID"/>
        </w:rPr>
        <w:t>5</w:t>
      </w:r>
    </w:p>
    <w:p w14:paraId="1CA6515D" w14:textId="77777777" w:rsidR="00EC76B7" w:rsidRDefault="00EC76B7" w:rsidP="00EC76B7">
      <w:pPr>
        <w:bidi/>
        <w:jc w:val="both"/>
        <w:textAlignment w:val="baseline"/>
      </w:pPr>
      <w:r>
        <w:rPr>
          <w:rFonts w:ascii="inherit" w:hAnsi="inherit"/>
          <w:sz w:val="22"/>
          <w:szCs w:val="22"/>
          <w:bdr w:val="none" w:sz="0" w:space="0" w:color="auto" w:frame="1"/>
          <w:rtl/>
        </w:rPr>
        <w:t>مَا لَكَ لَا تَأْمَنَّا عَلَى يُوسُفَ</w:t>
      </w:r>
    </w:p>
    <w:p w14:paraId="338C2218" w14:textId="77777777" w:rsidR="00EC76B7" w:rsidRDefault="00EC76B7" w:rsidP="00EC76B7">
      <w:pPr>
        <w:textAlignment w:val="baseline"/>
        <w:rPr>
          <w:rtl/>
        </w:rPr>
      </w:pPr>
      <w:r>
        <w:rPr>
          <w:rFonts w:ascii="inherit" w:hAnsi="inherit"/>
          <w:sz w:val="22"/>
          <w:szCs w:val="22"/>
          <w:bdr w:val="none" w:sz="0" w:space="0" w:color="auto" w:frame="1"/>
          <w:lang w:val="id-ID"/>
        </w:rPr>
        <w:t>Yusuf: 11</w:t>
      </w:r>
    </w:p>
    <w:p w14:paraId="2204CD3C" w14:textId="77777777" w:rsidR="00EC76B7" w:rsidRDefault="00EC76B7" w:rsidP="00EC76B7">
      <w:pPr>
        <w:textAlignment w:val="baseline"/>
      </w:pPr>
      <w:r>
        <w:rPr>
          <w:rFonts w:ascii="inherit" w:hAnsi="inherit"/>
          <w:sz w:val="22"/>
          <w:szCs w:val="22"/>
          <w:bdr w:val="none" w:sz="0" w:space="0" w:color="auto" w:frame="1"/>
          <w:lang w:val="id-ID"/>
        </w:rPr>
        <w:t>Pada lafadz </w:t>
      </w:r>
      <w:r>
        <w:rPr>
          <w:rFonts w:ascii="inherit" w:hAnsi="inherit"/>
          <w:sz w:val="22"/>
          <w:szCs w:val="22"/>
          <w:bdr w:val="none" w:sz="0" w:space="0" w:color="auto" w:frame="1"/>
          <w:rtl/>
        </w:rPr>
        <w:t>لا تأمنا</w:t>
      </w:r>
      <w:r>
        <w:rPr>
          <w:rFonts w:ascii="inherit" w:hAnsi="inherit"/>
          <w:sz w:val="22"/>
          <w:szCs w:val="22"/>
          <w:bdr w:val="none" w:sz="0" w:space="0" w:color="auto" w:frame="1"/>
          <w:rtl/>
          <w:lang w:val="id-ID"/>
        </w:rPr>
        <w:t> </w:t>
      </w:r>
      <w:r>
        <w:rPr>
          <w:rFonts w:ascii="inherit" w:hAnsi="inherit"/>
          <w:sz w:val="22"/>
          <w:szCs w:val="22"/>
          <w:bdr w:val="none" w:sz="0" w:space="0" w:color="auto" w:frame="1"/>
          <w:lang w:val="id-ID"/>
        </w:rPr>
        <w:t>terdapat nun yang bertasydid. Nun tersebut dibaca Isymam. Isymam adalah mencampur antara Harakat Dlummah dan Harakat fathah dengan mulut maju. Tetapi, Nun Tasydid tersebut boleh juga dibaca Ikhfa’.</w:t>
      </w:r>
    </w:p>
    <w:p w14:paraId="2D423A75" w14:textId="77777777" w:rsidR="00EC76B7" w:rsidRDefault="00EC76B7" w:rsidP="00EC76B7">
      <w:pPr>
        <w:textAlignment w:val="baseline"/>
      </w:pPr>
      <w:r>
        <w:rPr>
          <w:rFonts w:ascii="inherit" w:hAnsi="inherit"/>
          <w:sz w:val="22"/>
          <w:szCs w:val="22"/>
          <w:bdr w:val="none" w:sz="0" w:space="0" w:color="auto" w:frame="1"/>
          <w:lang w:val="id-ID"/>
        </w:rPr>
        <w:t>6</w:t>
      </w:r>
    </w:p>
    <w:p w14:paraId="60C9752A" w14:textId="77777777" w:rsidR="00EC76B7" w:rsidRDefault="00EC76B7" w:rsidP="00EC76B7">
      <w:pPr>
        <w:bidi/>
        <w:jc w:val="both"/>
        <w:textAlignment w:val="baseline"/>
      </w:pPr>
      <w:r>
        <w:rPr>
          <w:rFonts w:ascii="inherit" w:hAnsi="inherit"/>
          <w:sz w:val="22"/>
          <w:szCs w:val="22"/>
          <w:bdr w:val="none" w:sz="0" w:space="0" w:color="auto" w:frame="1"/>
          <w:rtl/>
        </w:rPr>
        <w:t>لَكِنَّا هُوَ اللَّهُ رَبِّي</w:t>
      </w:r>
    </w:p>
    <w:p w14:paraId="2BA0C438" w14:textId="1FB97961" w:rsidR="00EC76B7" w:rsidRDefault="00EC76B7" w:rsidP="00EC76B7">
      <w:pPr>
        <w:textAlignment w:val="baseline"/>
        <w:rPr>
          <w:rtl/>
        </w:rPr>
      </w:pPr>
      <w:r>
        <w:rPr>
          <w:rFonts w:ascii="inherit" w:hAnsi="inherit"/>
          <w:sz w:val="22"/>
          <w:szCs w:val="22"/>
          <w:bdr w:val="none" w:sz="0" w:space="0" w:color="auto" w:frame="1"/>
          <w:lang w:val="id-ID"/>
        </w:rPr>
        <w:t>Al</w:t>
      </w:r>
      <w:r w:rsidR="002B141E">
        <w:rPr>
          <w:rFonts w:ascii="inherit" w:hAnsi="inherit"/>
          <w:sz w:val="22"/>
          <w:szCs w:val="22"/>
          <w:bdr w:val="none" w:sz="0" w:space="0" w:color="auto" w:frame="1"/>
        </w:rPr>
        <w:t>-</w:t>
      </w:r>
      <w:r>
        <w:rPr>
          <w:rFonts w:ascii="inherit" w:hAnsi="inherit"/>
          <w:sz w:val="22"/>
          <w:szCs w:val="22"/>
          <w:bdr w:val="none" w:sz="0" w:space="0" w:color="auto" w:frame="1"/>
          <w:lang w:val="id-ID"/>
        </w:rPr>
        <w:t>Kahfi: 38</w:t>
      </w:r>
    </w:p>
    <w:p w14:paraId="51946AC4" w14:textId="77777777" w:rsidR="00EC76B7" w:rsidRDefault="00EC76B7" w:rsidP="00EC76B7">
      <w:pPr>
        <w:textAlignment w:val="baseline"/>
      </w:pPr>
      <w:r>
        <w:rPr>
          <w:rFonts w:ascii="inherit" w:hAnsi="inherit"/>
          <w:sz w:val="22"/>
          <w:szCs w:val="22"/>
          <w:bdr w:val="none" w:sz="0" w:space="0" w:color="auto" w:frame="1"/>
          <w:lang w:val="id-ID"/>
        </w:rPr>
        <w:t>Contoh Gharib ini ada pada kata </w:t>
      </w:r>
      <w:r>
        <w:rPr>
          <w:rFonts w:ascii="inherit" w:hAnsi="inherit"/>
          <w:sz w:val="22"/>
          <w:szCs w:val="22"/>
          <w:bdr w:val="none" w:sz="0" w:space="0" w:color="auto" w:frame="1"/>
          <w:rtl/>
        </w:rPr>
        <w:t>لكنا</w:t>
      </w:r>
      <w:r>
        <w:rPr>
          <w:rFonts w:ascii="inherit" w:hAnsi="inherit"/>
          <w:sz w:val="22"/>
          <w:szCs w:val="22"/>
          <w:bdr w:val="none" w:sz="0" w:space="0" w:color="auto" w:frame="1"/>
          <w:lang w:val="id-ID"/>
        </w:rPr>
        <w:t>. Nun Tasydid pada kata tersebut dibaca pendek ketika ingin terus. Tetapi, jika ingin berhenti di sana, maka Nun Tasydid tersebut dibaca panjang.</w:t>
      </w:r>
    </w:p>
    <w:p w14:paraId="45D0B38D" w14:textId="77777777" w:rsidR="00EC76B7" w:rsidRDefault="00EC76B7" w:rsidP="00EC76B7">
      <w:pPr>
        <w:textAlignment w:val="baseline"/>
      </w:pPr>
      <w:r>
        <w:rPr>
          <w:rFonts w:ascii="inherit" w:hAnsi="inherit"/>
          <w:sz w:val="22"/>
          <w:szCs w:val="22"/>
          <w:bdr w:val="none" w:sz="0" w:space="0" w:color="auto" w:frame="1"/>
          <w:lang w:val="id-ID"/>
        </w:rPr>
        <w:t>7</w:t>
      </w:r>
    </w:p>
    <w:p w14:paraId="7284F399" w14:textId="77777777" w:rsidR="00EC76B7" w:rsidRDefault="00EC76B7" w:rsidP="00EC76B7">
      <w:pPr>
        <w:bidi/>
        <w:jc w:val="both"/>
        <w:textAlignment w:val="baseline"/>
      </w:pPr>
      <w:r>
        <w:rPr>
          <w:rFonts w:ascii="inherit" w:hAnsi="inherit"/>
          <w:sz w:val="22"/>
          <w:szCs w:val="22"/>
          <w:bdr w:val="none" w:sz="0" w:space="0" w:color="auto" w:frame="1"/>
          <w:rtl/>
        </w:rPr>
        <w:t>وَيَخْلُدْ فِيهِ مُهَانًا</w:t>
      </w:r>
    </w:p>
    <w:p w14:paraId="71822A71" w14:textId="0471E048" w:rsidR="00EC76B7" w:rsidRDefault="00EC76B7" w:rsidP="00EC76B7">
      <w:pPr>
        <w:textAlignment w:val="baseline"/>
        <w:rPr>
          <w:rtl/>
        </w:rPr>
      </w:pPr>
      <w:r>
        <w:rPr>
          <w:rFonts w:ascii="inherit" w:hAnsi="inherit"/>
          <w:sz w:val="22"/>
          <w:szCs w:val="22"/>
          <w:bdr w:val="none" w:sz="0" w:space="0" w:color="auto" w:frame="1"/>
          <w:lang w:val="id-ID"/>
        </w:rPr>
        <w:t>Al</w:t>
      </w:r>
      <w:r w:rsidR="002B141E">
        <w:rPr>
          <w:rFonts w:ascii="inherit" w:hAnsi="inherit"/>
          <w:sz w:val="22"/>
          <w:szCs w:val="22"/>
          <w:bdr w:val="none" w:sz="0" w:space="0" w:color="auto" w:frame="1"/>
        </w:rPr>
        <w:t>-</w:t>
      </w:r>
      <w:r>
        <w:rPr>
          <w:rFonts w:ascii="inherit" w:hAnsi="inherit"/>
          <w:sz w:val="22"/>
          <w:szCs w:val="22"/>
          <w:bdr w:val="none" w:sz="0" w:space="0" w:color="auto" w:frame="1"/>
          <w:lang w:val="id-ID"/>
        </w:rPr>
        <w:t>Furqon: 69</w:t>
      </w:r>
    </w:p>
    <w:p w14:paraId="29A3269D" w14:textId="77777777" w:rsidR="00EC76B7" w:rsidRDefault="00EC76B7" w:rsidP="00EC76B7">
      <w:pPr>
        <w:textAlignment w:val="baseline"/>
      </w:pPr>
      <w:r>
        <w:rPr>
          <w:rFonts w:ascii="inherit" w:hAnsi="inherit"/>
          <w:sz w:val="22"/>
          <w:szCs w:val="22"/>
          <w:bdr w:val="none" w:sz="0" w:space="0" w:color="auto" w:frame="1"/>
          <w:lang w:val="id-ID"/>
        </w:rPr>
        <w:t>Jika biasanya Ha’ seperti yang ada pada kata </w:t>
      </w:r>
      <w:r>
        <w:rPr>
          <w:rFonts w:ascii="inherit" w:hAnsi="inherit"/>
          <w:sz w:val="22"/>
          <w:szCs w:val="22"/>
          <w:bdr w:val="none" w:sz="0" w:space="0" w:color="auto" w:frame="1"/>
          <w:rtl/>
        </w:rPr>
        <w:t>فيه</w:t>
      </w:r>
      <w:r>
        <w:rPr>
          <w:rFonts w:ascii="inherit" w:hAnsi="inherit"/>
          <w:sz w:val="22"/>
          <w:szCs w:val="22"/>
          <w:bdr w:val="none" w:sz="0" w:space="0" w:color="auto" w:frame="1"/>
          <w:rtl/>
          <w:lang w:val="id-ID"/>
        </w:rPr>
        <w:t> </w:t>
      </w:r>
      <w:r>
        <w:rPr>
          <w:rFonts w:ascii="inherit" w:hAnsi="inherit"/>
          <w:sz w:val="22"/>
          <w:szCs w:val="22"/>
          <w:bdr w:val="none" w:sz="0" w:space="0" w:color="auto" w:frame="1"/>
          <w:lang w:val="id-ID"/>
        </w:rPr>
        <w:t>dibaca pendek, pada ayat ini, Ha’ dibaca panjang.</w:t>
      </w:r>
    </w:p>
    <w:p w14:paraId="730D2EB9" w14:textId="77777777" w:rsidR="00EC76B7" w:rsidRDefault="00EC76B7" w:rsidP="00EC76B7">
      <w:pPr>
        <w:textAlignment w:val="baseline"/>
      </w:pPr>
      <w:r>
        <w:rPr>
          <w:rFonts w:ascii="inherit" w:hAnsi="inherit"/>
          <w:sz w:val="22"/>
          <w:szCs w:val="22"/>
          <w:bdr w:val="none" w:sz="0" w:space="0" w:color="auto" w:frame="1"/>
          <w:lang w:val="id-ID"/>
        </w:rPr>
        <w:t>8</w:t>
      </w:r>
    </w:p>
    <w:p w14:paraId="5BC6594E" w14:textId="77777777" w:rsidR="00EC76B7" w:rsidRDefault="00EC76B7" w:rsidP="00EC76B7">
      <w:pPr>
        <w:bidi/>
        <w:jc w:val="both"/>
        <w:textAlignment w:val="baseline"/>
      </w:pPr>
      <w:r>
        <w:rPr>
          <w:rFonts w:ascii="inherit" w:hAnsi="inherit"/>
          <w:sz w:val="22"/>
          <w:szCs w:val="22"/>
          <w:bdr w:val="none" w:sz="0" w:space="0" w:color="auto" w:frame="1"/>
          <w:rtl/>
        </w:rPr>
        <w:t>إِنَّ فِي ذَلِكَ لَآَيَاتٍ لِلْعَالِمِينَ</w:t>
      </w:r>
    </w:p>
    <w:p w14:paraId="635CE6F7" w14:textId="5F7BD65E" w:rsidR="00EC76B7" w:rsidRDefault="00EC76B7" w:rsidP="00EC76B7">
      <w:pPr>
        <w:textAlignment w:val="baseline"/>
        <w:rPr>
          <w:rtl/>
        </w:rPr>
      </w:pPr>
      <w:r>
        <w:rPr>
          <w:rFonts w:ascii="inherit" w:hAnsi="inherit"/>
          <w:sz w:val="22"/>
          <w:szCs w:val="22"/>
          <w:bdr w:val="none" w:sz="0" w:space="0" w:color="auto" w:frame="1"/>
          <w:lang w:val="id-ID"/>
        </w:rPr>
        <w:t>Ar</w:t>
      </w:r>
      <w:r w:rsidR="002B141E">
        <w:rPr>
          <w:rFonts w:ascii="inherit" w:hAnsi="inherit"/>
          <w:sz w:val="22"/>
          <w:szCs w:val="22"/>
          <w:bdr w:val="none" w:sz="0" w:space="0" w:color="auto" w:frame="1"/>
        </w:rPr>
        <w:t>-</w:t>
      </w:r>
      <w:r>
        <w:rPr>
          <w:rFonts w:ascii="inherit" w:hAnsi="inherit"/>
          <w:sz w:val="22"/>
          <w:szCs w:val="22"/>
          <w:bdr w:val="none" w:sz="0" w:space="0" w:color="auto" w:frame="1"/>
          <w:lang w:val="id-ID"/>
        </w:rPr>
        <w:t>rum: 22</w:t>
      </w:r>
    </w:p>
    <w:p w14:paraId="7E158591" w14:textId="77777777" w:rsidR="00EC76B7" w:rsidRDefault="00EC76B7" w:rsidP="00EC76B7">
      <w:pPr>
        <w:textAlignment w:val="baseline"/>
      </w:pPr>
      <w:r>
        <w:rPr>
          <w:rFonts w:ascii="inherit" w:hAnsi="inherit"/>
          <w:sz w:val="22"/>
          <w:szCs w:val="22"/>
          <w:bdr w:val="none" w:sz="0" w:space="0" w:color="auto" w:frame="1"/>
          <w:lang w:val="id-ID"/>
        </w:rPr>
        <w:t>Perhatikan kata </w:t>
      </w:r>
      <w:r>
        <w:rPr>
          <w:rFonts w:ascii="inherit" w:hAnsi="inherit"/>
          <w:sz w:val="22"/>
          <w:szCs w:val="22"/>
          <w:bdr w:val="none" w:sz="0" w:space="0" w:color="auto" w:frame="1"/>
          <w:rtl/>
        </w:rPr>
        <w:t>للعالمين</w:t>
      </w:r>
      <w:r>
        <w:rPr>
          <w:rFonts w:ascii="inherit" w:hAnsi="inherit"/>
          <w:sz w:val="22"/>
          <w:szCs w:val="22"/>
          <w:bdr w:val="none" w:sz="0" w:space="0" w:color="auto" w:frame="1"/>
          <w:lang w:val="id-ID"/>
        </w:rPr>
        <w:t>. Jika biasanya dibaca </w:t>
      </w:r>
      <w:r>
        <w:rPr>
          <w:rFonts w:ascii="inherit" w:hAnsi="inherit"/>
          <w:i/>
          <w:iCs/>
          <w:sz w:val="22"/>
          <w:szCs w:val="22"/>
          <w:bdr w:val="none" w:sz="0" w:space="0" w:color="auto" w:frame="1"/>
          <w:lang w:val="id-ID"/>
        </w:rPr>
        <w:t>lil ‘alamin</w:t>
      </w:r>
      <w:r>
        <w:rPr>
          <w:rFonts w:ascii="inherit" w:hAnsi="inherit"/>
          <w:sz w:val="22"/>
          <w:szCs w:val="22"/>
          <w:bdr w:val="none" w:sz="0" w:space="0" w:color="auto" w:frame="1"/>
          <w:lang w:val="id-ID"/>
        </w:rPr>
        <w:t>, yang ini dibaca</w:t>
      </w:r>
      <w:r>
        <w:rPr>
          <w:rFonts w:ascii="inherit" w:hAnsi="inherit"/>
          <w:i/>
          <w:iCs/>
          <w:sz w:val="22"/>
          <w:szCs w:val="22"/>
          <w:bdr w:val="none" w:sz="0" w:space="0" w:color="auto" w:frame="1"/>
          <w:lang w:val="id-ID"/>
        </w:rPr>
        <w:t> lil ‘alimin</w:t>
      </w:r>
      <w:r>
        <w:rPr>
          <w:rFonts w:ascii="inherit" w:hAnsi="inherit"/>
          <w:sz w:val="22"/>
          <w:szCs w:val="22"/>
          <w:bdr w:val="none" w:sz="0" w:space="0" w:color="auto" w:frame="1"/>
          <w:lang w:val="id-ID"/>
        </w:rPr>
        <w:t>. Huruf Lam dibaca kasroh.</w:t>
      </w:r>
    </w:p>
    <w:p w14:paraId="1AB204D6" w14:textId="77777777" w:rsidR="00EC76B7" w:rsidRDefault="00EC76B7" w:rsidP="00EC76B7">
      <w:pPr>
        <w:textAlignment w:val="baseline"/>
      </w:pPr>
      <w:r>
        <w:rPr>
          <w:rFonts w:ascii="inherit" w:hAnsi="inherit"/>
          <w:sz w:val="22"/>
          <w:szCs w:val="22"/>
          <w:bdr w:val="none" w:sz="0" w:space="0" w:color="auto" w:frame="1"/>
          <w:lang w:val="id-ID"/>
        </w:rPr>
        <w:t>9</w:t>
      </w:r>
    </w:p>
    <w:p w14:paraId="3A7054A4" w14:textId="77777777" w:rsidR="00EC76B7" w:rsidRDefault="00EC76B7" w:rsidP="00EC76B7">
      <w:pPr>
        <w:bidi/>
        <w:jc w:val="both"/>
        <w:textAlignment w:val="baseline"/>
      </w:pPr>
      <w:r>
        <w:rPr>
          <w:rFonts w:ascii="inherit" w:hAnsi="inherit"/>
          <w:sz w:val="22"/>
          <w:szCs w:val="22"/>
          <w:bdr w:val="none" w:sz="0" w:space="0" w:color="auto" w:frame="1"/>
          <w:rtl/>
        </w:rPr>
        <w:lastRenderedPageBreak/>
        <w:t>لِيَرْبُوَا فِي أَمْوَالِ النَّاسِ</w:t>
      </w:r>
    </w:p>
    <w:p w14:paraId="026BFBB0" w14:textId="7C9A6491" w:rsidR="00EC76B7" w:rsidRDefault="00EC76B7" w:rsidP="00EC76B7">
      <w:pPr>
        <w:textAlignment w:val="baseline"/>
        <w:rPr>
          <w:rtl/>
        </w:rPr>
      </w:pPr>
      <w:r>
        <w:rPr>
          <w:rFonts w:ascii="inherit" w:hAnsi="inherit"/>
          <w:sz w:val="22"/>
          <w:szCs w:val="22"/>
          <w:bdr w:val="none" w:sz="0" w:space="0" w:color="auto" w:frame="1"/>
          <w:lang w:val="id-ID"/>
        </w:rPr>
        <w:t>Ar</w:t>
      </w:r>
      <w:r w:rsidR="002B141E">
        <w:rPr>
          <w:rFonts w:ascii="inherit" w:hAnsi="inherit"/>
          <w:sz w:val="22"/>
          <w:szCs w:val="22"/>
          <w:bdr w:val="none" w:sz="0" w:space="0" w:color="auto" w:frame="1"/>
        </w:rPr>
        <w:t>-</w:t>
      </w:r>
      <w:r>
        <w:rPr>
          <w:rFonts w:ascii="inherit" w:hAnsi="inherit"/>
          <w:sz w:val="22"/>
          <w:szCs w:val="22"/>
          <w:bdr w:val="none" w:sz="0" w:space="0" w:color="auto" w:frame="1"/>
          <w:lang w:val="id-ID"/>
        </w:rPr>
        <w:t>rum: 39</w:t>
      </w:r>
    </w:p>
    <w:p w14:paraId="03A335D4" w14:textId="77777777" w:rsidR="00EC76B7" w:rsidRDefault="00EC76B7" w:rsidP="00EC76B7">
      <w:pPr>
        <w:textAlignment w:val="baseline"/>
      </w:pPr>
      <w:r>
        <w:rPr>
          <w:rFonts w:ascii="inherit" w:hAnsi="inherit"/>
          <w:sz w:val="22"/>
          <w:szCs w:val="22"/>
          <w:bdr w:val="none" w:sz="0" w:space="0" w:color="auto" w:frame="1"/>
          <w:lang w:val="id-ID"/>
        </w:rPr>
        <w:t>Ba’ pada kata </w:t>
      </w:r>
      <w:r>
        <w:rPr>
          <w:rFonts w:ascii="inherit" w:hAnsi="inherit"/>
          <w:sz w:val="22"/>
          <w:szCs w:val="22"/>
          <w:bdr w:val="none" w:sz="0" w:space="0" w:color="auto" w:frame="1"/>
          <w:rtl/>
        </w:rPr>
        <w:t>ليربوا</w:t>
      </w:r>
      <w:r>
        <w:rPr>
          <w:rFonts w:ascii="inherit" w:hAnsi="inherit"/>
          <w:sz w:val="22"/>
          <w:szCs w:val="22"/>
          <w:bdr w:val="none" w:sz="0" w:space="0" w:color="auto" w:frame="1"/>
          <w:rtl/>
          <w:lang w:val="id-ID"/>
        </w:rPr>
        <w:t> </w:t>
      </w:r>
      <w:r>
        <w:rPr>
          <w:rFonts w:ascii="inherit" w:hAnsi="inherit"/>
          <w:sz w:val="22"/>
          <w:szCs w:val="22"/>
          <w:bdr w:val="none" w:sz="0" w:space="0" w:color="auto" w:frame="1"/>
          <w:lang w:val="id-ID"/>
        </w:rPr>
        <w:t>dibaca pendek saat washol, tetapi jika waqoh, Ba’ dibaca panjang.</w:t>
      </w:r>
    </w:p>
    <w:p w14:paraId="2754C3E9" w14:textId="77777777" w:rsidR="00EC76B7" w:rsidRDefault="00EC76B7" w:rsidP="00EC76B7">
      <w:pPr>
        <w:textAlignment w:val="baseline"/>
      </w:pPr>
      <w:r>
        <w:rPr>
          <w:rFonts w:ascii="inherit" w:hAnsi="inherit"/>
          <w:sz w:val="22"/>
          <w:szCs w:val="22"/>
          <w:bdr w:val="none" w:sz="0" w:space="0" w:color="auto" w:frame="1"/>
          <w:lang w:val="id-ID"/>
        </w:rPr>
        <w:t>10</w:t>
      </w:r>
    </w:p>
    <w:p w14:paraId="79EC8D76" w14:textId="77777777" w:rsidR="00EC76B7" w:rsidRDefault="00EC76B7" w:rsidP="00EC76B7">
      <w:pPr>
        <w:bidi/>
        <w:jc w:val="both"/>
        <w:textAlignment w:val="baseline"/>
      </w:pPr>
      <w:r>
        <w:rPr>
          <w:rFonts w:ascii="inherit" w:hAnsi="inherit"/>
          <w:sz w:val="22"/>
          <w:szCs w:val="22"/>
          <w:bdr w:val="none" w:sz="0" w:space="0" w:color="auto" w:frame="1"/>
          <w:rtl/>
        </w:rPr>
        <w:t>مِنْ ضَعْفٍ ثُمَّ جَعَلَ مِنْ بَعْدِ ضَعْفٍ قُوَّة</w:t>
      </w:r>
    </w:p>
    <w:p w14:paraId="02FBD1EF" w14:textId="378A64A0" w:rsidR="00EC76B7" w:rsidRDefault="00EC76B7" w:rsidP="00EC76B7">
      <w:pPr>
        <w:textAlignment w:val="baseline"/>
        <w:rPr>
          <w:rtl/>
        </w:rPr>
      </w:pPr>
      <w:r>
        <w:rPr>
          <w:rFonts w:ascii="inherit" w:hAnsi="inherit"/>
          <w:sz w:val="22"/>
          <w:szCs w:val="22"/>
          <w:bdr w:val="none" w:sz="0" w:space="0" w:color="auto" w:frame="1"/>
          <w:lang w:val="id-ID"/>
        </w:rPr>
        <w:t>A</w:t>
      </w:r>
      <w:r w:rsidR="002B141E">
        <w:rPr>
          <w:rFonts w:ascii="inherit" w:hAnsi="inherit"/>
          <w:sz w:val="22"/>
          <w:szCs w:val="22"/>
          <w:bdr w:val="none" w:sz="0" w:space="0" w:color="auto" w:frame="1"/>
        </w:rPr>
        <w:t>r-</w:t>
      </w:r>
      <w:r>
        <w:rPr>
          <w:rFonts w:ascii="inherit" w:hAnsi="inherit"/>
          <w:sz w:val="22"/>
          <w:szCs w:val="22"/>
          <w:bdr w:val="none" w:sz="0" w:space="0" w:color="auto" w:frame="1"/>
          <w:lang w:val="id-ID"/>
        </w:rPr>
        <w:t>rum: 54</w:t>
      </w:r>
    </w:p>
    <w:p w14:paraId="11B16278" w14:textId="77777777" w:rsidR="00EC76B7" w:rsidRDefault="00EC76B7" w:rsidP="00EC76B7">
      <w:pPr>
        <w:textAlignment w:val="baseline"/>
      </w:pPr>
      <w:r>
        <w:rPr>
          <w:rFonts w:ascii="inherit" w:hAnsi="inherit"/>
          <w:sz w:val="22"/>
          <w:szCs w:val="22"/>
          <w:bdr w:val="none" w:sz="0" w:space="0" w:color="auto" w:frame="1"/>
          <w:lang w:val="id-ID"/>
        </w:rPr>
        <w:t>Huruf Dlod pada dua kata </w:t>
      </w:r>
      <w:r>
        <w:rPr>
          <w:rFonts w:ascii="inherit" w:hAnsi="inherit"/>
          <w:sz w:val="22"/>
          <w:szCs w:val="22"/>
          <w:bdr w:val="none" w:sz="0" w:space="0" w:color="auto" w:frame="1"/>
          <w:rtl/>
        </w:rPr>
        <w:t>ضعف</w:t>
      </w:r>
      <w:r>
        <w:rPr>
          <w:rFonts w:ascii="inherit" w:hAnsi="inherit"/>
          <w:sz w:val="22"/>
          <w:szCs w:val="22"/>
          <w:bdr w:val="none" w:sz="0" w:space="0" w:color="auto" w:frame="1"/>
          <w:rtl/>
          <w:lang w:val="id-ID"/>
        </w:rPr>
        <w:t> </w:t>
      </w:r>
      <w:r>
        <w:rPr>
          <w:rFonts w:ascii="inherit" w:hAnsi="inherit"/>
          <w:sz w:val="22"/>
          <w:szCs w:val="22"/>
          <w:bdr w:val="none" w:sz="0" w:space="0" w:color="auto" w:frame="1"/>
          <w:lang w:val="id-ID"/>
        </w:rPr>
        <w:t>boleh diharakati fathah, boleh juga dlummah. Tetapi, bila fathah, semua harus ikut fathah. Demikian juga jika yang pertama didlummah, maka yang kedua juga harus didlummah.</w:t>
      </w:r>
    </w:p>
    <w:p w14:paraId="5D1B4240" w14:textId="77777777" w:rsidR="00EC76B7" w:rsidRDefault="00EC76B7" w:rsidP="00EC76B7">
      <w:pPr>
        <w:textAlignment w:val="baseline"/>
      </w:pPr>
      <w:r>
        <w:rPr>
          <w:rFonts w:ascii="inherit" w:hAnsi="inherit"/>
          <w:sz w:val="22"/>
          <w:szCs w:val="22"/>
          <w:bdr w:val="none" w:sz="0" w:space="0" w:color="auto" w:frame="1"/>
          <w:lang w:val="id-ID"/>
        </w:rPr>
        <w:t>11</w:t>
      </w:r>
    </w:p>
    <w:p w14:paraId="79C98BFB" w14:textId="77777777" w:rsidR="00EC76B7" w:rsidRDefault="00EC76B7" w:rsidP="00EC76B7">
      <w:pPr>
        <w:bidi/>
        <w:jc w:val="both"/>
        <w:textAlignment w:val="baseline"/>
      </w:pPr>
      <w:r>
        <w:rPr>
          <w:rFonts w:ascii="inherit" w:hAnsi="inherit"/>
          <w:sz w:val="22"/>
          <w:szCs w:val="22"/>
          <w:bdr w:val="none" w:sz="0" w:space="0" w:color="auto" w:frame="1"/>
          <w:rtl/>
        </w:rPr>
        <w:t>وَإِنْ تَشْكُرُوا يَرْضَهُ لَكُمْ</w:t>
      </w:r>
    </w:p>
    <w:p w14:paraId="440C0A41" w14:textId="5AF0EAA2" w:rsidR="00EC76B7" w:rsidRDefault="00EC76B7" w:rsidP="00EC76B7">
      <w:pPr>
        <w:textAlignment w:val="baseline"/>
        <w:rPr>
          <w:rtl/>
        </w:rPr>
      </w:pPr>
      <w:r>
        <w:rPr>
          <w:rFonts w:ascii="inherit" w:hAnsi="inherit"/>
          <w:sz w:val="22"/>
          <w:szCs w:val="22"/>
          <w:bdr w:val="none" w:sz="0" w:space="0" w:color="auto" w:frame="1"/>
          <w:lang w:val="id-ID"/>
        </w:rPr>
        <w:t>Az</w:t>
      </w:r>
      <w:r w:rsidR="00973830">
        <w:rPr>
          <w:rFonts w:ascii="inherit" w:hAnsi="inherit"/>
          <w:sz w:val="22"/>
          <w:szCs w:val="22"/>
          <w:bdr w:val="none" w:sz="0" w:space="0" w:color="auto" w:frame="1"/>
        </w:rPr>
        <w:t>-</w:t>
      </w:r>
      <w:r>
        <w:rPr>
          <w:rFonts w:ascii="inherit" w:hAnsi="inherit"/>
          <w:sz w:val="22"/>
          <w:szCs w:val="22"/>
          <w:bdr w:val="none" w:sz="0" w:space="0" w:color="auto" w:frame="1"/>
          <w:lang w:val="id-ID"/>
        </w:rPr>
        <w:t>zumar: 7</w:t>
      </w:r>
    </w:p>
    <w:p w14:paraId="1CF23303" w14:textId="77777777" w:rsidR="00EC76B7" w:rsidRDefault="00EC76B7" w:rsidP="00EC76B7">
      <w:pPr>
        <w:textAlignment w:val="baseline"/>
      </w:pPr>
      <w:r>
        <w:rPr>
          <w:rFonts w:ascii="inherit" w:hAnsi="inherit"/>
          <w:sz w:val="22"/>
          <w:szCs w:val="22"/>
          <w:bdr w:val="none" w:sz="0" w:space="0" w:color="auto" w:frame="1"/>
          <w:lang w:val="id-ID"/>
        </w:rPr>
        <w:t>Jika biasanya Ha’ dalam </w:t>
      </w:r>
      <w:hyperlink r:id="rId53" w:history="1">
        <w:r>
          <w:rPr>
            <w:rStyle w:val="Hyperlink"/>
            <w:rFonts w:ascii="inherit" w:hAnsi="inherit"/>
            <w:color w:val="EE4B3D"/>
            <w:sz w:val="22"/>
            <w:szCs w:val="22"/>
            <w:bdr w:val="none" w:sz="0" w:space="0" w:color="auto" w:frame="1"/>
            <w:lang w:val="id-ID"/>
          </w:rPr>
          <w:t>huruf hijaiyah </w:t>
        </w:r>
      </w:hyperlink>
      <w:r>
        <w:rPr>
          <w:rFonts w:ascii="inherit" w:hAnsi="inherit"/>
          <w:sz w:val="22"/>
          <w:szCs w:val="22"/>
          <w:bdr w:val="none" w:sz="0" w:space="0" w:color="auto" w:frame="1"/>
          <w:lang w:val="id-ID"/>
        </w:rPr>
        <w:t>seperti yang ada pada kata </w:t>
      </w:r>
      <w:r>
        <w:rPr>
          <w:rFonts w:ascii="inherit" w:hAnsi="inherit"/>
          <w:sz w:val="22"/>
          <w:szCs w:val="22"/>
          <w:bdr w:val="none" w:sz="0" w:space="0" w:color="auto" w:frame="1"/>
          <w:rtl/>
        </w:rPr>
        <w:t>يرضه</w:t>
      </w:r>
      <w:r>
        <w:rPr>
          <w:rFonts w:ascii="inherit" w:hAnsi="inherit"/>
          <w:sz w:val="22"/>
          <w:szCs w:val="22"/>
          <w:bdr w:val="none" w:sz="0" w:space="0" w:color="auto" w:frame="1"/>
          <w:rtl/>
          <w:lang w:val="id-ID"/>
        </w:rPr>
        <w:t> </w:t>
      </w:r>
      <w:r>
        <w:rPr>
          <w:rFonts w:ascii="inherit" w:hAnsi="inherit"/>
          <w:sz w:val="22"/>
          <w:szCs w:val="22"/>
          <w:bdr w:val="none" w:sz="0" w:space="0" w:color="auto" w:frame="1"/>
          <w:lang w:val="id-ID"/>
        </w:rPr>
        <w:t>dibaca panjang, maka Ha’ pada kata dan ayat itu dibaca pendek.</w:t>
      </w:r>
    </w:p>
    <w:p w14:paraId="129BB3F0" w14:textId="77777777" w:rsidR="00EC76B7" w:rsidRDefault="00EC76B7" w:rsidP="00EC76B7">
      <w:pPr>
        <w:textAlignment w:val="baseline"/>
      </w:pPr>
      <w:r>
        <w:rPr>
          <w:rFonts w:ascii="inherit" w:hAnsi="inherit"/>
          <w:sz w:val="22"/>
          <w:szCs w:val="22"/>
          <w:bdr w:val="none" w:sz="0" w:space="0" w:color="auto" w:frame="1"/>
          <w:lang w:val="id-ID"/>
        </w:rPr>
        <w:t>12</w:t>
      </w:r>
    </w:p>
    <w:p w14:paraId="7A52BA5A" w14:textId="77777777" w:rsidR="00EC76B7" w:rsidRDefault="00EC76B7" w:rsidP="00EC76B7">
      <w:pPr>
        <w:bidi/>
        <w:jc w:val="both"/>
        <w:textAlignment w:val="baseline"/>
      </w:pPr>
      <w:r>
        <w:rPr>
          <w:rFonts w:ascii="inherit" w:hAnsi="inherit"/>
          <w:sz w:val="22"/>
          <w:szCs w:val="22"/>
          <w:bdr w:val="none" w:sz="0" w:space="0" w:color="auto" w:frame="1"/>
          <w:rtl/>
        </w:rPr>
        <w:t>أَأَعْجَمِيٌّ وَعَرَبِيٌّ</w:t>
      </w:r>
    </w:p>
    <w:p w14:paraId="52C4096D" w14:textId="77777777" w:rsidR="00EC76B7" w:rsidRDefault="00EC76B7" w:rsidP="00EC76B7">
      <w:pPr>
        <w:textAlignment w:val="baseline"/>
        <w:rPr>
          <w:rtl/>
        </w:rPr>
      </w:pPr>
      <w:r>
        <w:rPr>
          <w:rFonts w:ascii="inherit" w:hAnsi="inherit"/>
          <w:sz w:val="22"/>
          <w:szCs w:val="22"/>
          <w:bdr w:val="none" w:sz="0" w:space="0" w:color="auto" w:frame="1"/>
          <w:lang w:val="id-ID"/>
        </w:rPr>
        <w:t>Fushilat: 44</w:t>
      </w:r>
    </w:p>
    <w:p w14:paraId="45AA88D1" w14:textId="77777777" w:rsidR="00EC76B7" w:rsidRDefault="00EC76B7" w:rsidP="00EC76B7">
      <w:pPr>
        <w:textAlignment w:val="baseline"/>
      </w:pPr>
      <w:r>
        <w:rPr>
          <w:rFonts w:ascii="inherit" w:hAnsi="inherit"/>
          <w:sz w:val="22"/>
          <w:szCs w:val="22"/>
          <w:bdr w:val="none" w:sz="0" w:space="0" w:color="auto" w:frame="1"/>
          <w:lang w:val="id-ID"/>
        </w:rPr>
        <w:t>Hamzah pertama pada kata </w:t>
      </w:r>
      <w:r>
        <w:rPr>
          <w:rFonts w:ascii="inherit" w:hAnsi="inherit"/>
          <w:sz w:val="22"/>
          <w:szCs w:val="22"/>
          <w:bdr w:val="none" w:sz="0" w:space="0" w:color="auto" w:frame="1"/>
          <w:rtl/>
        </w:rPr>
        <w:t>أأعجمي</w:t>
      </w:r>
      <w:r>
        <w:rPr>
          <w:rFonts w:ascii="inherit" w:hAnsi="inherit"/>
          <w:sz w:val="22"/>
          <w:szCs w:val="22"/>
          <w:bdr w:val="none" w:sz="0" w:space="0" w:color="auto" w:frame="1"/>
          <w:rtl/>
          <w:lang w:val="id-ID"/>
        </w:rPr>
        <w:t> </w:t>
      </w:r>
      <w:r>
        <w:rPr>
          <w:rFonts w:ascii="inherit" w:hAnsi="inherit"/>
          <w:sz w:val="22"/>
          <w:szCs w:val="22"/>
          <w:bdr w:val="none" w:sz="0" w:space="0" w:color="auto" w:frame="1"/>
          <w:lang w:val="id-ID"/>
        </w:rPr>
        <w:t>dibaca dengan jelas, sedang Hamzah kedua dibaca sedikit samar atau tashil.</w:t>
      </w:r>
    </w:p>
    <w:p w14:paraId="3A4F9B2F" w14:textId="77777777" w:rsidR="00EC76B7" w:rsidRDefault="00EC76B7" w:rsidP="00EC76B7">
      <w:pPr>
        <w:textAlignment w:val="baseline"/>
      </w:pPr>
      <w:r>
        <w:rPr>
          <w:rFonts w:ascii="inherit" w:hAnsi="inherit"/>
          <w:sz w:val="22"/>
          <w:szCs w:val="22"/>
          <w:bdr w:val="none" w:sz="0" w:space="0" w:color="auto" w:frame="1"/>
          <w:lang w:val="id-ID"/>
        </w:rPr>
        <w:t>13</w:t>
      </w:r>
    </w:p>
    <w:p w14:paraId="1B012B13" w14:textId="77777777" w:rsidR="00EC76B7" w:rsidRDefault="00EC76B7" w:rsidP="00EC76B7">
      <w:pPr>
        <w:bidi/>
        <w:jc w:val="both"/>
        <w:textAlignment w:val="baseline"/>
      </w:pPr>
      <w:r>
        <w:rPr>
          <w:rFonts w:ascii="inherit" w:hAnsi="inherit"/>
          <w:sz w:val="22"/>
          <w:szCs w:val="22"/>
          <w:bdr w:val="none" w:sz="0" w:space="0" w:color="auto" w:frame="1"/>
          <w:rtl/>
        </w:rPr>
        <w:t>وَمَنْ أَوْفَى بِمَا عَاهَدَ عَلَيْهُ اللَّهَ</w:t>
      </w:r>
    </w:p>
    <w:p w14:paraId="16DE38F1" w14:textId="58F97C2C" w:rsidR="00EC76B7" w:rsidRDefault="00EC76B7" w:rsidP="00EC76B7">
      <w:pPr>
        <w:textAlignment w:val="baseline"/>
        <w:rPr>
          <w:rtl/>
        </w:rPr>
      </w:pPr>
      <w:r>
        <w:rPr>
          <w:rFonts w:ascii="inherit" w:hAnsi="inherit"/>
          <w:sz w:val="22"/>
          <w:szCs w:val="22"/>
          <w:bdr w:val="none" w:sz="0" w:space="0" w:color="auto" w:frame="1"/>
          <w:lang w:val="id-ID"/>
        </w:rPr>
        <w:t>Al</w:t>
      </w:r>
      <w:r w:rsidR="00973830">
        <w:rPr>
          <w:rFonts w:ascii="inherit" w:hAnsi="inherit"/>
          <w:sz w:val="22"/>
          <w:szCs w:val="22"/>
          <w:bdr w:val="none" w:sz="0" w:space="0" w:color="auto" w:frame="1"/>
        </w:rPr>
        <w:t>-</w:t>
      </w:r>
      <w:r>
        <w:rPr>
          <w:rFonts w:ascii="inherit" w:hAnsi="inherit"/>
          <w:sz w:val="22"/>
          <w:szCs w:val="22"/>
          <w:bdr w:val="none" w:sz="0" w:space="0" w:color="auto" w:frame="1"/>
          <w:lang w:val="id-ID"/>
        </w:rPr>
        <w:t>Fath: 10</w:t>
      </w:r>
    </w:p>
    <w:p w14:paraId="663B4280" w14:textId="77777777" w:rsidR="00EC76B7" w:rsidRDefault="00EC76B7" w:rsidP="00EC76B7">
      <w:pPr>
        <w:textAlignment w:val="baseline"/>
      </w:pPr>
      <w:r>
        <w:rPr>
          <w:rFonts w:ascii="inherit" w:hAnsi="inherit"/>
          <w:sz w:val="22"/>
          <w:szCs w:val="22"/>
          <w:bdr w:val="none" w:sz="0" w:space="0" w:color="auto" w:frame="1"/>
          <w:lang w:val="id-ID"/>
        </w:rPr>
        <w:t>Ha’ pada kata semacam </w:t>
      </w:r>
      <w:r>
        <w:rPr>
          <w:rFonts w:ascii="inherit" w:hAnsi="inherit"/>
          <w:sz w:val="22"/>
          <w:szCs w:val="22"/>
          <w:bdr w:val="none" w:sz="0" w:space="0" w:color="auto" w:frame="1"/>
          <w:rtl/>
        </w:rPr>
        <w:t>عليه</w:t>
      </w:r>
      <w:r>
        <w:rPr>
          <w:rFonts w:ascii="inherit" w:hAnsi="inherit"/>
          <w:sz w:val="22"/>
          <w:szCs w:val="22"/>
          <w:bdr w:val="none" w:sz="0" w:space="0" w:color="auto" w:frame="1"/>
          <w:rtl/>
          <w:lang w:val="id-ID"/>
        </w:rPr>
        <w:t> </w:t>
      </w:r>
      <w:r>
        <w:rPr>
          <w:rFonts w:ascii="inherit" w:hAnsi="inherit"/>
          <w:sz w:val="22"/>
          <w:szCs w:val="22"/>
          <w:bdr w:val="none" w:sz="0" w:space="0" w:color="auto" w:frame="1"/>
          <w:lang w:val="id-ID"/>
        </w:rPr>
        <w:t>biasanya dibaca kasroh, tetapi yang ini dibaca dlummah.</w:t>
      </w:r>
    </w:p>
    <w:p w14:paraId="0A73173F" w14:textId="77777777" w:rsidR="00EC76B7" w:rsidRDefault="00EC76B7" w:rsidP="00EC76B7">
      <w:pPr>
        <w:textAlignment w:val="baseline"/>
      </w:pPr>
      <w:r>
        <w:rPr>
          <w:rFonts w:ascii="inherit" w:hAnsi="inherit"/>
          <w:sz w:val="22"/>
          <w:szCs w:val="22"/>
          <w:bdr w:val="none" w:sz="0" w:space="0" w:color="auto" w:frame="1"/>
          <w:lang w:val="id-ID"/>
        </w:rPr>
        <w:t>14</w:t>
      </w:r>
    </w:p>
    <w:p w14:paraId="7C4F9131" w14:textId="77777777" w:rsidR="00EC76B7" w:rsidRDefault="00EC76B7" w:rsidP="00EC76B7">
      <w:pPr>
        <w:bidi/>
        <w:jc w:val="both"/>
        <w:textAlignment w:val="baseline"/>
      </w:pPr>
      <w:r>
        <w:rPr>
          <w:rFonts w:ascii="inherit" w:hAnsi="inherit"/>
          <w:sz w:val="22"/>
          <w:szCs w:val="22"/>
          <w:bdr w:val="none" w:sz="0" w:space="0" w:color="auto" w:frame="1"/>
          <w:rtl/>
        </w:rPr>
        <w:t>بِئْسَ الِاسْمُ الْفُسُوقُ بَعْدَ الْإِيمَانِ</w:t>
      </w:r>
    </w:p>
    <w:p w14:paraId="138205AE" w14:textId="662B8568" w:rsidR="00EC76B7" w:rsidRDefault="00EC76B7" w:rsidP="00EC76B7">
      <w:pPr>
        <w:textAlignment w:val="baseline"/>
        <w:rPr>
          <w:rtl/>
        </w:rPr>
      </w:pPr>
      <w:r>
        <w:rPr>
          <w:rFonts w:ascii="inherit" w:hAnsi="inherit"/>
          <w:sz w:val="22"/>
          <w:szCs w:val="22"/>
          <w:bdr w:val="none" w:sz="0" w:space="0" w:color="auto" w:frame="1"/>
          <w:lang w:val="id-ID"/>
        </w:rPr>
        <w:t>Al</w:t>
      </w:r>
      <w:r w:rsidR="00973830">
        <w:rPr>
          <w:rFonts w:ascii="inherit" w:hAnsi="inherit"/>
          <w:sz w:val="22"/>
          <w:szCs w:val="22"/>
          <w:bdr w:val="none" w:sz="0" w:space="0" w:color="auto" w:frame="1"/>
        </w:rPr>
        <w:t>-</w:t>
      </w:r>
      <w:r>
        <w:rPr>
          <w:rFonts w:ascii="inherit" w:hAnsi="inherit"/>
          <w:sz w:val="22"/>
          <w:szCs w:val="22"/>
          <w:bdr w:val="none" w:sz="0" w:space="0" w:color="auto" w:frame="1"/>
          <w:lang w:val="id-ID"/>
        </w:rPr>
        <w:t>Hujarat: 11</w:t>
      </w:r>
    </w:p>
    <w:p w14:paraId="7E20A7DE" w14:textId="77777777" w:rsidR="00EC76B7" w:rsidRDefault="00EC76B7" w:rsidP="00EC76B7">
      <w:pPr>
        <w:textAlignment w:val="baseline"/>
        <w:rPr>
          <w:rFonts w:ascii="inherit" w:hAnsi="inherit"/>
          <w:sz w:val="22"/>
          <w:szCs w:val="22"/>
          <w:bdr w:val="none" w:sz="0" w:space="0" w:color="auto" w:frame="1"/>
          <w:lang w:val="id-ID"/>
        </w:rPr>
      </w:pPr>
      <w:r>
        <w:rPr>
          <w:rFonts w:ascii="inherit" w:hAnsi="inherit"/>
          <w:sz w:val="22"/>
          <w:szCs w:val="22"/>
          <w:bdr w:val="none" w:sz="0" w:space="0" w:color="auto" w:frame="1"/>
          <w:lang w:val="id-ID"/>
        </w:rPr>
        <w:lastRenderedPageBreak/>
        <w:t>Fokus pada alif lam lafadz </w:t>
      </w:r>
      <w:r>
        <w:rPr>
          <w:rFonts w:ascii="inherit" w:hAnsi="inherit"/>
          <w:sz w:val="22"/>
          <w:szCs w:val="22"/>
          <w:bdr w:val="none" w:sz="0" w:space="0" w:color="auto" w:frame="1"/>
          <w:rtl/>
        </w:rPr>
        <w:t>الاسم</w:t>
      </w:r>
      <w:r>
        <w:rPr>
          <w:rFonts w:ascii="inherit" w:hAnsi="inherit"/>
          <w:sz w:val="22"/>
          <w:szCs w:val="22"/>
          <w:bdr w:val="none" w:sz="0" w:space="0" w:color="auto" w:frame="1"/>
          <w:lang w:val="id-ID"/>
        </w:rPr>
        <w:t>. Alif dianggap hilang, sedang Lam dibaca kasroh. Sehingga, pembacaannya adalah </w:t>
      </w:r>
      <w:r>
        <w:rPr>
          <w:rFonts w:ascii="inherit" w:hAnsi="inherit"/>
          <w:i/>
          <w:iCs/>
          <w:sz w:val="22"/>
          <w:szCs w:val="22"/>
          <w:bdr w:val="none" w:sz="0" w:space="0" w:color="auto" w:frame="1"/>
          <w:lang w:val="id-ID"/>
        </w:rPr>
        <w:t>bi’salismu</w:t>
      </w:r>
      <w:r>
        <w:rPr>
          <w:rFonts w:ascii="inherit" w:hAnsi="inherit"/>
          <w:sz w:val="22"/>
          <w:szCs w:val="22"/>
          <w:bdr w:val="none" w:sz="0" w:space="0" w:color="auto" w:frame="1"/>
          <w:lang w:val="id-ID"/>
        </w:rPr>
        <w:t>.</w:t>
      </w:r>
    </w:p>
    <w:p w14:paraId="1E07AF76" w14:textId="13024308" w:rsidR="00DB075D" w:rsidRPr="00DB075D" w:rsidRDefault="00DB075D" w:rsidP="00EC76B7">
      <w:pPr>
        <w:textAlignment w:val="baseline"/>
        <w:rPr>
          <w:sz w:val="24"/>
          <w:szCs w:val="24"/>
        </w:rPr>
      </w:pPr>
      <w:r w:rsidRPr="00DB075D">
        <w:rPr>
          <w:rFonts w:ascii="inherit" w:hAnsi="inherit"/>
          <w:sz w:val="32"/>
          <w:szCs w:val="32"/>
          <w:bdr w:val="none" w:sz="0" w:space="0" w:color="auto" w:frame="1"/>
        </w:rPr>
        <w:t>#idzhar wajib#</w:t>
      </w:r>
    </w:p>
    <w:p w14:paraId="15D32E8E" w14:textId="77777777" w:rsidR="00DB075D" w:rsidRPr="00DB075D" w:rsidRDefault="00DB075D" w:rsidP="00DB075D">
      <w:r w:rsidRPr="00DB075D">
        <w:t>Idzhar Wajib Atau Idzhar Mutlak</w:t>
      </w:r>
    </w:p>
    <w:p w14:paraId="5743750F" w14:textId="7B9C8CB1" w:rsidR="00DB075D" w:rsidRPr="00DB075D" w:rsidRDefault="00DB075D" w:rsidP="00DB075D">
      <w:r w:rsidRPr="00DB075D">
        <w:t xml:space="preserve"> “Bacaan</w:t>
      </w:r>
      <w:hyperlink r:id="rId54" w:history="1">
        <w:r w:rsidRPr="00DB075D">
          <w:rPr>
            <w:rStyle w:val="Hyperlink"/>
          </w:rPr>
          <w:t> Idzhar Wajib</w:t>
        </w:r>
      </w:hyperlink>
      <w:r w:rsidRPr="00DB075D">
        <w:t>”. Yuk simak lebih lanjut mengenai bacaan idzhar wajib;</w:t>
      </w:r>
    </w:p>
    <w:p w14:paraId="51EEAC0C" w14:textId="77777777" w:rsidR="00DB075D" w:rsidRPr="00DB075D" w:rsidRDefault="00DB075D" w:rsidP="00DB075D">
      <w:r w:rsidRPr="00DB075D">
        <w:t>Pengertian Idzhar</w:t>
      </w:r>
    </w:p>
    <w:p w14:paraId="4C4B1BE7" w14:textId="77777777" w:rsidR="00DB075D" w:rsidRPr="00DB075D" w:rsidRDefault="00DB075D" w:rsidP="00DB075D">
      <w:r w:rsidRPr="00DB075D">
        <w:t>Idzhar menurut bahasa artinya adalah menerangkan. Sedangkan bila dilihat dari pengertian secara istilah, idzhar maknanya adalah mengeluarkan huruf dari tempat keluarnya tanpa berdengung.</w:t>
      </w:r>
    </w:p>
    <w:p w14:paraId="787A5B0F" w14:textId="77777777" w:rsidR="00DB075D" w:rsidRPr="00DB075D" w:rsidRDefault="00DB075D" w:rsidP="00DB075D">
      <w:r w:rsidRPr="00DB075D">
        <w:t>Bacaan Idzhar Wajib </w:t>
      </w:r>
    </w:p>
    <w:p w14:paraId="09044F1B" w14:textId="77777777" w:rsidR="00DB075D" w:rsidRPr="00DB075D" w:rsidRDefault="00DB075D" w:rsidP="00DB075D">
      <w:r w:rsidRPr="00DB075D">
        <w:t>Bacaan idzhar wajib atau bisa juga disebut idzhar mutlak yaitu terjadi apabila terdapat nun mati (</w:t>
      </w:r>
      <w:r w:rsidRPr="00DB075D">
        <w:rPr>
          <w:rtl/>
        </w:rPr>
        <w:t>نْ</w:t>
      </w:r>
      <w:r w:rsidRPr="00DB075D">
        <w:t>) bertemu dengan huruf ya (</w:t>
      </w:r>
      <w:r w:rsidRPr="00DB075D">
        <w:rPr>
          <w:rtl/>
        </w:rPr>
        <w:t>ي</w:t>
      </w:r>
      <w:r w:rsidRPr="00DB075D">
        <w:t>) atau bertemu dengan huruf wawu (</w:t>
      </w:r>
      <w:r w:rsidRPr="00DB075D">
        <w:rPr>
          <w:rtl/>
        </w:rPr>
        <w:t>و</w:t>
      </w:r>
      <w:r w:rsidRPr="00DB075D">
        <w:t>) , dimana keberadaan nun mati dan ya’ atau wawu tersebut dalam satu kata.</w:t>
      </w:r>
    </w:p>
    <w:p w14:paraId="055B6DA5" w14:textId="77777777" w:rsidR="00DB075D" w:rsidRPr="00DB075D" w:rsidRDefault="00DB075D" w:rsidP="00DB075D">
      <w:r w:rsidRPr="00DB075D">
        <w:t>Contoh Bacaan Idzhar Wajib</w:t>
      </w:r>
    </w:p>
    <w:p w14:paraId="1F89F436" w14:textId="77777777" w:rsidR="00DB075D" w:rsidRPr="00DB075D" w:rsidRDefault="00DB075D" w:rsidP="00DB075D">
      <w:pPr>
        <w:rPr>
          <w:rFonts w:ascii="Merriweather Sans" w:hAnsi="Merriweather Sans"/>
          <w:color w:val="222222"/>
          <w:sz w:val="21"/>
          <w:szCs w:val="21"/>
        </w:rPr>
      </w:pPr>
      <w:r w:rsidRPr="00DB075D">
        <w:t>Untuk memahami suatu materi tentunya tidak lengkap manakala tidak ada contoh yang disajikan dalam pembahasan tersebut. Nah untuk itu berikut kami sajikan beberapa contoh singkat untuk materi idzhar wajib.</w:t>
      </w:r>
    </w:p>
    <w:p w14:paraId="0A6A87F9" w14:textId="741A5EBF" w:rsidR="00DB075D" w:rsidRDefault="00DB075D" w:rsidP="00DB075D">
      <w:pPr>
        <w:pStyle w:val="NormalWeb"/>
        <w:shd w:val="clear" w:color="auto" w:fill="FFFFFF"/>
        <w:rPr>
          <w:rFonts w:ascii="Merriweather Sans" w:hAnsi="Merriweather Sans"/>
          <w:color w:val="222222"/>
          <w:sz w:val="29"/>
          <w:szCs w:val="29"/>
        </w:rPr>
      </w:pPr>
      <w:r>
        <w:rPr>
          <w:rFonts w:ascii="Merriweather Sans" w:hAnsi="Merriweather Sans"/>
          <w:color w:val="222222"/>
          <w:sz w:val="29"/>
          <w:szCs w:val="29"/>
        </w:rPr>
        <w:lastRenderedPageBreak/>
        <w:drawing>
          <wp:inline distT="0" distB="0" distL="0" distR="0" wp14:anchorId="59D32F87" wp14:editId="3060293A">
            <wp:extent cx="4413885" cy="2334260"/>
            <wp:effectExtent l="0" t="0" r="5715" b="8890"/>
            <wp:docPr id="1821642257" name="Gambar 182164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13885" cy="2334260"/>
                    </a:xfrm>
                    <a:prstGeom prst="rect">
                      <a:avLst/>
                    </a:prstGeom>
                    <a:noFill/>
                    <a:ln>
                      <a:noFill/>
                    </a:ln>
                  </pic:spPr>
                </pic:pic>
              </a:graphicData>
            </a:graphic>
          </wp:inline>
        </w:drawing>
      </w:r>
    </w:p>
    <w:p w14:paraId="09A675AF" w14:textId="77777777" w:rsidR="00EC76B7" w:rsidRPr="006620AC" w:rsidRDefault="00EC76B7" w:rsidP="00EC76B7"/>
    <w:sectPr w:rsidR="00EC76B7" w:rsidRPr="006620AC" w:rsidSect="006D0AAE">
      <w:pgSz w:w="8391" w:h="11906" w:code="11"/>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739CCB" w14:textId="77777777" w:rsidR="000C382A" w:rsidRPr="003C62F6" w:rsidRDefault="000C382A" w:rsidP="004D0E1A">
      <w:pPr>
        <w:spacing w:after="0" w:line="240" w:lineRule="auto"/>
      </w:pPr>
      <w:r w:rsidRPr="003C62F6">
        <w:separator/>
      </w:r>
    </w:p>
  </w:endnote>
  <w:endnote w:type="continuationSeparator" w:id="0">
    <w:p w14:paraId="674A41D4" w14:textId="77777777" w:rsidR="000C382A" w:rsidRPr="003C62F6" w:rsidRDefault="000C382A" w:rsidP="004D0E1A">
      <w:pPr>
        <w:spacing w:after="0" w:line="240" w:lineRule="auto"/>
      </w:pPr>
      <w:r w:rsidRPr="003C62F6">
        <w:continuationSeparator/>
      </w:r>
    </w:p>
  </w:endnote>
  <w:endnote w:type="continuationNotice" w:id="1">
    <w:p w14:paraId="053505D2" w14:textId="77777777" w:rsidR="000C382A" w:rsidRDefault="000C382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oppins">
    <w:altName w:val="Calibri"/>
    <w:charset w:val="00"/>
    <w:family w:val="auto"/>
    <w:pitch w:val="variable"/>
    <w:sig w:usb0="00008007" w:usb1="00000000" w:usb2="00000000" w:usb3="00000000" w:csb0="00000093" w:csb1="00000000"/>
  </w:font>
  <w:font w:name="MS Mincho">
    <w:altName w:val="ＭＳ 明朝"/>
    <w:panose1 w:val="02020609040205080304"/>
    <w:charset w:val="80"/>
    <w:family w:val="modern"/>
    <w:pitch w:val="fixed"/>
    <w:sig w:usb0="E00002FF" w:usb1="6AC7FDFB" w:usb2="08000012" w:usb3="00000000" w:csb0="0002009F" w:csb1="00000000"/>
  </w:font>
  <w:font w:name="Segoe UI Semibold">
    <w:panose1 w:val="020B0702040204020203"/>
    <w:charset w:val="00"/>
    <w:family w:val="swiss"/>
    <w:pitch w:val="variable"/>
    <w:sig w:usb0="E4002EFF" w:usb1="C000E47F" w:usb2="00000009" w:usb3="00000000" w:csb0="000001FF" w:csb1="00000000"/>
  </w:font>
  <w:font w:name="Cascadia Code">
    <w:panose1 w:val="020B0609020000020004"/>
    <w:charset w:val="00"/>
    <w:family w:val="modern"/>
    <w:pitch w:val="fixed"/>
    <w:sig w:usb0="A1002AFF" w:usb1="C000F9FB" w:usb2="00040020" w:usb3="00000000" w:csb0="000001FF" w:csb1="00000000"/>
  </w:font>
  <w:font w:name="13/5Atom Sans">
    <w:panose1 w:val="00000400000000000000"/>
    <w:charset w:val="00"/>
    <w:family w:val="auto"/>
    <w:pitch w:val="variable"/>
    <w:sig w:usb0="80000003" w:usb1="40000000" w:usb2="00000000" w:usb3="00000000" w:csb0="00000001" w:csb1="00000000"/>
  </w:font>
  <w:font w:name="Cascadia Mono SemiLight">
    <w:panose1 w:val="020B0609020000020004"/>
    <w:charset w:val="00"/>
    <w:family w:val="modern"/>
    <w:pitch w:val="fixed"/>
    <w:sig w:usb0="A1002AFF" w:usb1="C000F9FB" w:usb2="00040020" w:usb3="00000000" w:csb0="000001FF" w:csb1="00000000"/>
  </w:font>
  <w:font w:name="Dubai">
    <w:panose1 w:val="020B0503030403030204"/>
    <w:charset w:val="00"/>
    <w:family w:val="swiss"/>
    <w:pitch w:val="variable"/>
    <w:sig w:usb0="80002067" w:usb1="80000000" w:usb2="00000008" w:usb3="00000000" w:csb0="00000041"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 w:name="Merriweather Sans">
    <w:charset w:val="00"/>
    <w:family w:val="auto"/>
    <w:pitch w:val="variable"/>
    <w:sig w:usb0="A00004FF" w:usb1="4000207B" w:usb2="00000000" w:usb3="00000000" w:csb0="000001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D8F903" w14:textId="77777777" w:rsidR="000C382A" w:rsidRPr="003C62F6" w:rsidRDefault="000C382A" w:rsidP="004D0E1A">
      <w:pPr>
        <w:spacing w:after="0" w:line="240" w:lineRule="auto"/>
      </w:pPr>
      <w:r w:rsidRPr="003C62F6">
        <w:separator/>
      </w:r>
    </w:p>
  </w:footnote>
  <w:footnote w:type="continuationSeparator" w:id="0">
    <w:p w14:paraId="26492D6C" w14:textId="77777777" w:rsidR="000C382A" w:rsidRPr="003C62F6" w:rsidRDefault="000C382A" w:rsidP="004D0E1A">
      <w:pPr>
        <w:spacing w:after="0" w:line="240" w:lineRule="auto"/>
      </w:pPr>
      <w:r w:rsidRPr="003C62F6">
        <w:continuationSeparator/>
      </w:r>
    </w:p>
  </w:footnote>
  <w:footnote w:type="continuationNotice" w:id="1">
    <w:p w14:paraId="6AC7D9C8" w14:textId="77777777" w:rsidR="000C382A" w:rsidRDefault="000C382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C3BA0"/>
    <w:multiLevelType w:val="hybridMultilevel"/>
    <w:tmpl w:val="EF94A6D0"/>
    <w:lvl w:ilvl="0" w:tplc="27A8A17A">
      <w:start w:val="1"/>
      <w:numFmt w:val="bullet"/>
      <w:lvlText w:val=""/>
      <w:lvlJc w:val="left"/>
      <w:pPr>
        <w:ind w:left="810" w:hanging="360"/>
      </w:pPr>
      <w:rPr>
        <w:rFonts w:ascii="Symbol" w:hAnsi="Symbol" w:hint="default"/>
        <w:color w:val="404040" w:themeColor="text1" w:themeTint="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CB7046"/>
    <w:multiLevelType w:val="multilevel"/>
    <w:tmpl w:val="E2766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F04354"/>
    <w:multiLevelType w:val="hybridMultilevel"/>
    <w:tmpl w:val="C4A0CA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676AB9"/>
    <w:multiLevelType w:val="hybridMultilevel"/>
    <w:tmpl w:val="9758B01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09681D"/>
    <w:multiLevelType w:val="hybridMultilevel"/>
    <w:tmpl w:val="EBC6C74E"/>
    <w:lvl w:ilvl="0" w:tplc="04090001">
      <w:start w:val="1"/>
      <w:numFmt w:val="bullet"/>
      <w:lvlText w:val=""/>
      <w:lvlJc w:val="left"/>
      <w:pPr>
        <w:ind w:left="2211" w:hanging="360"/>
      </w:pPr>
      <w:rPr>
        <w:rFonts w:ascii="Symbol" w:hAnsi="Symbol" w:hint="default"/>
      </w:rPr>
    </w:lvl>
    <w:lvl w:ilvl="1" w:tplc="04090003" w:tentative="1">
      <w:start w:val="1"/>
      <w:numFmt w:val="bullet"/>
      <w:lvlText w:val="o"/>
      <w:lvlJc w:val="left"/>
      <w:pPr>
        <w:ind w:left="2931" w:hanging="360"/>
      </w:pPr>
      <w:rPr>
        <w:rFonts w:ascii="Courier New" w:hAnsi="Courier New" w:cs="Courier New" w:hint="default"/>
      </w:rPr>
    </w:lvl>
    <w:lvl w:ilvl="2" w:tplc="04090005" w:tentative="1">
      <w:start w:val="1"/>
      <w:numFmt w:val="bullet"/>
      <w:lvlText w:val=""/>
      <w:lvlJc w:val="left"/>
      <w:pPr>
        <w:ind w:left="3651" w:hanging="360"/>
      </w:pPr>
      <w:rPr>
        <w:rFonts w:ascii="Wingdings" w:hAnsi="Wingdings" w:hint="default"/>
      </w:rPr>
    </w:lvl>
    <w:lvl w:ilvl="3" w:tplc="04090001" w:tentative="1">
      <w:start w:val="1"/>
      <w:numFmt w:val="bullet"/>
      <w:lvlText w:val=""/>
      <w:lvlJc w:val="left"/>
      <w:pPr>
        <w:ind w:left="4371" w:hanging="360"/>
      </w:pPr>
      <w:rPr>
        <w:rFonts w:ascii="Symbol" w:hAnsi="Symbol" w:hint="default"/>
      </w:rPr>
    </w:lvl>
    <w:lvl w:ilvl="4" w:tplc="04090003" w:tentative="1">
      <w:start w:val="1"/>
      <w:numFmt w:val="bullet"/>
      <w:lvlText w:val="o"/>
      <w:lvlJc w:val="left"/>
      <w:pPr>
        <w:ind w:left="5091" w:hanging="360"/>
      </w:pPr>
      <w:rPr>
        <w:rFonts w:ascii="Courier New" w:hAnsi="Courier New" w:cs="Courier New" w:hint="default"/>
      </w:rPr>
    </w:lvl>
    <w:lvl w:ilvl="5" w:tplc="04090005" w:tentative="1">
      <w:start w:val="1"/>
      <w:numFmt w:val="bullet"/>
      <w:lvlText w:val=""/>
      <w:lvlJc w:val="left"/>
      <w:pPr>
        <w:ind w:left="5811" w:hanging="360"/>
      </w:pPr>
      <w:rPr>
        <w:rFonts w:ascii="Wingdings" w:hAnsi="Wingdings" w:hint="default"/>
      </w:rPr>
    </w:lvl>
    <w:lvl w:ilvl="6" w:tplc="04090001" w:tentative="1">
      <w:start w:val="1"/>
      <w:numFmt w:val="bullet"/>
      <w:lvlText w:val=""/>
      <w:lvlJc w:val="left"/>
      <w:pPr>
        <w:ind w:left="6531" w:hanging="360"/>
      </w:pPr>
      <w:rPr>
        <w:rFonts w:ascii="Symbol" w:hAnsi="Symbol" w:hint="default"/>
      </w:rPr>
    </w:lvl>
    <w:lvl w:ilvl="7" w:tplc="04090003" w:tentative="1">
      <w:start w:val="1"/>
      <w:numFmt w:val="bullet"/>
      <w:lvlText w:val="o"/>
      <w:lvlJc w:val="left"/>
      <w:pPr>
        <w:ind w:left="7251" w:hanging="360"/>
      </w:pPr>
      <w:rPr>
        <w:rFonts w:ascii="Courier New" w:hAnsi="Courier New" w:cs="Courier New" w:hint="default"/>
      </w:rPr>
    </w:lvl>
    <w:lvl w:ilvl="8" w:tplc="04090005" w:tentative="1">
      <w:start w:val="1"/>
      <w:numFmt w:val="bullet"/>
      <w:lvlText w:val=""/>
      <w:lvlJc w:val="left"/>
      <w:pPr>
        <w:ind w:left="7971" w:hanging="360"/>
      </w:pPr>
      <w:rPr>
        <w:rFonts w:ascii="Wingdings" w:hAnsi="Wingdings" w:hint="default"/>
      </w:rPr>
    </w:lvl>
  </w:abstractNum>
  <w:abstractNum w:abstractNumId="5" w15:restartNumberingAfterBreak="0">
    <w:nsid w:val="2A9974C9"/>
    <w:multiLevelType w:val="hybridMultilevel"/>
    <w:tmpl w:val="C3CAAD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C4F1502"/>
    <w:multiLevelType w:val="hybridMultilevel"/>
    <w:tmpl w:val="48E29B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C234DEB"/>
    <w:multiLevelType w:val="hybridMultilevel"/>
    <w:tmpl w:val="C5D4F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BE745A"/>
    <w:multiLevelType w:val="hybridMultilevel"/>
    <w:tmpl w:val="FF04B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DC2FA8"/>
    <w:multiLevelType w:val="hybridMultilevel"/>
    <w:tmpl w:val="69B0F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37E0845"/>
    <w:multiLevelType w:val="hybridMultilevel"/>
    <w:tmpl w:val="CC4E7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344117"/>
    <w:multiLevelType w:val="hybridMultilevel"/>
    <w:tmpl w:val="4770133E"/>
    <w:lvl w:ilvl="0" w:tplc="3236AC8E">
      <w:start w:val="1"/>
      <w:numFmt w:val="decimal"/>
      <w:lvlText w:val="%1."/>
      <w:lvlJc w:val="left"/>
      <w:pPr>
        <w:ind w:left="1800" w:hanging="360"/>
      </w:pPr>
      <w:rPr>
        <w:rFonts w:asciiTheme="minorHAnsi" w:hAnsiTheme="minorHAnsi" w:cstheme="minorBidi"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5AD85E93"/>
    <w:multiLevelType w:val="hybridMultilevel"/>
    <w:tmpl w:val="D944C688"/>
    <w:lvl w:ilvl="0" w:tplc="58841FC2">
      <w:numFmt w:val="bullet"/>
      <w:lvlText w:val="-"/>
      <w:lvlJc w:val="left"/>
      <w:pPr>
        <w:ind w:left="1800" w:hanging="360"/>
      </w:pPr>
      <w:rPr>
        <w:rFonts w:ascii="Poppins" w:eastAsiaTheme="minorEastAsia" w:hAnsi="Poppins" w:cs="Poppin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6FD75AA1"/>
    <w:multiLevelType w:val="hybridMultilevel"/>
    <w:tmpl w:val="7ECE3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3944DC8"/>
    <w:multiLevelType w:val="hybridMultilevel"/>
    <w:tmpl w:val="57CEC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75E136D"/>
    <w:multiLevelType w:val="hybridMultilevel"/>
    <w:tmpl w:val="D3BC707E"/>
    <w:lvl w:ilvl="0" w:tplc="A84E2F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76619350">
    <w:abstractNumId w:val="5"/>
  </w:num>
  <w:num w:numId="2" w16cid:durableId="952513247">
    <w:abstractNumId w:val="2"/>
  </w:num>
  <w:num w:numId="3" w16cid:durableId="1740905652">
    <w:abstractNumId w:val="15"/>
  </w:num>
  <w:num w:numId="4" w16cid:durableId="1738628472">
    <w:abstractNumId w:val="4"/>
  </w:num>
  <w:num w:numId="5" w16cid:durableId="526988295">
    <w:abstractNumId w:val="7"/>
  </w:num>
  <w:num w:numId="6" w16cid:durableId="1748112476">
    <w:abstractNumId w:val="3"/>
  </w:num>
  <w:num w:numId="7" w16cid:durableId="1227301870">
    <w:abstractNumId w:val="11"/>
  </w:num>
  <w:num w:numId="8" w16cid:durableId="317003795">
    <w:abstractNumId w:val="9"/>
  </w:num>
  <w:num w:numId="9" w16cid:durableId="1921017376">
    <w:abstractNumId w:val="6"/>
  </w:num>
  <w:num w:numId="10" w16cid:durableId="867567709">
    <w:abstractNumId w:val="0"/>
  </w:num>
  <w:num w:numId="11" w16cid:durableId="110322040">
    <w:abstractNumId w:val="14"/>
  </w:num>
  <w:num w:numId="12" w16cid:durableId="1696612873">
    <w:abstractNumId w:val="1"/>
  </w:num>
  <w:num w:numId="13" w16cid:durableId="1544749143">
    <w:abstractNumId w:val="12"/>
  </w:num>
  <w:num w:numId="14" w16cid:durableId="1506703913">
    <w:abstractNumId w:val="8"/>
  </w:num>
  <w:num w:numId="15" w16cid:durableId="302740750">
    <w:abstractNumId w:val="13"/>
  </w:num>
  <w:num w:numId="16" w16cid:durableId="290212833">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enovo Legion">
    <w15:presenceInfo w15:providerId="Windows Live" w15:userId="3df5a970d65a2c6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revisionView w:markup="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7363"/>
    <w:rsid w:val="00002593"/>
    <w:rsid w:val="00002F13"/>
    <w:rsid w:val="00004C7F"/>
    <w:rsid w:val="000107DD"/>
    <w:rsid w:val="000125A5"/>
    <w:rsid w:val="00023DCF"/>
    <w:rsid w:val="00024489"/>
    <w:rsid w:val="000253AF"/>
    <w:rsid w:val="00026301"/>
    <w:rsid w:val="0002685D"/>
    <w:rsid w:val="0003156D"/>
    <w:rsid w:val="00033D54"/>
    <w:rsid w:val="00033D98"/>
    <w:rsid w:val="000477E4"/>
    <w:rsid w:val="00052C7F"/>
    <w:rsid w:val="00054E73"/>
    <w:rsid w:val="00054F2C"/>
    <w:rsid w:val="00055339"/>
    <w:rsid w:val="000574A0"/>
    <w:rsid w:val="000674FD"/>
    <w:rsid w:val="0007007F"/>
    <w:rsid w:val="000700A8"/>
    <w:rsid w:val="00075EAB"/>
    <w:rsid w:val="00080E4E"/>
    <w:rsid w:val="00083184"/>
    <w:rsid w:val="00083F08"/>
    <w:rsid w:val="00084C9C"/>
    <w:rsid w:val="00091A73"/>
    <w:rsid w:val="000A2010"/>
    <w:rsid w:val="000A21CF"/>
    <w:rsid w:val="000A323E"/>
    <w:rsid w:val="000A5DE5"/>
    <w:rsid w:val="000A7A3B"/>
    <w:rsid w:val="000A7ACC"/>
    <w:rsid w:val="000B67EA"/>
    <w:rsid w:val="000C2A48"/>
    <w:rsid w:val="000C382A"/>
    <w:rsid w:val="000D08E8"/>
    <w:rsid w:val="000D10BC"/>
    <w:rsid w:val="000D175E"/>
    <w:rsid w:val="000D3E57"/>
    <w:rsid w:val="000D66AB"/>
    <w:rsid w:val="000E31A7"/>
    <w:rsid w:val="000E717B"/>
    <w:rsid w:val="000F1879"/>
    <w:rsid w:val="000F6529"/>
    <w:rsid w:val="000F7879"/>
    <w:rsid w:val="00100A66"/>
    <w:rsid w:val="0010175B"/>
    <w:rsid w:val="00101A1C"/>
    <w:rsid w:val="0010349C"/>
    <w:rsid w:val="00104451"/>
    <w:rsid w:val="001142F7"/>
    <w:rsid w:val="00121623"/>
    <w:rsid w:val="00123F5E"/>
    <w:rsid w:val="00130010"/>
    <w:rsid w:val="001322D2"/>
    <w:rsid w:val="00133870"/>
    <w:rsid w:val="0013535E"/>
    <w:rsid w:val="00141BA2"/>
    <w:rsid w:val="00142430"/>
    <w:rsid w:val="0014341D"/>
    <w:rsid w:val="00144C1B"/>
    <w:rsid w:val="0014729B"/>
    <w:rsid w:val="0014777F"/>
    <w:rsid w:val="001650F2"/>
    <w:rsid w:val="00165634"/>
    <w:rsid w:val="001702A0"/>
    <w:rsid w:val="00172894"/>
    <w:rsid w:val="001775F2"/>
    <w:rsid w:val="00177EB8"/>
    <w:rsid w:val="00182AA1"/>
    <w:rsid w:val="00184B74"/>
    <w:rsid w:val="001860A3"/>
    <w:rsid w:val="00190B64"/>
    <w:rsid w:val="00191BE5"/>
    <w:rsid w:val="00191CB0"/>
    <w:rsid w:val="00193275"/>
    <w:rsid w:val="00194351"/>
    <w:rsid w:val="00195B55"/>
    <w:rsid w:val="001979EC"/>
    <w:rsid w:val="001A0305"/>
    <w:rsid w:val="001A11DC"/>
    <w:rsid w:val="001A650B"/>
    <w:rsid w:val="001A7B49"/>
    <w:rsid w:val="001A7C54"/>
    <w:rsid w:val="001A7F3C"/>
    <w:rsid w:val="001B7469"/>
    <w:rsid w:val="001C2F81"/>
    <w:rsid w:val="001D01F5"/>
    <w:rsid w:val="001D4246"/>
    <w:rsid w:val="001D4DE9"/>
    <w:rsid w:val="001D564B"/>
    <w:rsid w:val="001D5947"/>
    <w:rsid w:val="001D65A6"/>
    <w:rsid w:val="001E07D0"/>
    <w:rsid w:val="001E1331"/>
    <w:rsid w:val="001E27DC"/>
    <w:rsid w:val="001E3447"/>
    <w:rsid w:val="001E48F3"/>
    <w:rsid w:val="001E6230"/>
    <w:rsid w:val="001E66BD"/>
    <w:rsid w:val="001F07B8"/>
    <w:rsid w:val="001F1C6C"/>
    <w:rsid w:val="001F5908"/>
    <w:rsid w:val="00204D82"/>
    <w:rsid w:val="002057F5"/>
    <w:rsid w:val="00205D9A"/>
    <w:rsid w:val="002063BE"/>
    <w:rsid w:val="00207F90"/>
    <w:rsid w:val="00214D90"/>
    <w:rsid w:val="00215C99"/>
    <w:rsid w:val="00221456"/>
    <w:rsid w:val="00223F93"/>
    <w:rsid w:val="00231687"/>
    <w:rsid w:val="0023545A"/>
    <w:rsid w:val="00237064"/>
    <w:rsid w:val="002378DE"/>
    <w:rsid w:val="002414A4"/>
    <w:rsid w:val="00241DCC"/>
    <w:rsid w:val="002420F1"/>
    <w:rsid w:val="0024401F"/>
    <w:rsid w:val="002448F4"/>
    <w:rsid w:val="00245F51"/>
    <w:rsid w:val="00247331"/>
    <w:rsid w:val="002519D4"/>
    <w:rsid w:val="00252335"/>
    <w:rsid w:val="00252A99"/>
    <w:rsid w:val="002541A2"/>
    <w:rsid w:val="00256C33"/>
    <w:rsid w:val="00257DF9"/>
    <w:rsid w:val="00266369"/>
    <w:rsid w:val="00270282"/>
    <w:rsid w:val="0027300D"/>
    <w:rsid w:val="0027436F"/>
    <w:rsid w:val="0027445E"/>
    <w:rsid w:val="00281EB9"/>
    <w:rsid w:val="00285974"/>
    <w:rsid w:val="002865D7"/>
    <w:rsid w:val="00287F5E"/>
    <w:rsid w:val="00293391"/>
    <w:rsid w:val="002A1583"/>
    <w:rsid w:val="002A34AE"/>
    <w:rsid w:val="002A3F39"/>
    <w:rsid w:val="002A73B8"/>
    <w:rsid w:val="002B141E"/>
    <w:rsid w:val="002B3282"/>
    <w:rsid w:val="002C161E"/>
    <w:rsid w:val="002D1D4F"/>
    <w:rsid w:val="002D1EAA"/>
    <w:rsid w:val="002D4EA4"/>
    <w:rsid w:val="002D4EFA"/>
    <w:rsid w:val="002D6EF2"/>
    <w:rsid w:val="002E16F4"/>
    <w:rsid w:val="002E17E0"/>
    <w:rsid w:val="002E318C"/>
    <w:rsid w:val="002E38CB"/>
    <w:rsid w:val="002E6216"/>
    <w:rsid w:val="002F0CC6"/>
    <w:rsid w:val="002F3848"/>
    <w:rsid w:val="002F65BF"/>
    <w:rsid w:val="002F6E29"/>
    <w:rsid w:val="00306ACA"/>
    <w:rsid w:val="0031257B"/>
    <w:rsid w:val="00312755"/>
    <w:rsid w:val="00316282"/>
    <w:rsid w:val="003232B1"/>
    <w:rsid w:val="0032569B"/>
    <w:rsid w:val="00330D75"/>
    <w:rsid w:val="00330E7A"/>
    <w:rsid w:val="00342132"/>
    <w:rsid w:val="00346897"/>
    <w:rsid w:val="00346EEF"/>
    <w:rsid w:val="0035195B"/>
    <w:rsid w:val="003557D1"/>
    <w:rsid w:val="00362D45"/>
    <w:rsid w:val="00366BD7"/>
    <w:rsid w:val="00372756"/>
    <w:rsid w:val="0037567F"/>
    <w:rsid w:val="00376AF5"/>
    <w:rsid w:val="00377823"/>
    <w:rsid w:val="00377B8A"/>
    <w:rsid w:val="0038278E"/>
    <w:rsid w:val="0038433C"/>
    <w:rsid w:val="00384BF8"/>
    <w:rsid w:val="00386B68"/>
    <w:rsid w:val="00387F56"/>
    <w:rsid w:val="00390566"/>
    <w:rsid w:val="00392A08"/>
    <w:rsid w:val="00392BF5"/>
    <w:rsid w:val="00393F00"/>
    <w:rsid w:val="003955DA"/>
    <w:rsid w:val="003A0A3D"/>
    <w:rsid w:val="003A5D5F"/>
    <w:rsid w:val="003A61C0"/>
    <w:rsid w:val="003A6BE2"/>
    <w:rsid w:val="003A7188"/>
    <w:rsid w:val="003A762B"/>
    <w:rsid w:val="003A7AE5"/>
    <w:rsid w:val="003A7CA4"/>
    <w:rsid w:val="003A7E5D"/>
    <w:rsid w:val="003A7F5C"/>
    <w:rsid w:val="003B0670"/>
    <w:rsid w:val="003B0911"/>
    <w:rsid w:val="003B268C"/>
    <w:rsid w:val="003B2D2A"/>
    <w:rsid w:val="003B37C7"/>
    <w:rsid w:val="003B3AC4"/>
    <w:rsid w:val="003B7B1E"/>
    <w:rsid w:val="003C1BC1"/>
    <w:rsid w:val="003C5A1C"/>
    <w:rsid w:val="003C62F6"/>
    <w:rsid w:val="003C630A"/>
    <w:rsid w:val="003D11E3"/>
    <w:rsid w:val="003D1619"/>
    <w:rsid w:val="003E2596"/>
    <w:rsid w:val="003E2DA7"/>
    <w:rsid w:val="003E3E30"/>
    <w:rsid w:val="003E70A7"/>
    <w:rsid w:val="003F177F"/>
    <w:rsid w:val="003F1815"/>
    <w:rsid w:val="003F1B37"/>
    <w:rsid w:val="003F22AD"/>
    <w:rsid w:val="003F34AD"/>
    <w:rsid w:val="003F3FB8"/>
    <w:rsid w:val="003F4126"/>
    <w:rsid w:val="0040547E"/>
    <w:rsid w:val="004055E3"/>
    <w:rsid w:val="004065E8"/>
    <w:rsid w:val="00412541"/>
    <w:rsid w:val="00412784"/>
    <w:rsid w:val="00413F83"/>
    <w:rsid w:val="004140BB"/>
    <w:rsid w:val="00423215"/>
    <w:rsid w:val="00423EC8"/>
    <w:rsid w:val="00426411"/>
    <w:rsid w:val="00427440"/>
    <w:rsid w:val="004318BE"/>
    <w:rsid w:val="0043192E"/>
    <w:rsid w:val="004341E0"/>
    <w:rsid w:val="00435846"/>
    <w:rsid w:val="004364A9"/>
    <w:rsid w:val="0043749F"/>
    <w:rsid w:val="00444AE0"/>
    <w:rsid w:val="00444C06"/>
    <w:rsid w:val="00444F7F"/>
    <w:rsid w:val="00446D22"/>
    <w:rsid w:val="00452FCD"/>
    <w:rsid w:val="00456D65"/>
    <w:rsid w:val="00460D80"/>
    <w:rsid w:val="004642AA"/>
    <w:rsid w:val="0046580F"/>
    <w:rsid w:val="00475B19"/>
    <w:rsid w:val="00477B6F"/>
    <w:rsid w:val="00481468"/>
    <w:rsid w:val="004866A7"/>
    <w:rsid w:val="00486F3E"/>
    <w:rsid w:val="004878C5"/>
    <w:rsid w:val="00490C6A"/>
    <w:rsid w:val="00490E6C"/>
    <w:rsid w:val="00496072"/>
    <w:rsid w:val="004A0044"/>
    <w:rsid w:val="004A132E"/>
    <w:rsid w:val="004A2427"/>
    <w:rsid w:val="004A32BF"/>
    <w:rsid w:val="004A43D5"/>
    <w:rsid w:val="004A4ADA"/>
    <w:rsid w:val="004A4E43"/>
    <w:rsid w:val="004A5430"/>
    <w:rsid w:val="004B5E44"/>
    <w:rsid w:val="004B751F"/>
    <w:rsid w:val="004B7558"/>
    <w:rsid w:val="004C08A7"/>
    <w:rsid w:val="004C2056"/>
    <w:rsid w:val="004C26DC"/>
    <w:rsid w:val="004C77EC"/>
    <w:rsid w:val="004D0E1A"/>
    <w:rsid w:val="004D5895"/>
    <w:rsid w:val="004E1E3D"/>
    <w:rsid w:val="004F15A5"/>
    <w:rsid w:val="004F2E0C"/>
    <w:rsid w:val="004F4073"/>
    <w:rsid w:val="004F7B4C"/>
    <w:rsid w:val="005026A9"/>
    <w:rsid w:val="005048D1"/>
    <w:rsid w:val="00505528"/>
    <w:rsid w:val="00510C49"/>
    <w:rsid w:val="00516082"/>
    <w:rsid w:val="00517DF5"/>
    <w:rsid w:val="00522D66"/>
    <w:rsid w:val="005230F7"/>
    <w:rsid w:val="00526E10"/>
    <w:rsid w:val="005312BD"/>
    <w:rsid w:val="00534328"/>
    <w:rsid w:val="00535E2D"/>
    <w:rsid w:val="00536608"/>
    <w:rsid w:val="00540E0B"/>
    <w:rsid w:val="0054600B"/>
    <w:rsid w:val="00552C01"/>
    <w:rsid w:val="00552E1E"/>
    <w:rsid w:val="0055362B"/>
    <w:rsid w:val="005552EB"/>
    <w:rsid w:val="00555356"/>
    <w:rsid w:val="00557949"/>
    <w:rsid w:val="0056195D"/>
    <w:rsid w:val="00561DE7"/>
    <w:rsid w:val="005700BD"/>
    <w:rsid w:val="00571457"/>
    <w:rsid w:val="00573B86"/>
    <w:rsid w:val="005779FC"/>
    <w:rsid w:val="0058044D"/>
    <w:rsid w:val="005805CF"/>
    <w:rsid w:val="0058195A"/>
    <w:rsid w:val="00581DDD"/>
    <w:rsid w:val="0058297C"/>
    <w:rsid w:val="00584918"/>
    <w:rsid w:val="005863F7"/>
    <w:rsid w:val="00595947"/>
    <w:rsid w:val="005A05E0"/>
    <w:rsid w:val="005A0C75"/>
    <w:rsid w:val="005A10AC"/>
    <w:rsid w:val="005A306C"/>
    <w:rsid w:val="005A7E61"/>
    <w:rsid w:val="005C09B0"/>
    <w:rsid w:val="005C127F"/>
    <w:rsid w:val="005C3DF8"/>
    <w:rsid w:val="005D6F79"/>
    <w:rsid w:val="005E717F"/>
    <w:rsid w:val="005F097E"/>
    <w:rsid w:val="005F0E9F"/>
    <w:rsid w:val="005F343B"/>
    <w:rsid w:val="005F5BF3"/>
    <w:rsid w:val="005F6266"/>
    <w:rsid w:val="005F63C6"/>
    <w:rsid w:val="006005A4"/>
    <w:rsid w:val="00601178"/>
    <w:rsid w:val="00602BF0"/>
    <w:rsid w:val="006104FF"/>
    <w:rsid w:val="00614C78"/>
    <w:rsid w:val="00616883"/>
    <w:rsid w:val="00616E9E"/>
    <w:rsid w:val="00622F32"/>
    <w:rsid w:val="006236EF"/>
    <w:rsid w:val="00625D2D"/>
    <w:rsid w:val="00634A53"/>
    <w:rsid w:val="00641A19"/>
    <w:rsid w:val="006474C5"/>
    <w:rsid w:val="00650C74"/>
    <w:rsid w:val="006535D4"/>
    <w:rsid w:val="006620AC"/>
    <w:rsid w:val="00663D15"/>
    <w:rsid w:val="00664DAA"/>
    <w:rsid w:val="00670BF8"/>
    <w:rsid w:val="00673BD1"/>
    <w:rsid w:val="00674AE5"/>
    <w:rsid w:val="00675933"/>
    <w:rsid w:val="00675F0A"/>
    <w:rsid w:val="00676863"/>
    <w:rsid w:val="00676B11"/>
    <w:rsid w:val="006818F5"/>
    <w:rsid w:val="00695507"/>
    <w:rsid w:val="00697B47"/>
    <w:rsid w:val="006A0525"/>
    <w:rsid w:val="006A35EB"/>
    <w:rsid w:val="006A39A9"/>
    <w:rsid w:val="006A5133"/>
    <w:rsid w:val="006B2202"/>
    <w:rsid w:val="006B3C9B"/>
    <w:rsid w:val="006B40CE"/>
    <w:rsid w:val="006B7AAA"/>
    <w:rsid w:val="006C0AC6"/>
    <w:rsid w:val="006C18AE"/>
    <w:rsid w:val="006C1B3E"/>
    <w:rsid w:val="006C326F"/>
    <w:rsid w:val="006C34D0"/>
    <w:rsid w:val="006D0A1A"/>
    <w:rsid w:val="006D0AAE"/>
    <w:rsid w:val="006D2FFC"/>
    <w:rsid w:val="006E0007"/>
    <w:rsid w:val="006E1181"/>
    <w:rsid w:val="006E2685"/>
    <w:rsid w:val="006E7FA2"/>
    <w:rsid w:val="006F37E6"/>
    <w:rsid w:val="006F5333"/>
    <w:rsid w:val="0070255D"/>
    <w:rsid w:val="00705E09"/>
    <w:rsid w:val="0070648E"/>
    <w:rsid w:val="00707A80"/>
    <w:rsid w:val="007122B2"/>
    <w:rsid w:val="00714F0D"/>
    <w:rsid w:val="00725729"/>
    <w:rsid w:val="00725EC5"/>
    <w:rsid w:val="00731773"/>
    <w:rsid w:val="007364D8"/>
    <w:rsid w:val="00737CF9"/>
    <w:rsid w:val="0074159E"/>
    <w:rsid w:val="00743B5D"/>
    <w:rsid w:val="00747318"/>
    <w:rsid w:val="00753BDD"/>
    <w:rsid w:val="00756351"/>
    <w:rsid w:val="00756B64"/>
    <w:rsid w:val="00760E21"/>
    <w:rsid w:val="0076245E"/>
    <w:rsid w:val="00765953"/>
    <w:rsid w:val="00765FA7"/>
    <w:rsid w:val="007667B6"/>
    <w:rsid w:val="007708E4"/>
    <w:rsid w:val="00773D69"/>
    <w:rsid w:val="00780EF8"/>
    <w:rsid w:val="00781D3F"/>
    <w:rsid w:val="007821B8"/>
    <w:rsid w:val="00783198"/>
    <w:rsid w:val="00784D4C"/>
    <w:rsid w:val="00786062"/>
    <w:rsid w:val="00787D45"/>
    <w:rsid w:val="0079216B"/>
    <w:rsid w:val="00793234"/>
    <w:rsid w:val="0079403C"/>
    <w:rsid w:val="00794162"/>
    <w:rsid w:val="00796903"/>
    <w:rsid w:val="00797565"/>
    <w:rsid w:val="007A6E79"/>
    <w:rsid w:val="007B4456"/>
    <w:rsid w:val="007B730E"/>
    <w:rsid w:val="007C0665"/>
    <w:rsid w:val="007C2F17"/>
    <w:rsid w:val="007C3FE4"/>
    <w:rsid w:val="007C4DFF"/>
    <w:rsid w:val="007D006A"/>
    <w:rsid w:val="007E3261"/>
    <w:rsid w:val="007F3E33"/>
    <w:rsid w:val="00805179"/>
    <w:rsid w:val="008063E9"/>
    <w:rsid w:val="00807864"/>
    <w:rsid w:val="00807CC4"/>
    <w:rsid w:val="00810CE9"/>
    <w:rsid w:val="008116E8"/>
    <w:rsid w:val="00811D34"/>
    <w:rsid w:val="00816DC8"/>
    <w:rsid w:val="00823A2E"/>
    <w:rsid w:val="008242A6"/>
    <w:rsid w:val="00827E03"/>
    <w:rsid w:val="00832F53"/>
    <w:rsid w:val="00834F3B"/>
    <w:rsid w:val="00841F61"/>
    <w:rsid w:val="00842918"/>
    <w:rsid w:val="00843F9C"/>
    <w:rsid w:val="00845B69"/>
    <w:rsid w:val="00847047"/>
    <w:rsid w:val="008513C2"/>
    <w:rsid w:val="00852FC3"/>
    <w:rsid w:val="00853674"/>
    <w:rsid w:val="008540FE"/>
    <w:rsid w:val="008679AC"/>
    <w:rsid w:val="008731F7"/>
    <w:rsid w:val="0087466C"/>
    <w:rsid w:val="00875B46"/>
    <w:rsid w:val="00875F16"/>
    <w:rsid w:val="00877E14"/>
    <w:rsid w:val="00880056"/>
    <w:rsid w:val="00881E2C"/>
    <w:rsid w:val="00884359"/>
    <w:rsid w:val="0088672F"/>
    <w:rsid w:val="00891E38"/>
    <w:rsid w:val="00892692"/>
    <w:rsid w:val="00893A9D"/>
    <w:rsid w:val="00897469"/>
    <w:rsid w:val="008A0264"/>
    <w:rsid w:val="008A05C0"/>
    <w:rsid w:val="008A10FD"/>
    <w:rsid w:val="008A1E1C"/>
    <w:rsid w:val="008A1E96"/>
    <w:rsid w:val="008A2E68"/>
    <w:rsid w:val="008A3BF9"/>
    <w:rsid w:val="008A3C26"/>
    <w:rsid w:val="008A5EB6"/>
    <w:rsid w:val="008A7B1F"/>
    <w:rsid w:val="008B0719"/>
    <w:rsid w:val="008B0BAA"/>
    <w:rsid w:val="008B0FEC"/>
    <w:rsid w:val="008B225F"/>
    <w:rsid w:val="008B2BAE"/>
    <w:rsid w:val="008C03A1"/>
    <w:rsid w:val="008C03DE"/>
    <w:rsid w:val="008D28AF"/>
    <w:rsid w:val="008D74FE"/>
    <w:rsid w:val="008E02C4"/>
    <w:rsid w:val="008E218C"/>
    <w:rsid w:val="008E74D6"/>
    <w:rsid w:val="008F3341"/>
    <w:rsid w:val="0090034F"/>
    <w:rsid w:val="00903FA8"/>
    <w:rsid w:val="0090646E"/>
    <w:rsid w:val="00916691"/>
    <w:rsid w:val="009229C3"/>
    <w:rsid w:val="00926F72"/>
    <w:rsid w:val="00927766"/>
    <w:rsid w:val="00927EF5"/>
    <w:rsid w:val="00930054"/>
    <w:rsid w:val="009334FF"/>
    <w:rsid w:val="009365F1"/>
    <w:rsid w:val="00940DD6"/>
    <w:rsid w:val="009427D9"/>
    <w:rsid w:val="00944583"/>
    <w:rsid w:val="009455B6"/>
    <w:rsid w:val="0096060A"/>
    <w:rsid w:val="009609E1"/>
    <w:rsid w:val="0096205E"/>
    <w:rsid w:val="00964CA8"/>
    <w:rsid w:val="00970C04"/>
    <w:rsid w:val="009725FE"/>
    <w:rsid w:val="00973830"/>
    <w:rsid w:val="00973CB7"/>
    <w:rsid w:val="009863E8"/>
    <w:rsid w:val="00987E9C"/>
    <w:rsid w:val="00990EE1"/>
    <w:rsid w:val="00995BAD"/>
    <w:rsid w:val="00997666"/>
    <w:rsid w:val="009A03FA"/>
    <w:rsid w:val="009A13F5"/>
    <w:rsid w:val="009A3847"/>
    <w:rsid w:val="009A66A5"/>
    <w:rsid w:val="009A7487"/>
    <w:rsid w:val="009A76B1"/>
    <w:rsid w:val="009B5E29"/>
    <w:rsid w:val="009B6616"/>
    <w:rsid w:val="009B6723"/>
    <w:rsid w:val="009C3C30"/>
    <w:rsid w:val="009D2323"/>
    <w:rsid w:val="009D36D2"/>
    <w:rsid w:val="009E05CB"/>
    <w:rsid w:val="009E3E25"/>
    <w:rsid w:val="009E453E"/>
    <w:rsid w:val="009F109E"/>
    <w:rsid w:val="009F3DC7"/>
    <w:rsid w:val="009F419A"/>
    <w:rsid w:val="009F4C65"/>
    <w:rsid w:val="009F521F"/>
    <w:rsid w:val="00A00E80"/>
    <w:rsid w:val="00A00F1B"/>
    <w:rsid w:val="00A043AC"/>
    <w:rsid w:val="00A049EA"/>
    <w:rsid w:val="00A103B2"/>
    <w:rsid w:val="00A10EB9"/>
    <w:rsid w:val="00A15D26"/>
    <w:rsid w:val="00A177FB"/>
    <w:rsid w:val="00A278EB"/>
    <w:rsid w:val="00A316EE"/>
    <w:rsid w:val="00A31BB4"/>
    <w:rsid w:val="00A34D16"/>
    <w:rsid w:val="00A4011D"/>
    <w:rsid w:val="00A42463"/>
    <w:rsid w:val="00A425F8"/>
    <w:rsid w:val="00A4280C"/>
    <w:rsid w:val="00A42B74"/>
    <w:rsid w:val="00A452D4"/>
    <w:rsid w:val="00A46953"/>
    <w:rsid w:val="00A60514"/>
    <w:rsid w:val="00A62FB0"/>
    <w:rsid w:val="00A64410"/>
    <w:rsid w:val="00A648D4"/>
    <w:rsid w:val="00A64BBF"/>
    <w:rsid w:val="00A652B4"/>
    <w:rsid w:val="00A71162"/>
    <w:rsid w:val="00A7179F"/>
    <w:rsid w:val="00A7197E"/>
    <w:rsid w:val="00A727F4"/>
    <w:rsid w:val="00A74CA2"/>
    <w:rsid w:val="00A77363"/>
    <w:rsid w:val="00A77703"/>
    <w:rsid w:val="00A81E85"/>
    <w:rsid w:val="00A8246F"/>
    <w:rsid w:val="00A926F8"/>
    <w:rsid w:val="00A92E28"/>
    <w:rsid w:val="00A94B62"/>
    <w:rsid w:val="00A95922"/>
    <w:rsid w:val="00A975BB"/>
    <w:rsid w:val="00A97F81"/>
    <w:rsid w:val="00AA4BDE"/>
    <w:rsid w:val="00AB3B79"/>
    <w:rsid w:val="00AC325C"/>
    <w:rsid w:val="00AC372C"/>
    <w:rsid w:val="00AC4896"/>
    <w:rsid w:val="00AC4AF9"/>
    <w:rsid w:val="00AD012C"/>
    <w:rsid w:val="00AD378F"/>
    <w:rsid w:val="00AD3FF2"/>
    <w:rsid w:val="00AD58F3"/>
    <w:rsid w:val="00AD6FE6"/>
    <w:rsid w:val="00AE0A4A"/>
    <w:rsid w:val="00AE27FA"/>
    <w:rsid w:val="00AE292B"/>
    <w:rsid w:val="00AF238C"/>
    <w:rsid w:val="00AF53F3"/>
    <w:rsid w:val="00B008DD"/>
    <w:rsid w:val="00B027A0"/>
    <w:rsid w:val="00B03E48"/>
    <w:rsid w:val="00B05C76"/>
    <w:rsid w:val="00B14A24"/>
    <w:rsid w:val="00B22FCA"/>
    <w:rsid w:val="00B23C5F"/>
    <w:rsid w:val="00B24F40"/>
    <w:rsid w:val="00B30173"/>
    <w:rsid w:val="00B35348"/>
    <w:rsid w:val="00B35629"/>
    <w:rsid w:val="00B42546"/>
    <w:rsid w:val="00B44303"/>
    <w:rsid w:val="00B44F61"/>
    <w:rsid w:val="00B45412"/>
    <w:rsid w:val="00B51C2C"/>
    <w:rsid w:val="00B52278"/>
    <w:rsid w:val="00B57241"/>
    <w:rsid w:val="00B60FB0"/>
    <w:rsid w:val="00B610E7"/>
    <w:rsid w:val="00B626BF"/>
    <w:rsid w:val="00B626FD"/>
    <w:rsid w:val="00B6415B"/>
    <w:rsid w:val="00B70F9B"/>
    <w:rsid w:val="00B7543C"/>
    <w:rsid w:val="00B75C33"/>
    <w:rsid w:val="00B77660"/>
    <w:rsid w:val="00B8005B"/>
    <w:rsid w:val="00B84392"/>
    <w:rsid w:val="00B95666"/>
    <w:rsid w:val="00BA0A29"/>
    <w:rsid w:val="00BA199E"/>
    <w:rsid w:val="00BA5A2E"/>
    <w:rsid w:val="00BB288F"/>
    <w:rsid w:val="00BB3125"/>
    <w:rsid w:val="00BB4247"/>
    <w:rsid w:val="00BB519B"/>
    <w:rsid w:val="00BB5BAE"/>
    <w:rsid w:val="00BC2675"/>
    <w:rsid w:val="00BC6765"/>
    <w:rsid w:val="00BD0C8A"/>
    <w:rsid w:val="00BD24AB"/>
    <w:rsid w:val="00BD24AF"/>
    <w:rsid w:val="00BD2C30"/>
    <w:rsid w:val="00BD36F6"/>
    <w:rsid w:val="00BD474B"/>
    <w:rsid w:val="00BE246E"/>
    <w:rsid w:val="00BE3C8D"/>
    <w:rsid w:val="00BE4BF9"/>
    <w:rsid w:val="00BE5DBE"/>
    <w:rsid w:val="00BE6D37"/>
    <w:rsid w:val="00BF30CD"/>
    <w:rsid w:val="00BF3A30"/>
    <w:rsid w:val="00BF4352"/>
    <w:rsid w:val="00BF43A8"/>
    <w:rsid w:val="00C0105A"/>
    <w:rsid w:val="00C02D06"/>
    <w:rsid w:val="00C0310B"/>
    <w:rsid w:val="00C038A0"/>
    <w:rsid w:val="00C0442A"/>
    <w:rsid w:val="00C06740"/>
    <w:rsid w:val="00C0695A"/>
    <w:rsid w:val="00C1394F"/>
    <w:rsid w:val="00C17957"/>
    <w:rsid w:val="00C2152E"/>
    <w:rsid w:val="00C2373E"/>
    <w:rsid w:val="00C24AFA"/>
    <w:rsid w:val="00C279D2"/>
    <w:rsid w:val="00C333BD"/>
    <w:rsid w:val="00C36753"/>
    <w:rsid w:val="00C37AF7"/>
    <w:rsid w:val="00C37B11"/>
    <w:rsid w:val="00C429A0"/>
    <w:rsid w:val="00C43BB2"/>
    <w:rsid w:val="00C45213"/>
    <w:rsid w:val="00C506FE"/>
    <w:rsid w:val="00C53B0C"/>
    <w:rsid w:val="00C5490D"/>
    <w:rsid w:val="00C6057C"/>
    <w:rsid w:val="00C610D6"/>
    <w:rsid w:val="00C63A0D"/>
    <w:rsid w:val="00C66BBE"/>
    <w:rsid w:val="00C72366"/>
    <w:rsid w:val="00C8495F"/>
    <w:rsid w:val="00C84BC7"/>
    <w:rsid w:val="00C90334"/>
    <w:rsid w:val="00C9732D"/>
    <w:rsid w:val="00CA224A"/>
    <w:rsid w:val="00CA28A5"/>
    <w:rsid w:val="00CA6986"/>
    <w:rsid w:val="00CA77A5"/>
    <w:rsid w:val="00CB2A50"/>
    <w:rsid w:val="00CB3D80"/>
    <w:rsid w:val="00CB5A76"/>
    <w:rsid w:val="00CC17C1"/>
    <w:rsid w:val="00CD5277"/>
    <w:rsid w:val="00CD55CF"/>
    <w:rsid w:val="00CD76D5"/>
    <w:rsid w:val="00CE0BEB"/>
    <w:rsid w:val="00CE6AE3"/>
    <w:rsid w:val="00CE6CBC"/>
    <w:rsid w:val="00CF35AF"/>
    <w:rsid w:val="00CF56CC"/>
    <w:rsid w:val="00CF60DD"/>
    <w:rsid w:val="00D00CDA"/>
    <w:rsid w:val="00D01811"/>
    <w:rsid w:val="00D065BA"/>
    <w:rsid w:val="00D06C51"/>
    <w:rsid w:val="00D070A4"/>
    <w:rsid w:val="00D10781"/>
    <w:rsid w:val="00D10B7D"/>
    <w:rsid w:val="00D138F8"/>
    <w:rsid w:val="00D14C17"/>
    <w:rsid w:val="00D1696B"/>
    <w:rsid w:val="00D32900"/>
    <w:rsid w:val="00D34372"/>
    <w:rsid w:val="00D345EB"/>
    <w:rsid w:val="00D405C9"/>
    <w:rsid w:val="00D42DF2"/>
    <w:rsid w:val="00D50B88"/>
    <w:rsid w:val="00D51CF0"/>
    <w:rsid w:val="00D52D95"/>
    <w:rsid w:val="00D546F7"/>
    <w:rsid w:val="00D55FB6"/>
    <w:rsid w:val="00D566A7"/>
    <w:rsid w:val="00D57898"/>
    <w:rsid w:val="00D60F5E"/>
    <w:rsid w:val="00D6359B"/>
    <w:rsid w:val="00D654BE"/>
    <w:rsid w:val="00D66F6B"/>
    <w:rsid w:val="00D72F40"/>
    <w:rsid w:val="00D75112"/>
    <w:rsid w:val="00D7607C"/>
    <w:rsid w:val="00D824D9"/>
    <w:rsid w:val="00D83D0F"/>
    <w:rsid w:val="00D842A0"/>
    <w:rsid w:val="00D84DFD"/>
    <w:rsid w:val="00D96D5D"/>
    <w:rsid w:val="00DA457B"/>
    <w:rsid w:val="00DB0397"/>
    <w:rsid w:val="00DB075D"/>
    <w:rsid w:val="00DB1319"/>
    <w:rsid w:val="00DC2D0E"/>
    <w:rsid w:val="00DC4EC7"/>
    <w:rsid w:val="00DC7DCE"/>
    <w:rsid w:val="00DD2D00"/>
    <w:rsid w:val="00DD63F3"/>
    <w:rsid w:val="00DE03CE"/>
    <w:rsid w:val="00DE374E"/>
    <w:rsid w:val="00DE4347"/>
    <w:rsid w:val="00DE7644"/>
    <w:rsid w:val="00DF1C61"/>
    <w:rsid w:val="00DF2180"/>
    <w:rsid w:val="00DF57BB"/>
    <w:rsid w:val="00DF7AF4"/>
    <w:rsid w:val="00E059B7"/>
    <w:rsid w:val="00E06237"/>
    <w:rsid w:val="00E067EE"/>
    <w:rsid w:val="00E06C8D"/>
    <w:rsid w:val="00E11349"/>
    <w:rsid w:val="00E12AE2"/>
    <w:rsid w:val="00E132EC"/>
    <w:rsid w:val="00E23B26"/>
    <w:rsid w:val="00E34496"/>
    <w:rsid w:val="00E40C37"/>
    <w:rsid w:val="00E40FD1"/>
    <w:rsid w:val="00E41285"/>
    <w:rsid w:val="00E433E4"/>
    <w:rsid w:val="00E43D55"/>
    <w:rsid w:val="00E46B9B"/>
    <w:rsid w:val="00E53EA6"/>
    <w:rsid w:val="00E55CDF"/>
    <w:rsid w:val="00E618D0"/>
    <w:rsid w:val="00E61AB0"/>
    <w:rsid w:val="00E71D3B"/>
    <w:rsid w:val="00E75896"/>
    <w:rsid w:val="00E75924"/>
    <w:rsid w:val="00E776F6"/>
    <w:rsid w:val="00E8158E"/>
    <w:rsid w:val="00E82D84"/>
    <w:rsid w:val="00E87126"/>
    <w:rsid w:val="00E91A3D"/>
    <w:rsid w:val="00E91C7C"/>
    <w:rsid w:val="00E948EF"/>
    <w:rsid w:val="00EA49B8"/>
    <w:rsid w:val="00EB1122"/>
    <w:rsid w:val="00EB2D2B"/>
    <w:rsid w:val="00EB6675"/>
    <w:rsid w:val="00EB6F95"/>
    <w:rsid w:val="00EB74EC"/>
    <w:rsid w:val="00EB7BA6"/>
    <w:rsid w:val="00EC26FE"/>
    <w:rsid w:val="00EC31CD"/>
    <w:rsid w:val="00EC76B7"/>
    <w:rsid w:val="00ED1F5F"/>
    <w:rsid w:val="00ED4C4A"/>
    <w:rsid w:val="00ED6BAB"/>
    <w:rsid w:val="00EE01DB"/>
    <w:rsid w:val="00EE6559"/>
    <w:rsid w:val="00EF2F43"/>
    <w:rsid w:val="00EF3D5A"/>
    <w:rsid w:val="00EF6094"/>
    <w:rsid w:val="00EF620F"/>
    <w:rsid w:val="00EF7E04"/>
    <w:rsid w:val="00F0264E"/>
    <w:rsid w:val="00F03653"/>
    <w:rsid w:val="00F03920"/>
    <w:rsid w:val="00F10B62"/>
    <w:rsid w:val="00F12530"/>
    <w:rsid w:val="00F15905"/>
    <w:rsid w:val="00F17E38"/>
    <w:rsid w:val="00F2301F"/>
    <w:rsid w:val="00F277DC"/>
    <w:rsid w:val="00F341B4"/>
    <w:rsid w:val="00F378AC"/>
    <w:rsid w:val="00F414FF"/>
    <w:rsid w:val="00F4189B"/>
    <w:rsid w:val="00F42613"/>
    <w:rsid w:val="00F47D45"/>
    <w:rsid w:val="00F47F45"/>
    <w:rsid w:val="00F52029"/>
    <w:rsid w:val="00F53990"/>
    <w:rsid w:val="00F548D1"/>
    <w:rsid w:val="00F6381E"/>
    <w:rsid w:val="00F64404"/>
    <w:rsid w:val="00F64EE2"/>
    <w:rsid w:val="00F71F32"/>
    <w:rsid w:val="00F744F8"/>
    <w:rsid w:val="00F74D5D"/>
    <w:rsid w:val="00F75189"/>
    <w:rsid w:val="00F76E0A"/>
    <w:rsid w:val="00F8099F"/>
    <w:rsid w:val="00F825B7"/>
    <w:rsid w:val="00F9007C"/>
    <w:rsid w:val="00FA3D57"/>
    <w:rsid w:val="00FA5BCF"/>
    <w:rsid w:val="00FA6B15"/>
    <w:rsid w:val="00FA701B"/>
    <w:rsid w:val="00FB5FBF"/>
    <w:rsid w:val="00FB6EA5"/>
    <w:rsid w:val="00FC0930"/>
    <w:rsid w:val="00FC522B"/>
    <w:rsid w:val="00FD3FBC"/>
    <w:rsid w:val="00FD6B1A"/>
    <w:rsid w:val="00FD788F"/>
    <w:rsid w:val="00FD79B7"/>
    <w:rsid w:val="00FE114A"/>
    <w:rsid w:val="00FE17BF"/>
    <w:rsid w:val="00FE2D48"/>
    <w:rsid w:val="00FE597A"/>
    <w:rsid w:val="00FE5D0D"/>
    <w:rsid w:val="00FE65CD"/>
    <w:rsid w:val="00FF4196"/>
    <w:rsid w:val="00FF7A6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592AF4"/>
  <w15:docId w15:val="{31349F24-59D3-4A4D-8783-603A391E37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ja-JP"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189B"/>
    <w:rPr>
      <w:noProof/>
    </w:rPr>
  </w:style>
  <w:style w:type="paragraph" w:styleId="Judul1">
    <w:name w:val="heading 1"/>
    <w:basedOn w:val="Normal"/>
    <w:next w:val="Normal"/>
    <w:link w:val="Judul1KAR"/>
    <w:uiPriority w:val="9"/>
    <w:qFormat/>
    <w:rsid w:val="00F4189B"/>
    <w:pPr>
      <w:keepNext/>
      <w:keepLines/>
      <w:spacing w:before="320" w:after="0" w:line="240" w:lineRule="auto"/>
      <w:outlineLvl w:val="0"/>
    </w:pPr>
    <w:rPr>
      <w:rFonts w:asciiTheme="majorHAnsi" w:eastAsiaTheme="majorEastAsia" w:hAnsiTheme="majorHAnsi" w:cstheme="majorBidi"/>
      <w:color w:val="C68D08" w:themeColor="accent1" w:themeShade="BF"/>
      <w:sz w:val="32"/>
      <w:szCs w:val="32"/>
    </w:rPr>
  </w:style>
  <w:style w:type="paragraph" w:styleId="Judul2">
    <w:name w:val="heading 2"/>
    <w:basedOn w:val="Normal"/>
    <w:next w:val="Normal"/>
    <w:link w:val="Judul2KAR"/>
    <w:uiPriority w:val="9"/>
    <w:semiHidden/>
    <w:unhideWhenUsed/>
    <w:qFormat/>
    <w:rsid w:val="00F4189B"/>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Judul3">
    <w:name w:val="heading 3"/>
    <w:basedOn w:val="Normal"/>
    <w:next w:val="Normal"/>
    <w:link w:val="Judul3KAR"/>
    <w:uiPriority w:val="9"/>
    <w:semiHidden/>
    <w:unhideWhenUsed/>
    <w:qFormat/>
    <w:rsid w:val="00F4189B"/>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Judul4">
    <w:name w:val="heading 4"/>
    <w:basedOn w:val="Normal"/>
    <w:next w:val="Normal"/>
    <w:link w:val="Judul4KAR"/>
    <w:uiPriority w:val="9"/>
    <w:semiHidden/>
    <w:unhideWhenUsed/>
    <w:qFormat/>
    <w:rsid w:val="00F4189B"/>
    <w:pPr>
      <w:keepNext/>
      <w:keepLines/>
      <w:spacing w:before="40" w:after="0"/>
      <w:outlineLvl w:val="3"/>
    </w:pPr>
    <w:rPr>
      <w:rFonts w:asciiTheme="majorHAnsi" w:eastAsiaTheme="majorEastAsia" w:hAnsiTheme="majorHAnsi" w:cstheme="majorBidi"/>
      <w:sz w:val="22"/>
      <w:szCs w:val="22"/>
    </w:rPr>
  </w:style>
  <w:style w:type="paragraph" w:styleId="Judul5">
    <w:name w:val="heading 5"/>
    <w:basedOn w:val="Normal"/>
    <w:next w:val="Normal"/>
    <w:link w:val="Judul5KAR"/>
    <w:uiPriority w:val="9"/>
    <w:semiHidden/>
    <w:unhideWhenUsed/>
    <w:qFormat/>
    <w:rsid w:val="00F4189B"/>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Judul6">
    <w:name w:val="heading 6"/>
    <w:basedOn w:val="Normal"/>
    <w:next w:val="Normal"/>
    <w:link w:val="Judul6KAR"/>
    <w:uiPriority w:val="9"/>
    <w:semiHidden/>
    <w:unhideWhenUsed/>
    <w:qFormat/>
    <w:rsid w:val="00F4189B"/>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Judul7">
    <w:name w:val="heading 7"/>
    <w:basedOn w:val="Normal"/>
    <w:next w:val="Normal"/>
    <w:link w:val="Judul7KAR"/>
    <w:uiPriority w:val="9"/>
    <w:semiHidden/>
    <w:unhideWhenUsed/>
    <w:qFormat/>
    <w:rsid w:val="00F4189B"/>
    <w:pPr>
      <w:keepNext/>
      <w:keepLines/>
      <w:spacing w:before="40" w:after="0"/>
      <w:outlineLvl w:val="6"/>
    </w:pPr>
    <w:rPr>
      <w:rFonts w:asciiTheme="majorHAnsi" w:eastAsiaTheme="majorEastAsia" w:hAnsiTheme="majorHAnsi" w:cstheme="majorBidi"/>
      <w:i/>
      <w:iCs/>
      <w:color w:val="845E05" w:themeColor="accent1" w:themeShade="80"/>
      <w:sz w:val="21"/>
      <w:szCs w:val="21"/>
    </w:rPr>
  </w:style>
  <w:style w:type="paragraph" w:styleId="Judul8">
    <w:name w:val="heading 8"/>
    <w:basedOn w:val="Normal"/>
    <w:next w:val="Normal"/>
    <w:link w:val="Judul8KAR"/>
    <w:uiPriority w:val="9"/>
    <w:semiHidden/>
    <w:unhideWhenUsed/>
    <w:qFormat/>
    <w:rsid w:val="00F4189B"/>
    <w:pPr>
      <w:keepNext/>
      <w:keepLines/>
      <w:spacing w:before="40" w:after="0"/>
      <w:outlineLvl w:val="7"/>
    </w:pPr>
    <w:rPr>
      <w:rFonts w:asciiTheme="majorHAnsi" w:eastAsiaTheme="majorEastAsia" w:hAnsiTheme="majorHAnsi" w:cstheme="majorBidi"/>
      <w:b/>
      <w:bCs/>
      <w:color w:val="44546A" w:themeColor="text2"/>
    </w:rPr>
  </w:style>
  <w:style w:type="paragraph" w:styleId="Judul9">
    <w:name w:val="heading 9"/>
    <w:basedOn w:val="Normal"/>
    <w:next w:val="Normal"/>
    <w:link w:val="Judul9KAR"/>
    <w:uiPriority w:val="9"/>
    <w:semiHidden/>
    <w:unhideWhenUsed/>
    <w:qFormat/>
    <w:rsid w:val="00F4189B"/>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TidakAdaSpasi">
    <w:name w:val="No Spacing"/>
    <w:link w:val="TidakAdaSpasiKAR"/>
    <w:uiPriority w:val="1"/>
    <w:qFormat/>
    <w:rsid w:val="00F4189B"/>
    <w:pPr>
      <w:spacing w:after="0" w:line="240" w:lineRule="auto"/>
    </w:pPr>
  </w:style>
  <w:style w:type="character" w:customStyle="1" w:styleId="TidakAdaSpasiKAR">
    <w:name w:val="Tidak Ada Spasi KAR"/>
    <w:basedOn w:val="FontParagrafDefault"/>
    <w:link w:val="TidakAdaSpasi"/>
    <w:uiPriority w:val="1"/>
    <w:rsid w:val="00F4189B"/>
  </w:style>
  <w:style w:type="character" w:customStyle="1" w:styleId="Judul1KAR">
    <w:name w:val="Judul 1 KAR"/>
    <w:basedOn w:val="FontParagrafDefault"/>
    <w:link w:val="Judul1"/>
    <w:uiPriority w:val="9"/>
    <w:rsid w:val="00F4189B"/>
    <w:rPr>
      <w:rFonts w:asciiTheme="majorHAnsi" w:eastAsiaTheme="majorEastAsia" w:hAnsiTheme="majorHAnsi" w:cstheme="majorBidi"/>
      <w:color w:val="C68D08" w:themeColor="accent1" w:themeShade="BF"/>
      <w:sz w:val="32"/>
      <w:szCs w:val="32"/>
    </w:rPr>
  </w:style>
  <w:style w:type="character" w:customStyle="1" w:styleId="Judul2KAR">
    <w:name w:val="Judul 2 KAR"/>
    <w:basedOn w:val="FontParagrafDefault"/>
    <w:link w:val="Judul2"/>
    <w:uiPriority w:val="9"/>
    <w:semiHidden/>
    <w:rsid w:val="00F4189B"/>
    <w:rPr>
      <w:rFonts w:asciiTheme="majorHAnsi" w:eastAsiaTheme="majorEastAsia" w:hAnsiTheme="majorHAnsi" w:cstheme="majorBidi"/>
      <w:color w:val="404040" w:themeColor="text1" w:themeTint="BF"/>
      <w:sz w:val="28"/>
      <w:szCs w:val="28"/>
    </w:rPr>
  </w:style>
  <w:style w:type="character" w:customStyle="1" w:styleId="Judul3KAR">
    <w:name w:val="Judul 3 KAR"/>
    <w:basedOn w:val="FontParagrafDefault"/>
    <w:link w:val="Judul3"/>
    <w:uiPriority w:val="9"/>
    <w:semiHidden/>
    <w:rsid w:val="00F4189B"/>
    <w:rPr>
      <w:rFonts w:asciiTheme="majorHAnsi" w:eastAsiaTheme="majorEastAsia" w:hAnsiTheme="majorHAnsi" w:cstheme="majorBidi"/>
      <w:color w:val="44546A" w:themeColor="text2"/>
      <w:sz w:val="24"/>
      <w:szCs w:val="24"/>
    </w:rPr>
  </w:style>
  <w:style w:type="character" w:customStyle="1" w:styleId="Judul4KAR">
    <w:name w:val="Judul 4 KAR"/>
    <w:basedOn w:val="FontParagrafDefault"/>
    <w:link w:val="Judul4"/>
    <w:uiPriority w:val="9"/>
    <w:semiHidden/>
    <w:rsid w:val="00F4189B"/>
    <w:rPr>
      <w:rFonts w:asciiTheme="majorHAnsi" w:eastAsiaTheme="majorEastAsia" w:hAnsiTheme="majorHAnsi" w:cstheme="majorBidi"/>
      <w:sz w:val="22"/>
      <w:szCs w:val="22"/>
    </w:rPr>
  </w:style>
  <w:style w:type="character" w:customStyle="1" w:styleId="Judul5KAR">
    <w:name w:val="Judul 5 KAR"/>
    <w:basedOn w:val="FontParagrafDefault"/>
    <w:link w:val="Judul5"/>
    <w:uiPriority w:val="9"/>
    <w:semiHidden/>
    <w:rsid w:val="00F4189B"/>
    <w:rPr>
      <w:rFonts w:asciiTheme="majorHAnsi" w:eastAsiaTheme="majorEastAsia" w:hAnsiTheme="majorHAnsi" w:cstheme="majorBidi"/>
      <w:color w:val="44546A" w:themeColor="text2"/>
      <w:sz w:val="22"/>
      <w:szCs w:val="22"/>
    </w:rPr>
  </w:style>
  <w:style w:type="character" w:customStyle="1" w:styleId="Judul6KAR">
    <w:name w:val="Judul 6 KAR"/>
    <w:basedOn w:val="FontParagrafDefault"/>
    <w:link w:val="Judul6"/>
    <w:uiPriority w:val="9"/>
    <w:semiHidden/>
    <w:rsid w:val="00F4189B"/>
    <w:rPr>
      <w:rFonts w:asciiTheme="majorHAnsi" w:eastAsiaTheme="majorEastAsia" w:hAnsiTheme="majorHAnsi" w:cstheme="majorBidi"/>
      <w:i/>
      <w:iCs/>
      <w:color w:val="44546A" w:themeColor="text2"/>
      <w:sz w:val="21"/>
      <w:szCs w:val="21"/>
    </w:rPr>
  </w:style>
  <w:style w:type="character" w:customStyle="1" w:styleId="Judul7KAR">
    <w:name w:val="Judul 7 KAR"/>
    <w:basedOn w:val="FontParagrafDefault"/>
    <w:link w:val="Judul7"/>
    <w:uiPriority w:val="9"/>
    <w:semiHidden/>
    <w:rsid w:val="00F4189B"/>
    <w:rPr>
      <w:rFonts w:asciiTheme="majorHAnsi" w:eastAsiaTheme="majorEastAsia" w:hAnsiTheme="majorHAnsi" w:cstheme="majorBidi"/>
      <w:i/>
      <w:iCs/>
      <w:color w:val="845E05" w:themeColor="accent1" w:themeShade="80"/>
      <w:sz w:val="21"/>
      <w:szCs w:val="21"/>
    </w:rPr>
  </w:style>
  <w:style w:type="character" w:customStyle="1" w:styleId="Judul8KAR">
    <w:name w:val="Judul 8 KAR"/>
    <w:basedOn w:val="FontParagrafDefault"/>
    <w:link w:val="Judul8"/>
    <w:uiPriority w:val="9"/>
    <w:semiHidden/>
    <w:rsid w:val="00F4189B"/>
    <w:rPr>
      <w:rFonts w:asciiTheme="majorHAnsi" w:eastAsiaTheme="majorEastAsia" w:hAnsiTheme="majorHAnsi" w:cstheme="majorBidi"/>
      <w:b/>
      <w:bCs/>
      <w:color w:val="44546A" w:themeColor="text2"/>
    </w:rPr>
  </w:style>
  <w:style w:type="character" w:customStyle="1" w:styleId="Judul9KAR">
    <w:name w:val="Judul 9 KAR"/>
    <w:basedOn w:val="FontParagrafDefault"/>
    <w:link w:val="Judul9"/>
    <w:uiPriority w:val="9"/>
    <w:semiHidden/>
    <w:rsid w:val="00F4189B"/>
    <w:rPr>
      <w:rFonts w:asciiTheme="majorHAnsi" w:eastAsiaTheme="majorEastAsia" w:hAnsiTheme="majorHAnsi" w:cstheme="majorBidi"/>
      <w:b/>
      <w:bCs/>
      <w:i/>
      <w:iCs/>
      <w:color w:val="44546A" w:themeColor="text2"/>
    </w:rPr>
  </w:style>
  <w:style w:type="paragraph" w:styleId="Keterangan">
    <w:name w:val="caption"/>
    <w:basedOn w:val="Normal"/>
    <w:next w:val="Normal"/>
    <w:uiPriority w:val="35"/>
    <w:semiHidden/>
    <w:unhideWhenUsed/>
    <w:qFormat/>
    <w:rsid w:val="00F4189B"/>
    <w:pPr>
      <w:spacing w:line="240" w:lineRule="auto"/>
    </w:pPr>
    <w:rPr>
      <w:b/>
      <w:bCs/>
      <w:smallCaps/>
      <w:color w:val="595959" w:themeColor="text1" w:themeTint="A6"/>
      <w:spacing w:val="6"/>
    </w:rPr>
  </w:style>
  <w:style w:type="paragraph" w:styleId="Judul">
    <w:name w:val="Title"/>
    <w:basedOn w:val="Normal"/>
    <w:next w:val="Normal"/>
    <w:link w:val="JudulKAR"/>
    <w:uiPriority w:val="10"/>
    <w:qFormat/>
    <w:rsid w:val="00F4189B"/>
    <w:pPr>
      <w:spacing w:after="0" w:line="240" w:lineRule="auto"/>
      <w:contextualSpacing/>
    </w:pPr>
    <w:rPr>
      <w:rFonts w:asciiTheme="majorHAnsi" w:eastAsiaTheme="majorEastAsia" w:hAnsiTheme="majorHAnsi" w:cstheme="majorBidi"/>
      <w:color w:val="F6B61E" w:themeColor="accent1"/>
      <w:spacing w:val="-10"/>
      <w:sz w:val="56"/>
      <w:szCs w:val="56"/>
    </w:rPr>
  </w:style>
  <w:style w:type="character" w:customStyle="1" w:styleId="JudulKAR">
    <w:name w:val="Judul KAR"/>
    <w:basedOn w:val="FontParagrafDefault"/>
    <w:link w:val="Judul"/>
    <w:uiPriority w:val="10"/>
    <w:rsid w:val="00F4189B"/>
    <w:rPr>
      <w:rFonts w:asciiTheme="majorHAnsi" w:eastAsiaTheme="majorEastAsia" w:hAnsiTheme="majorHAnsi" w:cstheme="majorBidi"/>
      <w:color w:val="F6B61E" w:themeColor="accent1"/>
      <w:spacing w:val="-10"/>
      <w:sz w:val="56"/>
      <w:szCs w:val="56"/>
    </w:rPr>
  </w:style>
  <w:style w:type="paragraph" w:styleId="Subjudul">
    <w:name w:val="Subtitle"/>
    <w:basedOn w:val="Normal"/>
    <w:next w:val="Normal"/>
    <w:link w:val="SubjudulKAR"/>
    <w:uiPriority w:val="11"/>
    <w:qFormat/>
    <w:rsid w:val="00F4189B"/>
    <w:pPr>
      <w:numPr>
        <w:ilvl w:val="1"/>
      </w:numPr>
      <w:spacing w:line="240" w:lineRule="auto"/>
    </w:pPr>
    <w:rPr>
      <w:rFonts w:asciiTheme="majorHAnsi" w:eastAsiaTheme="majorEastAsia" w:hAnsiTheme="majorHAnsi" w:cstheme="majorBidi"/>
      <w:sz w:val="24"/>
      <w:szCs w:val="24"/>
    </w:rPr>
  </w:style>
  <w:style w:type="character" w:customStyle="1" w:styleId="SubjudulKAR">
    <w:name w:val="Subjudul KAR"/>
    <w:basedOn w:val="FontParagrafDefault"/>
    <w:link w:val="Subjudul"/>
    <w:uiPriority w:val="11"/>
    <w:rsid w:val="00F4189B"/>
    <w:rPr>
      <w:rFonts w:asciiTheme="majorHAnsi" w:eastAsiaTheme="majorEastAsia" w:hAnsiTheme="majorHAnsi" w:cstheme="majorBidi"/>
      <w:sz w:val="24"/>
      <w:szCs w:val="24"/>
    </w:rPr>
  </w:style>
  <w:style w:type="character" w:styleId="Kuat">
    <w:name w:val="Strong"/>
    <w:basedOn w:val="FontParagrafDefault"/>
    <w:uiPriority w:val="22"/>
    <w:qFormat/>
    <w:rsid w:val="00F4189B"/>
    <w:rPr>
      <w:b/>
      <w:bCs/>
    </w:rPr>
  </w:style>
  <w:style w:type="character" w:styleId="Penekanan">
    <w:name w:val="Emphasis"/>
    <w:basedOn w:val="FontParagrafDefault"/>
    <w:uiPriority w:val="20"/>
    <w:qFormat/>
    <w:rsid w:val="00F4189B"/>
    <w:rPr>
      <w:i/>
      <w:iCs/>
    </w:rPr>
  </w:style>
  <w:style w:type="paragraph" w:styleId="Kutipan">
    <w:name w:val="Quote"/>
    <w:basedOn w:val="Normal"/>
    <w:next w:val="Normal"/>
    <w:link w:val="KutipanKAR"/>
    <w:uiPriority w:val="29"/>
    <w:qFormat/>
    <w:rsid w:val="00F4189B"/>
    <w:pPr>
      <w:spacing w:before="160"/>
      <w:ind w:left="720" w:right="720"/>
    </w:pPr>
    <w:rPr>
      <w:i/>
      <w:iCs/>
      <w:color w:val="404040" w:themeColor="text1" w:themeTint="BF"/>
    </w:rPr>
  </w:style>
  <w:style w:type="character" w:customStyle="1" w:styleId="KutipanKAR">
    <w:name w:val="Kutipan KAR"/>
    <w:basedOn w:val="FontParagrafDefault"/>
    <w:link w:val="Kutipan"/>
    <w:uiPriority w:val="29"/>
    <w:rsid w:val="00F4189B"/>
    <w:rPr>
      <w:i/>
      <w:iCs/>
      <w:color w:val="404040" w:themeColor="text1" w:themeTint="BF"/>
    </w:rPr>
  </w:style>
  <w:style w:type="paragraph" w:styleId="KutipanyangSering">
    <w:name w:val="Intense Quote"/>
    <w:basedOn w:val="Normal"/>
    <w:next w:val="Normal"/>
    <w:link w:val="KutipanyangSeringKAR"/>
    <w:uiPriority w:val="30"/>
    <w:qFormat/>
    <w:rsid w:val="00F4189B"/>
    <w:pPr>
      <w:pBdr>
        <w:left w:val="single" w:sz="18" w:space="12" w:color="F6B61E" w:themeColor="accent1"/>
      </w:pBdr>
      <w:spacing w:before="100" w:beforeAutospacing="1" w:line="300" w:lineRule="auto"/>
      <w:ind w:left="1224" w:right="1224"/>
    </w:pPr>
    <w:rPr>
      <w:rFonts w:asciiTheme="majorHAnsi" w:eastAsiaTheme="majorEastAsia" w:hAnsiTheme="majorHAnsi" w:cstheme="majorBidi"/>
      <w:color w:val="F6B61E" w:themeColor="accent1"/>
      <w:sz w:val="28"/>
      <w:szCs w:val="28"/>
    </w:rPr>
  </w:style>
  <w:style w:type="character" w:customStyle="1" w:styleId="KutipanyangSeringKAR">
    <w:name w:val="Kutipan yang Sering KAR"/>
    <w:basedOn w:val="FontParagrafDefault"/>
    <w:link w:val="KutipanyangSering"/>
    <w:uiPriority w:val="30"/>
    <w:rsid w:val="00F4189B"/>
    <w:rPr>
      <w:rFonts w:asciiTheme="majorHAnsi" w:eastAsiaTheme="majorEastAsia" w:hAnsiTheme="majorHAnsi" w:cstheme="majorBidi"/>
      <w:color w:val="F6B61E" w:themeColor="accent1"/>
      <w:sz w:val="28"/>
      <w:szCs w:val="28"/>
    </w:rPr>
  </w:style>
  <w:style w:type="character" w:styleId="PenekananHalus">
    <w:name w:val="Subtle Emphasis"/>
    <w:basedOn w:val="FontParagrafDefault"/>
    <w:uiPriority w:val="19"/>
    <w:qFormat/>
    <w:rsid w:val="00F4189B"/>
    <w:rPr>
      <w:i/>
      <w:iCs/>
      <w:color w:val="404040" w:themeColor="text1" w:themeTint="BF"/>
    </w:rPr>
  </w:style>
  <w:style w:type="character" w:styleId="PenekananKeras">
    <w:name w:val="Intense Emphasis"/>
    <w:basedOn w:val="FontParagrafDefault"/>
    <w:uiPriority w:val="21"/>
    <w:qFormat/>
    <w:rsid w:val="00F4189B"/>
    <w:rPr>
      <w:b/>
      <w:bCs/>
      <w:i/>
      <w:iCs/>
    </w:rPr>
  </w:style>
  <w:style w:type="character" w:styleId="ReferensiRumit">
    <w:name w:val="Subtle Reference"/>
    <w:basedOn w:val="FontParagrafDefault"/>
    <w:uiPriority w:val="31"/>
    <w:qFormat/>
    <w:rsid w:val="00F4189B"/>
    <w:rPr>
      <w:smallCaps/>
      <w:color w:val="404040" w:themeColor="text1" w:themeTint="BF"/>
      <w:u w:val="single" w:color="7F7F7F" w:themeColor="text1" w:themeTint="80"/>
    </w:rPr>
  </w:style>
  <w:style w:type="character" w:styleId="ReferensiyangSering">
    <w:name w:val="Intense Reference"/>
    <w:basedOn w:val="FontParagrafDefault"/>
    <w:uiPriority w:val="32"/>
    <w:qFormat/>
    <w:rsid w:val="00F4189B"/>
    <w:rPr>
      <w:b/>
      <w:bCs/>
      <w:smallCaps/>
      <w:spacing w:val="5"/>
      <w:u w:val="single"/>
    </w:rPr>
  </w:style>
  <w:style w:type="character" w:styleId="JudulBuku">
    <w:name w:val="Book Title"/>
    <w:basedOn w:val="FontParagrafDefault"/>
    <w:uiPriority w:val="33"/>
    <w:qFormat/>
    <w:rsid w:val="00F4189B"/>
    <w:rPr>
      <w:b/>
      <w:bCs/>
      <w:smallCaps/>
    </w:rPr>
  </w:style>
  <w:style w:type="paragraph" w:styleId="JudulTOC">
    <w:name w:val="TOC Heading"/>
    <w:basedOn w:val="Judul1"/>
    <w:next w:val="Normal"/>
    <w:uiPriority w:val="39"/>
    <w:unhideWhenUsed/>
    <w:qFormat/>
    <w:rsid w:val="00F4189B"/>
    <w:pPr>
      <w:outlineLvl w:val="9"/>
    </w:pPr>
  </w:style>
  <w:style w:type="paragraph" w:styleId="TOC2">
    <w:name w:val="toc 2"/>
    <w:basedOn w:val="Normal"/>
    <w:next w:val="Normal"/>
    <w:autoRedefine/>
    <w:uiPriority w:val="39"/>
    <w:unhideWhenUsed/>
    <w:rsid w:val="00F4189B"/>
    <w:pPr>
      <w:spacing w:after="100" w:line="259" w:lineRule="auto"/>
      <w:ind w:left="220"/>
    </w:pPr>
    <w:rPr>
      <w:rFonts w:cs="Times New Roman"/>
      <w:sz w:val="22"/>
      <w:szCs w:val="22"/>
      <w:lang w:eastAsia="en-US"/>
    </w:rPr>
  </w:style>
  <w:style w:type="paragraph" w:styleId="TOC1">
    <w:name w:val="toc 1"/>
    <w:basedOn w:val="Normal"/>
    <w:next w:val="Normal"/>
    <w:autoRedefine/>
    <w:uiPriority w:val="39"/>
    <w:unhideWhenUsed/>
    <w:rsid w:val="00F4189B"/>
    <w:pPr>
      <w:spacing w:after="100" w:line="259" w:lineRule="auto"/>
    </w:pPr>
    <w:rPr>
      <w:rFonts w:cs="Times New Roman"/>
      <w:sz w:val="22"/>
      <w:szCs w:val="22"/>
      <w:lang w:eastAsia="en-US"/>
    </w:rPr>
  </w:style>
  <w:style w:type="paragraph" w:styleId="TOC3">
    <w:name w:val="toc 3"/>
    <w:basedOn w:val="Normal"/>
    <w:next w:val="Normal"/>
    <w:autoRedefine/>
    <w:uiPriority w:val="39"/>
    <w:unhideWhenUsed/>
    <w:rsid w:val="00F4189B"/>
    <w:pPr>
      <w:spacing w:after="100" w:line="259" w:lineRule="auto"/>
      <w:ind w:left="440"/>
    </w:pPr>
    <w:rPr>
      <w:rFonts w:cs="Times New Roman"/>
      <w:sz w:val="22"/>
      <w:szCs w:val="22"/>
      <w:lang w:eastAsia="en-US"/>
    </w:rPr>
  </w:style>
  <w:style w:type="table" w:styleId="KisiTabel">
    <w:name w:val="Table Grid"/>
    <w:basedOn w:val="TabelNormal"/>
    <w:uiPriority w:val="39"/>
    <w:rsid w:val="00E776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KAR"/>
    <w:uiPriority w:val="99"/>
    <w:unhideWhenUsed/>
    <w:rsid w:val="004D0E1A"/>
    <w:pPr>
      <w:tabs>
        <w:tab w:val="center" w:pos="4680"/>
        <w:tab w:val="right" w:pos="9360"/>
      </w:tabs>
      <w:spacing w:after="0" w:line="240" w:lineRule="auto"/>
    </w:pPr>
  </w:style>
  <w:style w:type="character" w:customStyle="1" w:styleId="HeaderKAR">
    <w:name w:val="Header KAR"/>
    <w:basedOn w:val="FontParagrafDefault"/>
    <w:link w:val="Header"/>
    <w:uiPriority w:val="99"/>
    <w:rsid w:val="004D0E1A"/>
    <w:rPr>
      <w:lang w:val="id-ID"/>
    </w:rPr>
  </w:style>
  <w:style w:type="paragraph" w:styleId="Footer">
    <w:name w:val="footer"/>
    <w:basedOn w:val="Normal"/>
    <w:link w:val="FooterKAR"/>
    <w:uiPriority w:val="99"/>
    <w:unhideWhenUsed/>
    <w:rsid w:val="004D0E1A"/>
    <w:pPr>
      <w:tabs>
        <w:tab w:val="center" w:pos="4680"/>
        <w:tab w:val="right" w:pos="9360"/>
      </w:tabs>
      <w:spacing w:after="0" w:line="240" w:lineRule="auto"/>
    </w:pPr>
  </w:style>
  <w:style w:type="character" w:customStyle="1" w:styleId="FooterKAR">
    <w:name w:val="Footer KAR"/>
    <w:basedOn w:val="FontParagrafDefault"/>
    <w:link w:val="Footer"/>
    <w:uiPriority w:val="99"/>
    <w:rsid w:val="004D0E1A"/>
    <w:rPr>
      <w:lang w:val="id-ID"/>
    </w:rPr>
  </w:style>
  <w:style w:type="paragraph" w:styleId="NormalWeb">
    <w:name w:val="Normal (Web)"/>
    <w:basedOn w:val="Normal"/>
    <w:uiPriority w:val="99"/>
    <w:unhideWhenUsed/>
    <w:rsid w:val="00BF43A8"/>
    <w:pPr>
      <w:spacing w:before="100" w:beforeAutospacing="1" w:after="100" w:afterAutospacing="1" w:line="240" w:lineRule="auto"/>
    </w:pPr>
    <w:rPr>
      <w:rFonts w:ascii="Times New Roman" w:eastAsia="Times New Roman" w:hAnsi="Times New Roman" w:cs="Times New Roman"/>
      <w:sz w:val="24"/>
      <w:szCs w:val="24"/>
    </w:rPr>
  </w:style>
  <w:style w:type="paragraph" w:styleId="DaftarParagraf">
    <w:name w:val="List Paragraph"/>
    <w:basedOn w:val="Normal"/>
    <w:uiPriority w:val="34"/>
    <w:qFormat/>
    <w:rsid w:val="00D10781"/>
    <w:pPr>
      <w:ind w:left="720"/>
      <w:contextualSpacing/>
    </w:pPr>
  </w:style>
  <w:style w:type="character" w:styleId="Hyperlink">
    <w:name w:val="Hyperlink"/>
    <w:basedOn w:val="FontParagrafDefault"/>
    <w:uiPriority w:val="99"/>
    <w:unhideWhenUsed/>
    <w:rsid w:val="00F71F32"/>
    <w:rPr>
      <w:color w:val="0563C1" w:themeColor="hyperlink"/>
      <w:u w:val="single"/>
    </w:rPr>
  </w:style>
  <w:style w:type="character" w:styleId="SebutanYangBelumTerselesaikan">
    <w:name w:val="Unresolved Mention"/>
    <w:basedOn w:val="FontParagrafDefault"/>
    <w:uiPriority w:val="99"/>
    <w:semiHidden/>
    <w:unhideWhenUsed/>
    <w:rsid w:val="00F71F32"/>
    <w:rPr>
      <w:color w:val="605E5C"/>
      <w:shd w:val="clear" w:color="auto" w:fill="E1DFDD"/>
    </w:rPr>
  </w:style>
  <w:style w:type="character" w:styleId="HiperlinkyangDiikuti">
    <w:name w:val="FollowedHyperlink"/>
    <w:basedOn w:val="FontParagrafDefault"/>
    <w:uiPriority w:val="99"/>
    <w:semiHidden/>
    <w:unhideWhenUsed/>
    <w:rsid w:val="00DB075D"/>
    <w:rPr>
      <w:color w:val="954F72" w:themeColor="followedHyperlink"/>
      <w:u w:val="single"/>
    </w:rPr>
  </w:style>
  <w:style w:type="paragraph" w:customStyle="1" w:styleId="Uppercase">
    <w:name w:val="Uppercase"/>
    <w:basedOn w:val="Normal"/>
    <w:link w:val="UppercaseKAR"/>
    <w:rsid w:val="00144C1B"/>
    <w:rPr>
      <w:rFonts w:eastAsia="MS Mincho" w:cstheme="minorHAnsi"/>
      <w:color w:val="404040" w:themeColor="text1" w:themeTint="BF"/>
      <w:sz w:val="22"/>
      <w:szCs w:val="22"/>
    </w:rPr>
  </w:style>
  <w:style w:type="character" w:customStyle="1" w:styleId="UppercaseKAR">
    <w:name w:val="Uppercase KAR"/>
    <w:basedOn w:val="FontParagrafDefault"/>
    <w:link w:val="Uppercase"/>
    <w:rsid w:val="00144C1B"/>
    <w:rPr>
      <w:rFonts w:eastAsia="MS Mincho" w:cstheme="minorHAnsi"/>
      <w:noProof/>
      <w:color w:val="404040" w:themeColor="text1" w:themeTint="BF"/>
      <w:sz w:val="22"/>
      <w:szCs w:val="22"/>
    </w:rPr>
  </w:style>
  <w:style w:type="paragraph" w:styleId="Revisi">
    <w:name w:val="Revision"/>
    <w:hidden/>
    <w:uiPriority w:val="99"/>
    <w:semiHidden/>
    <w:rsid w:val="00252A99"/>
    <w:pPr>
      <w:spacing w:after="0" w:line="240" w:lineRule="auto"/>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0025746">
      <w:bodyDiv w:val="1"/>
      <w:marLeft w:val="0"/>
      <w:marRight w:val="0"/>
      <w:marTop w:val="0"/>
      <w:marBottom w:val="0"/>
      <w:divBdr>
        <w:top w:val="none" w:sz="0" w:space="0" w:color="auto"/>
        <w:left w:val="none" w:sz="0" w:space="0" w:color="auto"/>
        <w:bottom w:val="none" w:sz="0" w:space="0" w:color="auto"/>
        <w:right w:val="none" w:sz="0" w:space="0" w:color="auto"/>
      </w:divBdr>
    </w:div>
    <w:div w:id="858084378">
      <w:bodyDiv w:val="1"/>
      <w:marLeft w:val="0"/>
      <w:marRight w:val="0"/>
      <w:marTop w:val="0"/>
      <w:marBottom w:val="0"/>
      <w:divBdr>
        <w:top w:val="none" w:sz="0" w:space="0" w:color="auto"/>
        <w:left w:val="none" w:sz="0" w:space="0" w:color="auto"/>
        <w:bottom w:val="none" w:sz="0" w:space="0" w:color="auto"/>
        <w:right w:val="none" w:sz="0" w:space="0" w:color="auto"/>
      </w:divBdr>
      <w:divsChild>
        <w:div w:id="1994481423">
          <w:marLeft w:val="0"/>
          <w:marRight w:val="0"/>
          <w:marTop w:val="0"/>
          <w:marBottom w:val="0"/>
          <w:divBdr>
            <w:top w:val="none" w:sz="0" w:space="0" w:color="auto"/>
            <w:left w:val="none" w:sz="0" w:space="0" w:color="auto"/>
            <w:bottom w:val="none" w:sz="0" w:space="0" w:color="auto"/>
            <w:right w:val="none" w:sz="0" w:space="0" w:color="auto"/>
          </w:divBdr>
        </w:div>
        <w:div w:id="1847355319">
          <w:marLeft w:val="0"/>
          <w:marRight w:val="0"/>
          <w:marTop w:val="0"/>
          <w:marBottom w:val="0"/>
          <w:divBdr>
            <w:top w:val="none" w:sz="0" w:space="0" w:color="auto"/>
            <w:left w:val="none" w:sz="0" w:space="0" w:color="auto"/>
            <w:bottom w:val="none" w:sz="0" w:space="0" w:color="auto"/>
            <w:right w:val="none" w:sz="0" w:space="0" w:color="auto"/>
          </w:divBdr>
        </w:div>
        <w:div w:id="1946568867">
          <w:marLeft w:val="0"/>
          <w:marRight w:val="0"/>
          <w:marTop w:val="0"/>
          <w:marBottom w:val="0"/>
          <w:divBdr>
            <w:top w:val="none" w:sz="0" w:space="0" w:color="auto"/>
            <w:left w:val="none" w:sz="0" w:space="0" w:color="auto"/>
            <w:bottom w:val="none" w:sz="0" w:space="0" w:color="auto"/>
            <w:right w:val="none" w:sz="0" w:space="0" w:color="auto"/>
          </w:divBdr>
        </w:div>
        <w:div w:id="931818021">
          <w:marLeft w:val="0"/>
          <w:marRight w:val="0"/>
          <w:marTop w:val="0"/>
          <w:marBottom w:val="0"/>
          <w:divBdr>
            <w:top w:val="none" w:sz="0" w:space="0" w:color="auto"/>
            <w:left w:val="none" w:sz="0" w:space="0" w:color="auto"/>
            <w:bottom w:val="none" w:sz="0" w:space="0" w:color="auto"/>
            <w:right w:val="none" w:sz="0" w:space="0" w:color="auto"/>
          </w:divBdr>
        </w:div>
        <w:div w:id="744764313">
          <w:marLeft w:val="0"/>
          <w:marRight w:val="0"/>
          <w:marTop w:val="0"/>
          <w:marBottom w:val="0"/>
          <w:divBdr>
            <w:top w:val="none" w:sz="0" w:space="0" w:color="auto"/>
            <w:left w:val="none" w:sz="0" w:space="0" w:color="auto"/>
            <w:bottom w:val="none" w:sz="0" w:space="0" w:color="auto"/>
            <w:right w:val="none" w:sz="0" w:space="0" w:color="auto"/>
          </w:divBdr>
        </w:div>
        <w:div w:id="500387775">
          <w:marLeft w:val="0"/>
          <w:marRight w:val="0"/>
          <w:marTop w:val="0"/>
          <w:marBottom w:val="0"/>
          <w:divBdr>
            <w:top w:val="none" w:sz="0" w:space="0" w:color="auto"/>
            <w:left w:val="none" w:sz="0" w:space="0" w:color="auto"/>
            <w:bottom w:val="none" w:sz="0" w:space="0" w:color="auto"/>
            <w:right w:val="none" w:sz="0" w:space="0" w:color="auto"/>
          </w:divBdr>
        </w:div>
        <w:div w:id="1826361052">
          <w:marLeft w:val="0"/>
          <w:marRight w:val="0"/>
          <w:marTop w:val="0"/>
          <w:marBottom w:val="0"/>
          <w:divBdr>
            <w:top w:val="none" w:sz="0" w:space="0" w:color="auto"/>
            <w:left w:val="none" w:sz="0" w:space="0" w:color="auto"/>
            <w:bottom w:val="none" w:sz="0" w:space="0" w:color="auto"/>
            <w:right w:val="none" w:sz="0" w:space="0" w:color="auto"/>
          </w:divBdr>
        </w:div>
        <w:div w:id="324361709">
          <w:marLeft w:val="0"/>
          <w:marRight w:val="0"/>
          <w:marTop w:val="0"/>
          <w:marBottom w:val="0"/>
          <w:divBdr>
            <w:top w:val="none" w:sz="0" w:space="0" w:color="auto"/>
            <w:left w:val="none" w:sz="0" w:space="0" w:color="auto"/>
            <w:bottom w:val="none" w:sz="0" w:space="0" w:color="auto"/>
            <w:right w:val="none" w:sz="0" w:space="0" w:color="auto"/>
          </w:divBdr>
        </w:div>
        <w:div w:id="1896812626">
          <w:marLeft w:val="0"/>
          <w:marRight w:val="0"/>
          <w:marTop w:val="0"/>
          <w:marBottom w:val="0"/>
          <w:divBdr>
            <w:top w:val="none" w:sz="0" w:space="0" w:color="auto"/>
            <w:left w:val="none" w:sz="0" w:space="0" w:color="auto"/>
            <w:bottom w:val="none" w:sz="0" w:space="0" w:color="auto"/>
            <w:right w:val="none" w:sz="0" w:space="0" w:color="auto"/>
          </w:divBdr>
        </w:div>
        <w:div w:id="584656346">
          <w:marLeft w:val="0"/>
          <w:marRight w:val="0"/>
          <w:marTop w:val="0"/>
          <w:marBottom w:val="0"/>
          <w:divBdr>
            <w:top w:val="none" w:sz="0" w:space="0" w:color="auto"/>
            <w:left w:val="none" w:sz="0" w:space="0" w:color="auto"/>
            <w:bottom w:val="none" w:sz="0" w:space="0" w:color="auto"/>
            <w:right w:val="none" w:sz="0" w:space="0" w:color="auto"/>
          </w:divBdr>
        </w:div>
        <w:div w:id="971325573">
          <w:marLeft w:val="0"/>
          <w:marRight w:val="0"/>
          <w:marTop w:val="0"/>
          <w:marBottom w:val="0"/>
          <w:divBdr>
            <w:top w:val="none" w:sz="0" w:space="0" w:color="auto"/>
            <w:left w:val="none" w:sz="0" w:space="0" w:color="auto"/>
            <w:bottom w:val="none" w:sz="0" w:space="0" w:color="auto"/>
            <w:right w:val="none" w:sz="0" w:space="0" w:color="auto"/>
          </w:divBdr>
        </w:div>
        <w:div w:id="1379430779">
          <w:marLeft w:val="0"/>
          <w:marRight w:val="0"/>
          <w:marTop w:val="0"/>
          <w:marBottom w:val="0"/>
          <w:divBdr>
            <w:top w:val="none" w:sz="0" w:space="0" w:color="auto"/>
            <w:left w:val="none" w:sz="0" w:space="0" w:color="auto"/>
            <w:bottom w:val="none" w:sz="0" w:space="0" w:color="auto"/>
            <w:right w:val="none" w:sz="0" w:space="0" w:color="auto"/>
          </w:divBdr>
        </w:div>
        <w:div w:id="834417998">
          <w:marLeft w:val="0"/>
          <w:marRight w:val="0"/>
          <w:marTop w:val="0"/>
          <w:marBottom w:val="0"/>
          <w:divBdr>
            <w:top w:val="none" w:sz="0" w:space="0" w:color="auto"/>
            <w:left w:val="none" w:sz="0" w:space="0" w:color="auto"/>
            <w:bottom w:val="none" w:sz="0" w:space="0" w:color="auto"/>
            <w:right w:val="none" w:sz="0" w:space="0" w:color="auto"/>
          </w:divBdr>
        </w:div>
        <w:div w:id="79572437">
          <w:marLeft w:val="0"/>
          <w:marRight w:val="0"/>
          <w:marTop w:val="0"/>
          <w:marBottom w:val="0"/>
          <w:divBdr>
            <w:top w:val="none" w:sz="0" w:space="0" w:color="auto"/>
            <w:left w:val="none" w:sz="0" w:space="0" w:color="auto"/>
            <w:bottom w:val="none" w:sz="0" w:space="0" w:color="auto"/>
            <w:right w:val="none" w:sz="0" w:space="0" w:color="auto"/>
          </w:divBdr>
        </w:div>
        <w:div w:id="1319112097">
          <w:marLeft w:val="0"/>
          <w:marRight w:val="0"/>
          <w:marTop w:val="0"/>
          <w:marBottom w:val="0"/>
          <w:divBdr>
            <w:top w:val="none" w:sz="0" w:space="0" w:color="auto"/>
            <w:left w:val="none" w:sz="0" w:space="0" w:color="auto"/>
            <w:bottom w:val="none" w:sz="0" w:space="0" w:color="auto"/>
            <w:right w:val="none" w:sz="0" w:space="0" w:color="auto"/>
          </w:divBdr>
        </w:div>
        <w:div w:id="1903442202">
          <w:marLeft w:val="0"/>
          <w:marRight w:val="0"/>
          <w:marTop w:val="0"/>
          <w:marBottom w:val="0"/>
          <w:divBdr>
            <w:top w:val="none" w:sz="0" w:space="0" w:color="auto"/>
            <w:left w:val="none" w:sz="0" w:space="0" w:color="auto"/>
            <w:bottom w:val="none" w:sz="0" w:space="0" w:color="auto"/>
            <w:right w:val="none" w:sz="0" w:space="0" w:color="auto"/>
          </w:divBdr>
        </w:div>
        <w:div w:id="1163663572">
          <w:marLeft w:val="0"/>
          <w:marRight w:val="0"/>
          <w:marTop w:val="0"/>
          <w:marBottom w:val="0"/>
          <w:divBdr>
            <w:top w:val="none" w:sz="0" w:space="0" w:color="auto"/>
            <w:left w:val="none" w:sz="0" w:space="0" w:color="auto"/>
            <w:bottom w:val="none" w:sz="0" w:space="0" w:color="auto"/>
            <w:right w:val="none" w:sz="0" w:space="0" w:color="auto"/>
          </w:divBdr>
        </w:div>
        <w:div w:id="246233052">
          <w:marLeft w:val="0"/>
          <w:marRight w:val="0"/>
          <w:marTop w:val="0"/>
          <w:marBottom w:val="0"/>
          <w:divBdr>
            <w:top w:val="none" w:sz="0" w:space="0" w:color="auto"/>
            <w:left w:val="none" w:sz="0" w:space="0" w:color="auto"/>
            <w:bottom w:val="none" w:sz="0" w:space="0" w:color="auto"/>
            <w:right w:val="none" w:sz="0" w:space="0" w:color="auto"/>
          </w:divBdr>
        </w:div>
        <w:div w:id="2052076360">
          <w:marLeft w:val="0"/>
          <w:marRight w:val="0"/>
          <w:marTop w:val="0"/>
          <w:marBottom w:val="0"/>
          <w:divBdr>
            <w:top w:val="none" w:sz="0" w:space="0" w:color="auto"/>
            <w:left w:val="none" w:sz="0" w:space="0" w:color="auto"/>
            <w:bottom w:val="none" w:sz="0" w:space="0" w:color="auto"/>
            <w:right w:val="none" w:sz="0" w:space="0" w:color="auto"/>
          </w:divBdr>
        </w:div>
        <w:div w:id="1657956481">
          <w:marLeft w:val="0"/>
          <w:marRight w:val="0"/>
          <w:marTop w:val="0"/>
          <w:marBottom w:val="0"/>
          <w:divBdr>
            <w:top w:val="none" w:sz="0" w:space="0" w:color="auto"/>
            <w:left w:val="none" w:sz="0" w:space="0" w:color="auto"/>
            <w:bottom w:val="none" w:sz="0" w:space="0" w:color="auto"/>
            <w:right w:val="none" w:sz="0" w:space="0" w:color="auto"/>
          </w:divBdr>
        </w:div>
        <w:div w:id="1271207441">
          <w:marLeft w:val="0"/>
          <w:marRight w:val="0"/>
          <w:marTop w:val="0"/>
          <w:marBottom w:val="0"/>
          <w:divBdr>
            <w:top w:val="none" w:sz="0" w:space="0" w:color="auto"/>
            <w:left w:val="none" w:sz="0" w:space="0" w:color="auto"/>
            <w:bottom w:val="none" w:sz="0" w:space="0" w:color="auto"/>
            <w:right w:val="none" w:sz="0" w:space="0" w:color="auto"/>
          </w:divBdr>
        </w:div>
        <w:div w:id="417947637">
          <w:marLeft w:val="0"/>
          <w:marRight w:val="0"/>
          <w:marTop w:val="0"/>
          <w:marBottom w:val="0"/>
          <w:divBdr>
            <w:top w:val="none" w:sz="0" w:space="0" w:color="auto"/>
            <w:left w:val="none" w:sz="0" w:space="0" w:color="auto"/>
            <w:bottom w:val="none" w:sz="0" w:space="0" w:color="auto"/>
            <w:right w:val="none" w:sz="0" w:space="0" w:color="auto"/>
          </w:divBdr>
        </w:div>
        <w:div w:id="1835367095">
          <w:marLeft w:val="0"/>
          <w:marRight w:val="0"/>
          <w:marTop w:val="0"/>
          <w:marBottom w:val="0"/>
          <w:divBdr>
            <w:top w:val="none" w:sz="0" w:space="0" w:color="auto"/>
            <w:left w:val="none" w:sz="0" w:space="0" w:color="auto"/>
            <w:bottom w:val="none" w:sz="0" w:space="0" w:color="auto"/>
            <w:right w:val="none" w:sz="0" w:space="0" w:color="auto"/>
          </w:divBdr>
        </w:div>
        <w:div w:id="1867257699">
          <w:marLeft w:val="0"/>
          <w:marRight w:val="0"/>
          <w:marTop w:val="0"/>
          <w:marBottom w:val="0"/>
          <w:divBdr>
            <w:top w:val="none" w:sz="0" w:space="0" w:color="auto"/>
            <w:left w:val="none" w:sz="0" w:space="0" w:color="auto"/>
            <w:bottom w:val="none" w:sz="0" w:space="0" w:color="auto"/>
            <w:right w:val="none" w:sz="0" w:space="0" w:color="auto"/>
          </w:divBdr>
        </w:div>
        <w:div w:id="779951302">
          <w:marLeft w:val="0"/>
          <w:marRight w:val="0"/>
          <w:marTop w:val="0"/>
          <w:marBottom w:val="0"/>
          <w:divBdr>
            <w:top w:val="none" w:sz="0" w:space="0" w:color="auto"/>
            <w:left w:val="none" w:sz="0" w:space="0" w:color="auto"/>
            <w:bottom w:val="none" w:sz="0" w:space="0" w:color="auto"/>
            <w:right w:val="none" w:sz="0" w:space="0" w:color="auto"/>
          </w:divBdr>
        </w:div>
        <w:div w:id="1721512330">
          <w:marLeft w:val="0"/>
          <w:marRight w:val="0"/>
          <w:marTop w:val="0"/>
          <w:marBottom w:val="0"/>
          <w:divBdr>
            <w:top w:val="none" w:sz="0" w:space="0" w:color="auto"/>
            <w:left w:val="none" w:sz="0" w:space="0" w:color="auto"/>
            <w:bottom w:val="none" w:sz="0" w:space="0" w:color="auto"/>
            <w:right w:val="none" w:sz="0" w:space="0" w:color="auto"/>
          </w:divBdr>
        </w:div>
        <w:div w:id="242641430">
          <w:marLeft w:val="0"/>
          <w:marRight w:val="0"/>
          <w:marTop w:val="0"/>
          <w:marBottom w:val="0"/>
          <w:divBdr>
            <w:top w:val="none" w:sz="0" w:space="0" w:color="auto"/>
            <w:left w:val="none" w:sz="0" w:space="0" w:color="auto"/>
            <w:bottom w:val="none" w:sz="0" w:space="0" w:color="auto"/>
            <w:right w:val="none" w:sz="0" w:space="0" w:color="auto"/>
          </w:divBdr>
        </w:div>
        <w:div w:id="1728913792">
          <w:marLeft w:val="0"/>
          <w:marRight w:val="0"/>
          <w:marTop w:val="0"/>
          <w:marBottom w:val="0"/>
          <w:divBdr>
            <w:top w:val="none" w:sz="0" w:space="0" w:color="auto"/>
            <w:left w:val="none" w:sz="0" w:space="0" w:color="auto"/>
            <w:bottom w:val="none" w:sz="0" w:space="0" w:color="auto"/>
            <w:right w:val="none" w:sz="0" w:space="0" w:color="auto"/>
          </w:divBdr>
        </w:div>
        <w:div w:id="725564851">
          <w:marLeft w:val="0"/>
          <w:marRight w:val="0"/>
          <w:marTop w:val="0"/>
          <w:marBottom w:val="0"/>
          <w:divBdr>
            <w:top w:val="none" w:sz="0" w:space="0" w:color="auto"/>
            <w:left w:val="none" w:sz="0" w:space="0" w:color="auto"/>
            <w:bottom w:val="none" w:sz="0" w:space="0" w:color="auto"/>
            <w:right w:val="none" w:sz="0" w:space="0" w:color="auto"/>
          </w:divBdr>
        </w:div>
        <w:div w:id="693531897">
          <w:marLeft w:val="0"/>
          <w:marRight w:val="0"/>
          <w:marTop w:val="0"/>
          <w:marBottom w:val="0"/>
          <w:divBdr>
            <w:top w:val="none" w:sz="0" w:space="0" w:color="auto"/>
            <w:left w:val="none" w:sz="0" w:space="0" w:color="auto"/>
            <w:bottom w:val="none" w:sz="0" w:space="0" w:color="auto"/>
            <w:right w:val="none" w:sz="0" w:space="0" w:color="auto"/>
          </w:divBdr>
        </w:div>
        <w:div w:id="430900103">
          <w:marLeft w:val="0"/>
          <w:marRight w:val="0"/>
          <w:marTop w:val="0"/>
          <w:marBottom w:val="0"/>
          <w:divBdr>
            <w:top w:val="none" w:sz="0" w:space="0" w:color="auto"/>
            <w:left w:val="none" w:sz="0" w:space="0" w:color="auto"/>
            <w:bottom w:val="none" w:sz="0" w:space="0" w:color="auto"/>
            <w:right w:val="none" w:sz="0" w:space="0" w:color="auto"/>
          </w:divBdr>
        </w:div>
        <w:div w:id="1656489948">
          <w:marLeft w:val="0"/>
          <w:marRight w:val="0"/>
          <w:marTop w:val="0"/>
          <w:marBottom w:val="0"/>
          <w:divBdr>
            <w:top w:val="none" w:sz="0" w:space="0" w:color="auto"/>
            <w:left w:val="none" w:sz="0" w:space="0" w:color="auto"/>
            <w:bottom w:val="none" w:sz="0" w:space="0" w:color="auto"/>
            <w:right w:val="none" w:sz="0" w:space="0" w:color="auto"/>
          </w:divBdr>
        </w:div>
        <w:div w:id="402920580">
          <w:marLeft w:val="0"/>
          <w:marRight w:val="0"/>
          <w:marTop w:val="0"/>
          <w:marBottom w:val="0"/>
          <w:divBdr>
            <w:top w:val="none" w:sz="0" w:space="0" w:color="auto"/>
            <w:left w:val="none" w:sz="0" w:space="0" w:color="auto"/>
            <w:bottom w:val="none" w:sz="0" w:space="0" w:color="auto"/>
            <w:right w:val="none" w:sz="0" w:space="0" w:color="auto"/>
          </w:divBdr>
        </w:div>
        <w:div w:id="223569576">
          <w:marLeft w:val="0"/>
          <w:marRight w:val="0"/>
          <w:marTop w:val="0"/>
          <w:marBottom w:val="0"/>
          <w:divBdr>
            <w:top w:val="none" w:sz="0" w:space="0" w:color="auto"/>
            <w:left w:val="none" w:sz="0" w:space="0" w:color="auto"/>
            <w:bottom w:val="none" w:sz="0" w:space="0" w:color="auto"/>
            <w:right w:val="none" w:sz="0" w:space="0" w:color="auto"/>
          </w:divBdr>
        </w:div>
        <w:div w:id="1367633482">
          <w:marLeft w:val="0"/>
          <w:marRight w:val="0"/>
          <w:marTop w:val="0"/>
          <w:marBottom w:val="0"/>
          <w:divBdr>
            <w:top w:val="none" w:sz="0" w:space="0" w:color="auto"/>
            <w:left w:val="none" w:sz="0" w:space="0" w:color="auto"/>
            <w:bottom w:val="none" w:sz="0" w:space="0" w:color="auto"/>
            <w:right w:val="none" w:sz="0" w:space="0" w:color="auto"/>
          </w:divBdr>
        </w:div>
        <w:div w:id="1193684377">
          <w:marLeft w:val="0"/>
          <w:marRight w:val="0"/>
          <w:marTop w:val="0"/>
          <w:marBottom w:val="0"/>
          <w:divBdr>
            <w:top w:val="none" w:sz="0" w:space="0" w:color="auto"/>
            <w:left w:val="none" w:sz="0" w:space="0" w:color="auto"/>
            <w:bottom w:val="none" w:sz="0" w:space="0" w:color="auto"/>
            <w:right w:val="none" w:sz="0" w:space="0" w:color="auto"/>
          </w:divBdr>
        </w:div>
        <w:div w:id="1529642007">
          <w:marLeft w:val="0"/>
          <w:marRight w:val="0"/>
          <w:marTop w:val="0"/>
          <w:marBottom w:val="0"/>
          <w:divBdr>
            <w:top w:val="none" w:sz="0" w:space="0" w:color="auto"/>
            <w:left w:val="none" w:sz="0" w:space="0" w:color="auto"/>
            <w:bottom w:val="none" w:sz="0" w:space="0" w:color="auto"/>
            <w:right w:val="none" w:sz="0" w:space="0" w:color="auto"/>
          </w:divBdr>
        </w:div>
        <w:div w:id="1019694500">
          <w:marLeft w:val="0"/>
          <w:marRight w:val="0"/>
          <w:marTop w:val="0"/>
          <w:marBottom w:val="0"/>
          <w:divBdr>
            <w:top w:val="none" w:sz="0" w:space="0" w:color="auto"/>
            <w:left w:val="none" w:sz="0" w:space="0" w:color="auto"/>
            <w:bottom w:val="none" w:sz="0" w:space="0" w:color="auto"/>
            <w:right w:val="none" w:sz="0" w:space="0" w:color="auto"/>
          </w:divBdr>
        </w:div>
        <w:div w:id="463472123">
          <w:marLeft w:val="0"/>
          <w:marRight w:val="0"/>
          <w:marTop w:val="0"/>
          <w:marBottom w:val="0"/>
          <w:divBdr>
            <w:top w:val="none" w:sz="0" w:space="0" w:color="auto"/>
            <w:left w:val="none" w:sz="0" w:space="0" w:color="auto"/>
            <w:bottom w:val="none" w:sz="0" w:space="0" w:color="auto"/>
            <w:right w:val="none" w:sz="0" w:space="0" w:color="auto"/>
          </w:divBdr>
        </w:div>
        <w:div w:id="2109689409">
          <w:marLeft w:val="0"/>
          <w:marRight w:val="0"/>
          <w:marTop w:val="0"/>
          <w:marBottom w:val="0"/>
          <w:divBdr>
            <w:top w:val="none" w:sz="0" w:space="0" w:color="auto"/>
            <w:left w:val="none" w:sz="0" w:space="0" w:color="auto"/>
            <w:bottom w:val="none" w:sz="0" w:space="0" w:color="auto"/>
            <w:right w:val="none" w:sz="0" w:space="0" w:color="auto"/>
          </w:divBdr>
        </w:div>
        <w:div w:id="920411018">
          <w:marLeft w:val="0"/>
          <w:marRight w:val="0"/>
          <w:marTop w:val="0"/>
          <w:marBottom w:val="0"/>
          <w:divBdr>
            <w:top w:val="none" w:sz="0" w:space="0" w:color="auto"/>
            <w:left w:val="none" w:sz="0" w:space="0" w:color="auto"/>
            <w:bottom w:val="none" w:sz="0" w:space="0" w:color="auto"/>
            <w:right w:val="none" w:sz="0" w:space="0" w:color="auto"/>
          </w:divBdr>
        </w:div>
        <w:div w:id="1839536189">
          <w:marLeft w:val="0"/>
          <w:marRight w:val="0"/>
          <w:marTop w:val="0"/>
          <w:marBottom w:val="0"/>
          <w:divBdr>
            <w:top w:val="none" w:sz="0" w:space="0" w:color="auto"/>
            <w:left w:val="none" w:sz="0" w:space="0" w:color="auto"/>
            <w:bottom w:val="none" w:sz="0" w:space="0" w:color="auto"/>
            <w:right w:val="none" w:sz="0" w:space="0" w:color="auto"/>
          </w:divBdr>
        </w:div>
        <w:div w:id="1899514486">
          <w:marLeft w:val="0"/>
          <w:marRight w:val="0"/>
          <w:marTop w:val="0"/>
          <w:marBottom w:val="0"/>
          <w:divBdr>
            <w:top w:val="none" w:sz="0" w:space="0" w:color="auto"/>
            <w:left w:val="none" w:sz="0" w:space="0" w:color="auto"/>
            <w:bottom w:val="none" w:sz="0" w:space="0" w:color="auto"/>
            <w:right w:val="none" w:sz="0" w:space="0" w:color="auto"/>
          </w:divBdr>
        </w:div>
        <w:div w:id="735081752">
          <w:marLeft w:val="0"/>
          <w:marRight w:val="0"/>
          <w:marTop w:val="0"/>
          <w:marBottom w:val="0"/>
          <w:divBdr>
            <w:top w:val="none" w:sz="0" w:space="0" w:color="auto"/>
            <w:left w:val="none" w:sz="0" w:space="0" w:color="auto"/>
            <w:bottom w:val="none" w:sz="0" w:space="0" w:color="auto"/>
            <w:right w:val="none" w:sz="0" w:space="0" w:color="auto"/>
          </w:divBdr>
        </w:div>
        <w:div w:id="1218784244">
          <w:marLeft w:val="0"/>
          <w:marRight w:val="0"/>
          <w:marTop w:val="0"/>
          <w:marBottom w:val="0"/>
          <w:divBdr>
            <w:top w:val="none" w:sz="0" w:space="0" w:color="auto"/>
            <w:left w:val="none" w:sz="0" w:space="0" w:color="auto"/>
            <w:bottom w:val="none" w:sz="0" w:space="0" w:color="auto"/>
            <w:right w:val="none" w:sz="0" w:space="0" w:color="auto"/>
          </w:divBdr>
        </w:div>
      </w:divsChild>
    </w:div>
    <w:div w:id="1131704841">
      <w:bodyDiv w:val="1"/>
      <w:marLeft w:val="0"/>
      <w:marRight w:val="0"/>
      <w:marTop w:val="0"/>
      <w:marBottom w:val="0"/>
      <w:divBdr>
        <w:top w:val="none" w:sz="0" w:space="0" w:color="auto"/>
        <w:left w:val="none" w:sz="0" w:space="0" w:color="auto"/>
        <w:bottom w:val="none" w:sz="0" w:space="0" w:color="auto"/>
        <w:right w:val="none" w:sz="0" w:space="0" w:color="auto"/>
      </w:divBdr>
    </w:div>
    <w:div w:id="1219975554">
      <w:bodyDiv w:val="1"/>
      <w:marLeft w:val="0"/>
      <w:marRight w:val="0"/>
      <w:marTop w:val="0"/>
      <w:marBottom w:val="0"/>
      <w:divBdr>
        <w:top w:val="none" w:sz="0" w:space="0" w:color="auto"/>
        <w:left w:val="none" w:sz="0" w:space="0" w:color="auto"/>
        <w:bottom w:val="none" w:sz="0" w:space="0" w:color="auto"/>
        <w:right w:val="none" w:sz="0" w:space="0" w:color="auto"/>
      </w:divBdr>
    </w:div>
    <w:div w:id="1576889970">
      <w:bodyDiv w:val="1"/>
      <w:marLeft w:val="0"/>
      <w:marRight w:val="0"/>
      <w:marTop w:val="0"/>
      <w:marBottom w:val="0"/>
      <w:divBdr>
        <w:top w:val="none" w:sz="0" w:space="0" w:color="auto"/>
        <w:left w:val="none" w:sz="0" w:space="0" w:color="auto"/>
        <w:bottom w:val="none" w:sz="0" w:space="0" w:color="auto"/>
        <w:right w:val="none" w:sz="0" w:space="0" w:color="auto"/>
      </w:divBdr>
    </w:div>
    <w:div w:id="1723140601">
      <w:bodyDiv w:val="1"/>
      <w:marLeft w:val="0"/>
      <w:marRight w:val="0"/>
      <w:marTop w:val="0"/>
      <w:marBottom w:val="0"/>
      <w:divBdr>
        <w:top w:val="none" w:sz="0" w:space="0" w:color="auto"/>
        <w:left w:val="none" w:sz="0" w:space="0" w:color="auto"/>
        <w:bottom w:val="none" w:sz="0" w:space="0" w:color="auto"/>
        <w:right w:val="none" w:sz="0" w:space="0" w:color="auto"/>
      </w:divBdr>
    </w:div>
    <w:div w:id="1725985499">
      <w:bodyDiv w:val="1"/>
      <w:marLeft w:val="0"/>
      <w:marRight w:val="0"/>
      <w:marTop w:val="0"/>
      <w:marBottom w:val="0"/>
      <w:divBdr>
        <w:top w:val="none" w:sz="0" w:space="0" w:color="auto"/>
        <w:left w:val="none" w:sz="0" w:space="0" w:color="auto"/>
        <w:bottom w:val="none" w:sz="0" w:space="0" w:color="auto"/>
        <w:right w:val="none" w:sz="0" w:space="0" w:color="auto"/>
      </w:divBdr>
      <w:divsChild>
        <w:div w:id="1036544997">
          <w:marLeft w:val="0"/>
          <w:marRight w:val="0"/>
          <w:marTop w:val="0"/>
          <w:marBottom w:val="0"/>
          <w:divBdr>
            <w:top w:val="none" w:sz="0" w:space="0" w:color="auto"/>
            <w:left w:val="none" w:sz="0" w:space="0" w:color="auto"/>
            <w:bottom w:val="none" w:sz="0" w:space="0" w:color="auto"/>
            <w:right w:val="none" w:sz="0" w:space="0" w:color="auto"/>
          </w:divBdr>
          <w:divsChild>
            <w:div w:id="1867868432">
              <w:marLeft w:val="0"/>
              <w:marRight w:val="0"/>
              <w:marTop w:val="0"/>
              <w:marBottom w:val="0"/>
              <w:divBdr>
                <w:top w:val="none" w:sz="0" w:space="0" w:color="auto"/>
                <w:left w:val="none" w:sz="0" w:space="0" w:color="auto"/>
                <w:bottom w:val="none" w:sz="0" w:space="0" w:color="auto"/>
                <w:right w:val="none" w:sz="0" w:space="0" w:color="auto"/>
              </w:divBdr>
              <w:divsChild>
                <w:div w:id="2738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227148">
      <w:bodyDiv w:val="1"/>
      <w:marLeft w:val="0"/>
      <w:marRight w:val="0"/>
      <w:marTop w:val="0"/>
      <w:marBottom w:val="0"/>
      <w:divBdr>
        <w:top w:val="none" w:sz="0" w:space="0" w:color="auto"/>
        <w:left w:val="none" w:sz="0" w:space="0" w:color="auto"/>
        <w:bottom w:val="none" w:sz="0" w:space="0" w:color="auto"/>
        <w:right w:val="none" w:sz="0" w:space="0" w:color="auto"/>
      </w:divBdr>
      <w:divsChild>
        <w:div w:id="1028531379">
          <w:marLeft w:val="0"/>
          <w:marRight w:val="0"/>
          <w:marTop w:val="0"/>
          <w:marBottom w:val="0"/>
          <w:divBdr>
            <w:top w:val="none" w:sz="0" w:space="0" w:color="auto"/>
            <w:left w:val="none" w:sz="0" w:space="0" w:color="auto"/>
            <w:bottom w:val="none" w:sz="0" w:space="0" w:color="auto"/>
            <w:right w:val="none" w:sz="0" w:space="0" w:color="auto"/>
          </w:divBdr>
          <w:divsChild>
            <w:div w:id="166412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www.hukumtajwid.com/2018/08/huruf-hijaiyah.html"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nyamankubro.com/idzhar-wajib/"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microsoft.com/office/2011/relationships/people" Target="people.xml"/><Relationship Id="rId10" Type="http://schemas.microsoft.com/office/2007/relationships/hdphoto" Target="media/hdphoto1.wdp"/><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Kustom 1">
      <a:dk1>
        <a:sysClr val="windowText" lastClr="000000"/>
      </a:dk1>
      <a:lt1>
        <a:sysClr val="window" lastClr="FFFFFF"/>
      </a:lt1>
      <a:dk2>
        <a:srgbClr val="44546A"/>
      </a:dk2>
      <a:lt2>
        <a:srgbClr val="E7E6E6"/>
      </a:lt2>
      <a:accent1>
        <a:srgbClr val="F6B61E"/>
      </a:accent1>
      <a:accent2>
        <a:srgbClr val="DF760B"/>
      </a:accent2>
      <a:accent3>
        <a:srgbClr val="743C08"/>
      </a:accent3>
      <a:accent4>
        <a:srgbClr val="FDEABC"/>
      </a:accent4>
      <a:accent5>
        <a:srgbClr val="5B9BD5"/>
      </a:accent5>
      <a:accent6>
        <a:srgbClr val="70AD47"/>
      </a:accent6>
      <a:hlink>
        <a:srgbClr val="0563C1"/>
      </a:hlink>
      <a:folHlink>
        <a:srgbClr val="954F72"/>
      </a:folHlink>
    </a:clrScheme>
    <a:fontScheme name="poppins">
      <a:majorFont>
        <a:latin typeface="Poppins"/>
        <a:ea typeface="Poppins"/>
        <a:cs typeface=""/>
      </a:majorFont>
      <a:minorFont>
        <a:latin typeface="Poppins"/>
        <a:ea typeface="Poppins"/>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 dockstate="right" visibility="0" width="438" row="4">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DA6B61C0-6EAA-44F7-BCE9-BAA20F711A40}">
  <we:reference id="wa104380050" version="3.4.0.0" store="id-ID" storeType="OMEX"/>
  <we:alternateReferences>
    <we:reference id="wa104380050" version="3.4.0.0" store="wa104380050"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1AFCD9C5-A72B-4F2B-B990-2C98816A2659}">
  <we:reference id="wa104099688" version="1.7.0.0" store="id-ID" storeType="OMEX"/>
  <we:alternateReferences>
    <we:reference id="WA104099688" version="1.7.0.0" store="WA10409968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FF075C-2E4A-4B7F-A312-DE312822E5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42</Pages>
  <Words>1767</Words>
  <Characters>10075</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 Legion</dc:creator>
  <cp:keywords/>
  <dc:description/>
  <cp:lastModifiedBy>Lenovo Legion</cp:lastModifiedBy>
  <cp:revision>2</cp:revision>
  <cp:lastPrinted>2023-10-16T02:00:00Z</cp:lastPrinted>
  <dcterms:created xsi:type="dcterms:W3CDTF">2023-10-16T09:45:00Z</dcterms:created>
  <dcterms:modified xsi:type="dcterms:W3CDTF">2023-10-16T09:45:00Z</dcterms:modified>
</cp:coreProperties>
</file>