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960C39" w14:textId="268F42A1" w:rsidR="00A77363" w:rsidRPr="003C62F6" w:rsidRDefault="00130010" w:rsidP="00031401">
      <w:r>
        <w:drawing>
          <wp:anchor distT="0" distB="0" distL="114300" distR="114300" simplePos="0" relativeHeight="251631626" behindDoc="1" locked="0" layoutInCell="1" allowOverlap="1" wp14:anchorId="79136F69" wp14:editId="5B78CFF2">
            <wp:simplePos x="0" y="0"/>
            <wp:positionH relativeFrom="page">
              <wp:posOffset>0</wp:posOffset>
            </wp:positionH>
            <wp:positionV relativeFrom="paragraph">
              <wp:posOffset>-448364</wp:posOffset>
            </wp:positionV>
            <wp:extent cx="5327833" cy="7537609"/>
            <wp:effectExtent l="0" t="0" r="6350" b="6350"/>
            <wp:wrapNone/>
            <wp:docPr id="558151869" name="Gambar 55815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51869" name="Gambar 558151869"/>
                    <pic:cNvPicPr/>
                  </pic:nvPicPr>
                  <pic:blipFill>
                    <a:blip r:embed="rId8">
                      <a:extLst>
                        <a:ext uri="{28A0092B-C50C-407E-A947-70E740481C1C}">
                          <a14:useLocalDpi xmlns:a14="http://schemas.microsoft.com/office/drawing/2010/main" val="0"/>
                        </a:ext>
                      </a:extLst>
                    </a:blip>
                    <a:stretch>
                      <a:fillRect/>
                    </a:stretch>
                  </pic:blipFill>
                  <pic:spPr>
                    <a:xfrm>
                      <a:off x="0" y="0"/>
                      <a:ext cx="5327833" cy="7537609"/>
                    </a:xfrm>
                    <a:prstGeom prst="rect">
                      <a:avLst/>
                    </a:prstGeom>
                  </pic:spPr>
                </pic:pic>
              </a:graphicData>
            </a:graphic>
            <wp14:sizeRelH relativeFrom="margin">
              <wp14:pctWidth>0</wp14:pctWidth>
            </wp14:sizeRelH>
            <wp14:sizeRelV relativeFrom="margin">
              <wp14:pctHeight>0</wp14:pctHeight>
            </wp14:sizeRelV>
          </wp:anchor>
        </w:drawing>
      </w:r>
    </w:p>
    <w:p w14:paraId="335873C2" w14:textId="0188D9EA" w:rsidR="00A77363" w:rsidRPr="003C62F6" w:rsidRDefault="00A77363">
      <w:r w:rsidRPr="003C62F6">
        <w:br w:type="page"/>
      </w:r>
    </w:p>
    <w:p w14:paraId="1BBAFE5B" w14:textId="7763EA25" w:rsidR="00A77363" w:rsidRPr="003C62F6" w:rsidRDefault="00535E2D" w:rsidP="00A77363">
      <w:r>
        <w:lastRenderedPageBreak/>
        <w:drawing>
          <wp:anchor distT="0" distB="0" distL="114300" distR="114300" simplePos="0" relativeHeight="251689126" behindDoc="1" locked="0" layoutInCell="1" allowOverlap="1" wp14:anchorId="75592CC1" wp14:editId="5A7D32C9">
            <wp:simplePos x="0" y="0"/>
            <wp:positionH relativeFrom="page">
              <wp:align>left</wp:align>
            </wp:positionH>
            <wp:positionV relativeFrom="paragraph">
              <wp:posOffset>-457200</wp:posOffset>
            </wp:positionV>
            <wp:extent cx="5327833" cy="7537609"/>
            <wp:effectExtent l="0" t="0" r="6350" b="6350"/>
            <wp:wrapNone/>
            <wp:docPr id="1208160069" name="Gambar 120816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51869" name="Gambar 558151869"/>
                    <pic:cNvPicPr/>
                  </pic:nvPicPr>
                  <pic:blipFill>
                    <a:blip r:embed="rId9">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27833" cy="7537609"/>
                    </a:xfrm>
                    <a:prstGeom prst="rect">
                      <a:avLst/>
                    </a:prstGeom>
                  </pic:spPr>
                </pic:pic>
              </a:graphicData>
            </a:graphic>
            <wp14:sizeRelH relativeFrom="margin">
              <wp14:pctWidth>0</wp14:pctWidth>
            </wp14:sizeRelH>
            <wp14:sizeRelV relativeFrom="margin">
              <wp14:pctHeight>0</wp14:pctHeight>
            </wp14:sizeRelV>
          </wp:anchor>
        </w:drawing>
      </w:r>
    </w:p>
    <w:p w14:paraId="6E8AE2B9" w14:textId="0D615A48" w:rsidR="00E776F6" w:rsidRPr="003C62F6" w:rsidRDefault="00CF26DA" w:rsidP="00A77363">
      <w:r>
        <w:pict w14:anchorId="1E4E8485">
          <v:group id="Grup 871377129" o:spid="_x0000_s2608" style="position:absolute;margin-left:0;margin-top:456.25pt;width:219.25pt;height:68.2pt;z-index:-251771392;mso-position-horizontal:center;mso-position-horizontal-relative:margin;mso-width-relative:margin;mso-height-relative:margin" coordsize="45355,9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">
            <v:shapetype id="_x0000_t202" coordsize="21600,21600" o:spt="202" path="m,l,21600r21600,l21600,xe">
              <v:stroke joinstyle="miter"/>
              <v:path gradientshapeok="t" o:connecttype="rect"/>
            </v:shapetype>
            <v:shape id="Kotak Teks 24" o:spid="_x0000_s2609" type="#_x0000_t202" style="position:absolute;width:45296;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" filled="f" stroked="f">
              <v:textbox>
                <w:txbxContent>
                  <w:p w14:paraId="54224900" w14:textId="571D7DF6" w:rsidR="00C5490D" w:rsidRPr="00A727F4" w:rsidRDefault="00A727F4" w:rsidP="00C5490D">
                    <w:pPr>
                      <w:jc w:val="center"/>
                      <w:rPr>
                        <w:rFonts w:ascii="Segoe UI Semibold" w:hAnsi="Segoe UI Semibold" w:cs="Segoe UI Semibold"/>
                        <w:b/>
                        <w:bCs/>
                        <w:color w:val="595959" w:themeColor="text1" w:themeTint="A6"/>
                        <w:sz w:val="44"/>
                        <w:szCs w:val="44"/>
                      </w:rPr>
                    </w:pPr>
                    <w:r w:rsidRPr="00A727F4">
                      <w:rPr>
                        <w:rFonts w:ascii="Segoe UI Semibold" w:hAnsi="Segoe UI Semibold" w:cs="Segoe UI Semibold"/>
                        <w:b/>
                        <w:bCs/>
                        <w:color w:val="595959" w:themeColor="text1" w:themeTint="A6"/>
                        <w:sz w:val="44"/>
                        <w:szCs w:val="44"/>
                        <w:rtl/>
                      </w:rPr>
                      <w:t>الوحده النمطيه</w:t>
                    </w:r>
                    <w:r w:rsidRPr="00A727F4">
                      <w:rPr>
                        <w:rFonts w:ascii="Segoe UI Semibold" w:hAnsi="Segoe UI Semibold" w:cs="Segoe UI Semibold" w:hint="cs"/>
                        <w:b/>
                        <w:bCs/>
                        <w:color w:val="595959" w:themeColor="text1" w:themeTint="A6"/>
                        <w:sz w:val="44"/>
                        <w:szCs w:val="44"/>
                        <w:rtl/>
                      </w:rPr>
                      <w:t xml:space="preserve"> تحسين</w:t>
                    </w:r>
                  </w:p>
                  <w:p w14:paraId="4D9304D9" w14:textId="4BF7A947" w:rsidR="00A727F4" w:rsidRPr="00A727F4" w:rsidRDefault="00A727F4" w:rsidP="00A727F4">
                    <w:pPr>
                      <w:rPr>
                        <w:rFonts w:ascii="Segoe UI Semibold" w:hAnsi="Segoe UI Semibold" w:cs="Segoe UI Semibold"/>
                        <w:b/>
                        <w:bCs/>
                        <w:color w:val="595959" w:themeColor="text1" w:themeTint="A6"/>
                        <w:sz w:val="56"/>
                        <w:szCs w:val="56"/>
                      </w:rPr>
                    </w:pPr>
                  </w:p>
                </w:txbxContent>
              </v:textbox>
            </v:shape>
            <v:shape id="Kotak Teks 24" o:spid="_x0000_s2610" type="#_x0000_t202" style="position:absolute;left:58;top:3341;width:45297;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" filled="f" stroked="f">
              <v:textbox>
                <w:txbxContent>
                  <w:p w14:paraId="5F0A262F" w14:textId="5F4ADE49" w:rsidR="00A727F4" w:rsidRPr="00A727F4" w:rsidRDefault="00A727F4" w:rsidP="00A727F4">
                    <w:pPr>
                      <w:jc w:val="center"/>
                      <w:rPr>
                        <w:rFonts w:ascii="Segoe UI Semibold" w:hAnsi="Segoe UI Semibold" w:cs="Segoe UI Semibold"/>
                        <w:b/>
                        <w:bCs/>
                        <w:color w:val="595959" w:themeColor="text1" w:themeTint="A6"/>
                        <w:sz w:val="44"/>
                        <w:szCs w:val="44"/>
                      </w:rPr>
                    </w:pPr>
                    <w:r w:rsidRPr="00A727F4">
                      <w:rPr>
                        <w:rFonts w:ascii="Segoe UI Semibold" w:hAnsi="Segoe UI Semibold" w:cs="Segoe UI Semibold" w:hint="cs"/>
                        <w:b/>
                        <w:bCs/>
                        <w:color w:val="595959" w:themeColor="text1" w:themeTint="A6"/>
                        <w:sz w:val="44"/>
                        <w:szCs w:val="44"/>
                        <w:rtl/>
                      </w:rPr>
                      <w:t>ابن</w:t>
                    </w:r>
                    <w:r w:rsidRPr="00A727F4">
                      <w:rPr>
                        <w:rFonts w:ascii="Segoe UI Semibold" w:hAnsi="Segoe UI Semibold" w:cs="Segoe UI Semibold"/>
                        <w:b/>
                        <w:bCs/>
                        <w:color w:val="595959" w:themeColor="text1" w:themeTint="A6"/>
                        <w:sz w:val="44"/>
                        <w:szCs w:val="44"/>
                        <w:rtl/>
                      </w:rPr>
                      <w:t xml:space="preserve"> </w:t>
                    </w:r>
                    <w:r w:rsidRPr="00A727F4">
                      <w:rPr>
                        <w:rFonts w:ascii="Segoe UI Semibold" w:hAnsi="Segoe UI Semibold" w:cs="Segoe UI Semibold" w:hint="cs"/>
                        <w:b/>
                        <w:bCs/>
                        <w:color w:val="595959" w:themeColor="text1" w:themeTint="A6"/>
                        <w:sz w:val="44"/>
                        <w:szCs w:val="44"/>
                        <w:rtl/>
                      </w:rPr>
                      <w:t>رشد</w:t>
                    </w:r>
                  </w:p>
                </w:txbxContent>
              </v:textbox>
            </v:shape>
            <w10:wrap anchorx="margin"/>
          </v:group>
        </w:pict>
      </w:r>
      <w:r w:rsidR="00A77363" w:rsidRPr="003C62F6">
        <w:br w:type="page"/>
      </w:r>
    </w:p>
    <w:p w14:paraId="174D6052" w14:textId="7A055A0D" w:rsidR="00490E6C" w:rsidRDefault="00CF26DA" w:rsidP="000A5DE5">
      <w:pPr>
        <w:pStyle w:val="JudulTOC"/>
        <w:jc w:val="center"/>
      </w:pPr>
      <w:r>
        <w:lastRenderedPageBreak/>
        <w:pict w14:anchorId="36C704BC">
          <v:group id="Grup 837556883" o:spid="_x0000_s2605" style="position:absolute;left:0;text-align:left;margin-left:8pt;margin-top:152.4pt;width:357.3pt;height:354.4pt;z-index:251548160;mso-height-relative:margin" coordsize="45379,45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">
            <v:shape id="Kotak Teks 24" o:spid="_x0000_s2606" type="#_x0000_t202" style="position:absolute;width:452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" filled="f" stroked="f">
              <v:textbox>
                <w:txbxContent>
                  <w:p w14:paraId="186326C4" w14:textId="6D1AE777" w:rsidR="00A727F4" w:rsidRDefault="001E07D0" w:rsidP="00A727F4">
                    <w:pPr>
                      <w:jc w:val="center"/>
                      <w:rPr>
                        <w:color w:val="595959" w:themeColor="text1" w:themeTint="A6"/>
                        <w:sz w:val="22"/>
                        <w:szCs w:val="22"/>
                      </w:rPr>
                    </w:pPr>
                    <w:r w:rsidRPr="001E07D0">
                      <w:rPr>
                        <w:color w:val="595959" w:themeColor="text1" w:themeTint="A6"/>
                        <w:sz w:val="22"/>
                        <w:szCs w:val="22"/>
                      </w:rPr>
                      <w:t xml:space="preserve">© </w:t>
                    </w:r>
                    <w:r>
                      <w:rPr>
                        <w:color w:val="595959" w:themeColor="text1" w:themeTint="A6"/>
                        <w:sz w:val="22"/>
                        <w:szCs w:val="22"/>
                      </w:rPr>
                      <w:t xml:space="preserve">2023 </w:t>
                    </w:r>
                    <w:r w:rsidR="0087466C">
                      <w:rPr>
                        <w:color w:val="595959" w:themeColor="text1" w:themeTint="A6"/>
                        <w:sz w:val="22"/>
                        <w:szCs w:val="22"/>
                      </w:rPr>
                      <w:t xml:space="preserve">Copyright </w:t>
                    </w:r>
                    <w:r w:rsidR="000B67EA">
                      <w:rPr>
                        <w:color w:val="595959" w:themeColor="text1" w:themeTint="A6"/>
                        <w:sz w:val="22"/>
                        <w:szCs w:val="22"/>
                      </w:rPr>
                      <w:t>A</w:t>
                    </w:r>
                    <w:r w:rsidR="0087466C">
                      <w:rPr>
                        <w:color w:val="595959" w:themeColor="text1" w:themeTint="A6"/>
                        <w:sz w:val="22"/>
                        <w:szCs w:val="22"/>
                      </w:rPr>
                      <w:t>l</w:t>
                    </w:r>
                    <w:r w:rsidR="000B67EA">
                      <w:rPr>
                        <w:color w:val="595959" w:themeColor="text1" w:themeTint="A6"/>
                        <w:sz w:val="22"/>
                        <w:szCs w:val="22"/>
                      </w:rPr>
                      <w:t xml:space="preserve"> H</w:t>
                    </w:r>
                    <w:r w:rsidR="0087466C">
                      <w:rPr>
                        <w:color w:val="595959" w:themeColor="text1" w:themeTint="A6"/>
                        <w:sz w:val="22"/>
                        <w:szCs w:val="22"/>
                      </w:rPr>
                      <w:t>azen</w:t>
                    </w:r>
                    <w:r w:rsidR="000B67EA">
                      <w:rPr>
                        <w:color w:val="595959" w:themeColor="text1" w:themeTint="A6"/>
                        <w:sz w:val="22"/>
                        <w:szCs w:val="22"/>
                      </w:rPr>
                      <w:t xml:space="preserve"> T</w:t>
                    </w:r>
                    <w:r w:rsidR="0087466C">
                      <w:rPr>
                        <w:color w:val="595959" w:themeColor="text1" w:themeTint="A6"/>
                        <w:sz w:val="22"/>
                        <w:szCs w:val="22"/>
                      </w:rPr>
                      <w:t>eam</w:t>
                    </w:r>
                  </w:p>
                  <w:p w14:paraId="059765D9" w14:textId="72C75CA4" w:rsidR="001E07D0" w:rsidRPr="001E07D0" w:rsidRDefault="001E07D0" w:rsidP="001E07D0">
                    <w:pPr>
                      <w:rPr>
                        <w:color w:val="595959" w:themeColor="text1" w:themeTint="A6"/>
                        <w:sz w:val="22"/>
                        <w:szCs w:val="22"/>
                      </w:rPr>
                    </w:pPr>
                  </w:p>
                </w:txbxContent>
              </v:textbox>
            </v:shape>
            <v:shape id="Kotak Teks 24" o:spid="_x0000_s2607" type="#_x0000_t202" style="position:absolute;left:84;top:2286;width:45295;height:42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" filled="f" stroked="f">
              <v:textbox>
                <w:txbxContent>
                  <w:p w14:paraId="6D6B79AA" w14:textId="2D955EB9" w:rsidR="001E07D0" w:rsidRDefault="001E07D0" w:rsidP="001E07D0">
                    <w:pPr>
                      <w:spacing w:after="0" w:line="0" w:lineRule="atLeast"/>
                      <w:jc w:val="center"/>
                      <w:rPr>
                        <w:color w:val="595959" w:themeColor="text1" w:themeTint="A6"/>
                        <w:sz w:val="22"/>
                        <w:szCs w:val="22"/>
                      </w:rPr>
                    </w:pPr>
                    <w:r>
                      <w:rPr>
                        <w:color w:val="595959" w:themeColor="text1" w:themeTint="A6"/>
                        <w:sz w:val="22"/>
                        <w:szCs w:val="22"/>
                      </w:rPr>
                      <w:t>Dilarang memperbanyak sabagian atau seluruh isi buku tanpa izin tertulis dari Penulis</w:t>
                    </w:r>
                  </w:p>
                  <w:p w14:paraId="61613514" w14:textId="47346E27" w:rsidR="001E07D0" w:rsidRDefault="001E07D0" w:rsidP="001E07D0">
                    <w:pPr>
                      <w:spacing w:after="0" w:line="0" w:lineRule="atLeast"/>
                      <w:jc w:val="center"/>
                      <w:rPr>
                        <w:color w:val="595959" w:themeColor="text1" w:themeTint="A6"/>
                        <w:sz w:val="22"/>
                        <w:szCs w:val="22"/>
                      </w:rPr>
                    </w:pPr>
                    <w:r>
                      <w:rPr>
                        <w:color w:val="595959" w:themeColor="text1" w:themeTint="A6"/>
                        <w:sz w:val="22"/>
                        <w:szCs w:val="22"/>
                      </w:rPr>
                      <w:t>Hak pengarang dilindungi oleh undang undang</w:t>
                    </w:r>
                  </w:p>
                  <w:p w14:paraId="5CF1CCDE" w14:textId="77777777" w:rsidR="001E07D0" w:rsidRDefault="001E07D0" w:rsidP="001E07D0">
                    <w:pPr>
                      <w:spacing w:after="0" w:line="0" w:lineRule="atLeast"/>
                      <w:jc w:val="center"/>
                      <w:rPr>
                        <w:color w:val="595959" w:themeColor="text1" w:themeTint="A6"/>
                        <w:sz w:val="22"/>
                        <w:szCs w:val="22"/>
                      </w:rPr>
                    </w:pPr>
                  </w:p>
                  <w:p w14:paraId="503D8B67" w14:textId="77D39DBA" w:rsidR="001E07D0" w:rsidRDefault="001E07D0" w:rsidP="001E07D0">
                    <w:pPr>
                      <w:spacing w:after="0" w:line="0" w:lineRule="atLeast"/>
                      <w:jc w:val="center"/>
                      <w:rPr>
                        <w:b/>
                        <w:bCs/>
                        <w:color w:val="595959" w:themeColor="text1" w:themeTint="A6"/>
                        <w:sz w:val="24"/>
                        <w:szCs w:val="24"/>
                      </w:rPr>
                    </w:pPr>
                    <w:r w:rsidRPr="001E07D0">
                      <w:rPr>
                        <w:b/>
                        <w:bCs/>
                        <w:color w:val="595959" w:themeColor="text1" w:themeTint="A6"/>
                        <w:sz w:val="24"/>
                        <w:szCs w:val="24"/>
                      </w:rPr>
                      <w:t>P</w:t>
                    </w:r>
                    <w:r w:rsidR="0070255D">
                      <w:rPr>
                        <w:b/>
                        <w:bCs/>
                        <w:color w:val="595959" w:themeColor="text1" w:themeTint="A6"/>
                        <w:sz w:val="24"/>
                        <w:szCs w:val="24"/>
                      </w:rPr>
                      <w:t>enulis</w:t>
                    </w:r>
                  </w:p>
                  <w:p w14:paraId="4E643B37" w14:textId="4087C635" w:rsidR="001E07D0" w:rsidRDefault="001E07D0" w:rsidP="001E07D0">
                    <w:pPr>
                      <w:spacing w:after="0" w:line="0" w:lineRule="atLeast"/>
                      <w:jc w:val="center"/>
                      <w:rPr>
                        <w:color w:val="595959" w:themeColor="text1" w:themeTint="A6"/>
                        <w:sz w:val="24"/>
                        <w:szCs w:val="24"/>
                      </w:rPr>
                    </w:pPr>
                    <w:r>
                      <w:rPr>
                        <w:color w:val="595959" w:themeColor="text1" w:themeTint="A6"/>
                        <w:sz w:val="24"/>
                        <w:szCs w:val="24"/>
                      </w:rPr>
                      <w:t>Marvel Arya Al-Kh</w:t>
                    </w:r>
                    <w:r w:rsidR="00622F32">
                      <w:rPr>
                        <w:color w:val="595959" w:themeColor="text1" w:themeTint="A6"/>
                        <w:sz w:val="24"/>
                        <w:szCs w:val="24"/>
                      </w:rPr>
                      <w:t>a</w:t>
                    </w:r>
                    <w:r>
                      <w:rPr>
                        <w:color w:val="595959" w:themeColor="text1" w:themeTint="A6"/>
                        <w:sz w:val="24"/>
                        <w:szCs w:val="24"/>
                      </w:rPr>
                      <w:t>liq</w:t>
                    </w:r>
                  </w:p>
                  <w:p w14:paraId="203F6014" w14:textId="12073305" w:rsidR="0070255D" w:rsidRDefault="0070255D" w:rsidP="001E07D0">
                    <w:pPr>
                      <w:spacing w:after="0" w:line="0" w:lineRule="atLeast"/>
                      <w:jc w:val="center"/>
                      <w:rPr>
                        <w:color w:val="595959" w:themeColor="text1" w:themeTint="A6"/>
                        <w:sz w:val="24"/>
                        <w:szCs w:val="24"/>
                      </w:rPr>
                    </w:pPr>
                    <w:r>
                      <w:rPr>
                        <w:color w:val="595959" w:themeColor="text1" w:themeTint="A6"/>
                        <w:sz w:val="24"/>
                        <w:szCs w:val="24"/>
                      </w:rPr>
                      <w:t>Muhammad Ken Izzulhaq</w:t>
                    </w:r>
                  </w:p>
                  <w:p w14:paraId="589B348B" w14:textId="77777777" w:rsidR="001E07D0" w:rsidRDefault="001E07D0" w:rsidP="001E07D0">
                    <w:pPr>
                      <w:spacing w:after="0" w:line="0" w:lineRule="atLeast"/>
                      <w:jc w:val="center"/>
                      <w:rPr>
                        <w:color w:val="595959" w:themeColor="text1" w:themeTint="A6"/>
                        <w:sz w:val="24"/>
                        <w:szCs w:val="24"/>
                      </w:rPr>
                    </w:pPr>
                  </w:p>
                  <w:p w14:paraId="755B8226" w14:textId="3937442F" w:rsidR="001E07D0" w:rsidRDefault="001E07D0" w:rsidP="001E07D0">
                    <w:pPr>
                      <w:spacing w:after="0" w:line="0" w:lineRule="atLeast"/>
                      <w:jc w:val="center"/>
                      <w:rPr>
                        <w:b/>
                        <w:bCs/>
                        <w:color w:val="595959" w:themeColor="text1" w:themeTint="A6"/>
                        <w:sz w:val="24"/>
                        <w:szCs w:val="24"/>
                      </w:rPr>
                    </w:pPr>
                    <w:r w:rsidRPr="001E07D0">
                      <w:rPr>
                        <w:b/>
                        <w:bCs/>
                        <w:color w:val="595959" w:themeColor="text1" w:themeTint="A6"/>
                        <w:sz w:val="24"/>
                        <w:szCs w:val="24"/>
                      </w:rPr>
                      <w:t>Tata letak dan Desain</w:t>
                    </w:r>
                  </w:p>
                  <w:p w14:paraId="6C215F9D" w14:textId="59A8FA79" w:rsidR="001E07D0" w:rsidRDefault="001E07D0" w:rsidP="001E07D0">
                    <w:pPr>
                      <w:spacing w:after="0" w:line="0" w:lineRule="atLeast"/>
                      <w:jc w:val="center"/>
                      <w:rPr>
                        <w:color w:val="595959" w:themeColor="text1" w:themeTint="A6"/>
                        <w:sz w:val="24"/>
                        <w:szCs w:val="24"/>
                      </w:rPr>
                    </w:pPr>
                    <w:r w:rsidRPr="001E07D0">
                      <w:rPr>
                        <w:color w:val="595959" w:themeColor="text1" w:themeTint="A6"/>
                        <w:sz w:val="24"/>
                        <w:szCs w:val="24"/>
                      </w:rPr>
                      <w:t>Muhammad Ken Izzulhaq</w:t>
                    </w:r>
                  </w:p>
                  <w:p w14:paraId="3A5D3A40" w14:textId="77777777" w:rsidR="001E07D0" w:rsidRDefault="001E07D0" w:rsidP="001E07D0">
                    <w:pPr>
                      <w:spacing w:after="0" w:line="0" w:lineRule="atLeast"/>
                      <w:jc w:val="center"/>
                      <w:rPr>
                        <w:color w:val="595959" w:themeColor="text1" w:themeTint="A6"/>
                        <w:sz w:val="24"/>
                        <w:szCs w:val="24"/>
                      </w:rPr>
                    </w:pPr>
                  </w:p>
                  <w:p w14:paraId="34B6F2E1" w14:textId="6AD42D19" w:rsidR="001E07D0" w:rsidRDefault="001E07D0" w:rsidP="001E07D0">
                    <w:pPr>
                      <w:spacing w:after="0" w:line="0" w:lineRule="atLeast"/>
                      <w:jc w:val="center"/>
                      <w:rPr>
                        <w:b/>
                        <w:bCs/>
                        <w:color w:val="595959" w:themeColor="text1" w:themeTint="A6"/>
                        <w:sz w:val="24"/>
                        <w:szCs w:val="24"/>
                      </w:rPr>
                    </w:pPr>
                    <w:r w:rsidRPr="001E07D0">
                      <w:rPr>
                        <w:b/>
                        <w:bCs/>
                        <w:color w:val="595959" w:themeColor="text1" w:themeTint="A6"/>
                        <w:sz w:val="24"/>
                        <w:szCs w:val="24"/>
                      </w:rPr>
                      <w:t>Editing Akhir</w:t>
                    </w:r>
                  </w:p>
                  <w:p w14:paraId="032F931A" w14:textId="0CC64E61" w:rsidR="001E07D0" w:rsidRDefault="001E07D0" w:rsidP="001E07D0">
                    <w:pPr>
                      <w:spacing w:after="0" w:line="0" w:lineRule="atLeast"/>
                      <w:jc w:val="center"/>
                      <w:rPr>
                        <w:color w:val="595959" w:themeColor="text1" w:themeTint="A6"/>
                        <w:sz w:val="24"/>
                        <w:szCs w:val="24"/>
                      </w:rPr>
                    </w:pPr>
                    <w:r w:rsidRPr="001E07D0">
                      <w:rPr>
                        <w:color w:val="595959" w:themeColor="text1" w:themeTint="A6"/>
                        <w:sz w:val="24"/>
                        <w:szCs w:val="24"/>
                      </w:rPr>
                      <w:t>Abdurrahman Faros Al-Hakim</w:t>
                    </w:r>
                  </w:p>
                  <w:p w14:paraId="1EF13C72" w14:textId="77777777" w:rsidR="001E07D0" w:rsidRPr="001E07D0" w:rsidRDefault="001E07D0" w:rsidP="001E07D0">
                    <w:pPr>
                      <w:spacing w:after="0" w:line="0" w:lineRule="atLeast"/>
                      <w:jc w:val="center"/>
                      <w:rPr>
                        <w:color w:val="595959" w:themeColor="text1" w:themeTint="A6"/>
                        <w:sz w:val="21"/>
                        <w:szCs w:val="21"/>
                      </w:rPr>
                    </w:pPr>
                  </w:p>
                  <w:p w14:paraId="0D7DF14D" w14:textId="13C7EA27" w:rsidR="001E07D0" w:rsidRDefault="001E07D0" w:rsidP="001E07D0">
                    <w:pPr>
                      <w:spacing w:after="0" w:line="0" w:lineRule="atLeast"/>
                      <w:jc w:val="center"/>
                      <w:rPr>
                        <w:color w:val="595959" w:themeColor="text1" w:themeTint="A6"/>
                        <w:sz w:val="21"/>
                        <w:szCs w:val="21"/>
                      </w:rPr>
                    </w:pPr>
                    <w:r w:rsidRPr="001E07D0">
                      <w:rPr>
                        <w:color w:val="595959" w:themeColor="text1" w:themeTint="A6"/>
                        <w:sz w:val="21"/>
                        <w:szCs w:val="21"/>
                      </w:rPr>
                      <w:t>Diterbitkan oleh</w:t>
                    </w:r>
                  </w:p>
                  <w:p w14:paraId="1B209352" w14:textId="27C0218D" w:rsidR="001E07D0" w:rsidRDefault="001E07D0" w:rsidP="001E07D0">
                    <w:pPr>
                      <w:spacing w:after="0" w:line="0" w:lineRule="atLeast"/>
                      <w:jc w:val="center"/>
                      <w:rPr>
                        <w:b/>
                        <w:bCs/>
                        <w:color w:val="595959" w:themeColor="text1" w:themeTint="A6"/>
                        <w:sz w:val="24"/>
                        <w:szCs w:val="24"/>
                      </w:rPr>
                    </w:pPr>
                    <w:r w:rsidRPr="001E07D0">
                      <w:rPr>
                        <w:b/>
                        <w:bCs/>
                        <w:color w:val="595959" w:themeColor="text1" w:themeTint="A6"/>
                        <w:sz w:val="24"/>
                        <w:szCs w:val="24"/>
                      </w:rPr>
                      <w:t>AVERROES DIGITAL ISLAMIC SCHOOL</w:t>
                    </w:r>
                  </w:p>
                  <w:p w14:paraId="04A69989" w14:textId="77777777" w:rsidR="0070255D" w:rsidRDefault="001E07D0" w:rsidP="0070255D">
                    <w:pPr>
                      <w:spacing w:after="20" w:line="240" w:lineRule="auto"/>
                      <w:jc w:val="center"/>
                      <w:rPr>
                        <w:color w:val="595959" w:themeColor="text1" w:themeTint="A6"/>
                        <w:sz w:val="16"/>
                        <w:szCs w:val="16"/>
                      </w:rPr>
                    </w:pPr>
                    <w:r w:rsidRPr="0070255D">
                      <w:rPr>
                        <w:color w:val="595959" w:themeColor="text1" w:themeTint="A6"/>
                        <w:sz w:val="16"/>
                        <w:szCs w:val="16"/>
                      </w:rPr>
                      <w:t xml:space="preserve">Perumahan Permata Jingga Blok Pinang no. 5, Kota Malang, </w:t>
                    </w:r>
                  </w:p>
                  <w:p w14:paraId="64E2E7C0" w14:textId="12F2B8C2" w:rsidR="001E07D0" w:rsidRPr="0070255D" w:rsidRDefault="001E07D0" w:rsidP="0070255D">
                    <w:pPr>
                      <w:spacing w:after="20" w:line="240" w:lineRule="auto"/>
                      <w:jc w:val="center"/>
                      <w:rPr>
                        <w:color w:val="595959" w:themeColor="text1" w:themeTint="A6"/>
                        <w:sz w:val="16"/>
                        <w:szCs w:val="16"/>
                      </w:rPr>
                    </w:pPr>
                    <w:r w:rsidRPr="0070255D">
                      <w:rPr>
                        <w:color w:val="595959" w:themeColor="text1" w:themeTint="A6"/>
                        <w:sz w:val="16"/>
                        <w:szCs w:val="16"/>
                      </w:rPr>
                      <w:t>Jawa Timur, Indonesia</w:t>
                    </w:r>
                  </w:p>
                  <w:p w14:paraId="7C71BA18" w14:textId="1C1B2465" w:rsidR="0070255D" w:rsidRDefault="0070255D" w:rsidP="0070255D">
                    <w:pPr>
                      <w:spacing w:after="20" w:line="240" w:lineRule="auto"/>
                      <w:jc w:val="center"/>
                      <w:rPr>
                        <w:color w:val="595959" w:themeColor="text1" w:themeTint="A6"/>
                        <w:sz w:val="16"/>
                        <w:szCs w:val="16"/>
                      </w:rPr>
                    </w:pPr>
                    <w:r w:rsidRPr="0070255D">
                      <w:rPr>
                        <w:b/>
                        <w:bCs/>
                        <w:color w:val="595959" w:themeColor="text1" w:themeTint="A6"/>
                        <w:sz w:val="16"/>
                        <w:szCs w:val="16"/>
                      </w:rPr>
                      <w:t>Telp :</w:t>
                    </w:r>
                    <w:r w:rsidRPr="0070255D">
                      <w:rPr>
                        <w:color w:val="595959" w:themeColor="text1" w:themeTint="A6"/>
                        <w:sz w:val="16"/>
                        <w:szCs w:val="16"/>
                      </w:rPr>
                      <w:t xml:space="preserve"> +62 889 9999 9744</w:t>
                    </w:r>
                    <w:r w:rsidR="001A7B49">
                      <w:rPr>
                        <w:color w:val="595959" w:themeColor="text1" w:themeTint="A6"/>
                        <w:sz w:val="16"/>
                        <w:szCs w:val="16"/>
                      </w:rPr>
                      <w:t xml:space="preserve"> </w:t>
                    </w:r>
                  </w:p>
                  <w:p w14:paraId="483A886C" w14:textId="3DD6DF9F" w:rsidR="0070255D" w:rsidRDefault="0070255D" w:rsidP="0070255D">
                    <w:pPr>
                      <w:spacing w:after="20" w:line="240" w:lineRule="auto"/>
                      <w:jc w:val="center"/>
                      <w:rPr>
                        <w:color w:val="595959" w:themeColor="text1" w:themeTint="A6"/>
                        <w:sz w:val="16"/>
                        <w:szCs w:val="16"/>
                      </w:rPr>
                    </w:pPr>
                    <w:r w:rsidRPr="0070255D">
                      <w:rPr>
                        <w:b/>
                        <w:bCs/>
                        <w:color w:val="595959" w:themeColor="text1" w:themeTint="A6"/>
                        <w:sz w:val="16"/>
                        <w:szCs w:val="16"/>
                      </w:rPr>
                      <w:t>Email</w:t>
                    </w:r>
                    <w:r>
                      <w:rPr>
                        <w:b/>
                        <w:bCs/>
                        <w:color w:val="595959" w:themeColor="text1" w:themeTint="A6"/>
                        <w:sz w:val="16"/>
                        <w:szCs w:val="16"/>
                      </w:rPr>
                      <w:t xml:space="preserve"> </w:t>
                    </w:r>
                    <w:r w:rsidRPr="0087466C">
                      <w:rPr>
                        <w:color w:val="595959" w:themeColor="text1" w:themeTint="A6"/>
                        <w:sz w:val="16"/>
                        <w:szCs w:val="16"/>
                      </w:rPr>
                      <w:t>:</w:t>
                    </w:r>
                    <w:r w:rsidRPr="0070255D">
                      <w:rPr>
                        <w:color w:val="595959" w:themeColor="text1" w:themeTint="A6"/>
                        <w:sz w:val="16"/>
                        <w:szCs w:val="16"/>
                      </w:rPr>
                      <w:t> </w:t>
                    </w:r>
                    <w:r w:rsidR="00F71F32" w:rsidRPr="0087466C">
                      <w:rPr>
                        <w:color w:val="595959" w:themeColor="text1" w:themeTint="A6"/>
                        <w:sz w:val="16"/>
                        <w:szCs w:val="16"/>
                      </w:rPr>
                      <w:t>islamicschoolaverroes@gmail.com</w:t>
                    </w:r>
                  </w:p>
                  <w:p w14:paraId="17CA1D78" w14:textId="77777777" w:rsidR="00F71F32" w:rsidRPr="0070255D" w:rsidRDefault="00F71F32" w:rsidP="0070255D">
                    <w:pPr>
                      <w:spacing w:after="20" w:line="240" w:lineRule="auto"/>
                      <w:jc w:val="center"/>
                      <w:rPr>
                        <w:color w:val="595959" w:themeColor="text1" w:themeTint="A6"/>
                        <w:sz w:val="16"/>
                        <w:szCs w:val="16"/>
                      </w:rPr>
                    </w:pPr>
                  </w:p>
                </w:txbxContent>
              </v:textbox>
            </v:shape>
          </v:group>
        </w:pict>
      </w:r>
      <w:r>
        <w:pict w14:anchorId="0E590FCC">
          <v:group id="Grup 1074700007" o:spid="_x0000_s2602" style="position:absolute;left:0;text-align:left;margin-left:9.95pt;margin-top:14.45pt;width:356.65pt;height:72.65pt;z-index:251631642" coordsize="45296,9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">
            <v:shape id="Kotak Teks 24" o:spid="_x0000_s2603" type="#_x0000_t202" style="position:absolute;width:45296;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" filled="f" stroked="f">
              <v:textbox>
                <w:txbxContent>
                  <w:p w14:paraId="53F6A57F" w14:textId="07446835" w:rsidR="00C5490D" w:rsidRPr="00C5490D" w:rsidRDefault="00C5490D" w:rsidP="00C5490D">
                    <w:pPr>
                      <w:jc w:val="center"/>
                      <w:rPr>
                        <w:b/>
                        <w:bCs/>
                        <w:color w:val="595959" w:themeColor="text1" w:themeTint="A6"/>
                        <w:sz w:val="56"/>
                        <w:szCs w:val="56"/>
                      </w:rPr>
                    </w:pPr>
                    <w:r w:rsidRPr="00C5490D">
                      <w:rPr>
                        <w:b/>
                        <w:bCs/>
                        <w:color w:val="595959" w:themeColor="text1" w:themeTint="A6"/>
                        <w:sz w:val="56"/>
                        <w:szCs w:val="56"/>
                      </w:rPr>
                      <w:t>MODUL TAHSIN</w:t>
                    </w:r>
                  </w:p>
                </w:txbxContent>
              </v:textbox>
            </v:shape>
            <v:shape id="Kotak Teks 24" o:spid="_x0000_s2604" type="#_x0000_t202" style="position:absolute;top:3640;width:45296;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" filled="f" stroked="f">
              <v:textbox>
                <w:txbxContent>
                  <w:p w14:paraId="4F2E4965" w14:textId="262F68BE" w:rsidR="00C5490D" w:rsidRPr="00C5490D" w:rsidRDefault="00C5490D" w:rsidP="00C5490D">
                    <w:pPr>
                      <w:jc w:val="center"/>
                      <w:rPr>
                        <w:b/>
                        <w:bCs/>
                        <w:color w:val="595959" w:themeColor="text1" w:themeTint="A6"/>
                        <w:sz w:val="56"/>
                        <w:szCs w:val="56"/>
                      </w:rPr>
                    </w:pPr>
                    <w:r>
                      <w:rPr>
                        <w:b/>
                        <w:bCs/>
                        <w:color w:val="595959" w:themeColor="text1" w:themeTint="A6"/>
                        <w:sz w:val="56"/>
                        <w:szCs w:val="56"/>
                      </w:rPr>
                      <w:t>AVERROES</w:t>
                    </w:r>
                  </w:p>
                </w:txbxContent>
              </v:textbox>
            </v:shape>
          </v:group>
        </w:pict>
      </w:r>
      <w:r>
        <w:pict w14:anchorId="6BDEE5EB">
          <v:group id="Grup 1020458837" o:spid="_x0000_s2599" style="position:absolute;left:0;text-align:left;margin-left:260.65pt;margin-top:254.7pt;width:311.85pt;height:303.3pt;rotation:180;z-index:-251684856;mso-position-horizontal:right;mso-position-horizontal-relative:page" coordsize="39602,3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ambar 7" o:spid="_x0000_s2600" type="#_x0000_t75" style="position:absolute;width:19513;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">
              <v:imagedata r:id="rId11" o:title=""/>
            </v:shape>
            <v:shape id="Gambar 22" o:spid="_x0000_s2601" type="#_x0000_t75" style="position:absolute;left:2201;top:2116;width:37401;height:3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">
              <v:imagedata r:id="rId12" o:title=""/>
            </v:shape>
            <w10:wrap anchorx="page"/>
          </v:group>
        </w:pict>
      </w:r>
      <w:r>
        <w:pict w14:anchorId="639CD81D">
          <v:group id="Grup 1818683263" o:spid="_x0000_s2596" style="position:absolute;left:0;text-align:left;margin-left:-35.35pt;margin-top:-35.35pt;width:311.85pt;height:303.3pt;z-index:-251684840" coordsize="39602,3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">
            <v:shape id="Gambar 7" o:spid="_x0000_s2597" type="#_x0000_t75" style="position:absolute;width:19513;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">
              <v:imagedata r:id="rId11" o:title=""/>
            </v:shape>
            <v:shape id="Gambar 22" o:spid="_x0000_s2598" type="#_x0000_t75" style="position:absolute;left:2201;top:2116;width:37401;height:3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">
              <v:imagedata r:id="rId12" o:title=""/>
            </v:shape>
          </v:group>
        </w:pict>
      </w:r>
      <w:r>
        <w:pict w14:anchorId="0F3856B4">
          <v:rect id="Persegi Panjang 1815585950" o:spid="_x0000_s2595" style="position:absolute;left:0;text-align:left;margin-left:-.7pt;margin-top:-1pt;width:388.5pt;height:522.9pt;z-index:-251684839;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" fillcolor="#fdf0d1 [660]" stroked="f" strokeweight="1pt">
            <v:textbox>
              <w:txbxContent>
                <w:p w14:paraId="3A4CA93B" w14:textId="746E9C93" w:rsidR="00C5490D" w:rsidRPr="00C5490D" w:rsidRDefault="00C5490D" w:rsidP="00C5490D">
                  <w:pPr>
                    <w:rPr>
                      <w:color w:val="000000" w:themeColor="text1"/>
                      <w:sz w:val="24"/>
                      <w:szCs w:val="24"/>
                    </w:rPr>
                  </w:pPr>
                </w:p>
              </w:txbxContent>
            </v:textbox>
            <w10:wrap anchorx="margin" anchory="margin"/>
          </v:rect>
        </w:pict>
      </w:r>
      <w:r w:rsidR="00490E6C">
        <w:br w:type="page"/>
      </w:r>
    </w:p>
    <w:p w14:paraId="69DBCCD9" w14:textId="614D3ADA" w:rsidR="00490E6C" w:rsidRPr="00517DF5" w:rsidRDefault="00CF26DA" w:rsidP="00490E6C">
      <w:r>
        <w:lastRenderedPageBreak/>
        <w:pict w14:anchorId="76C185A4">
          <v:shape id="Kotak Teks 648637364" o:spid="_x0000_s2594" type="#_x0000_t202" style="position:absolute;margin-left:-33.8pt;margin-top:.55pt;width:399.7pt;height:395.45pt;z-index:2516521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" filled="f" stroked="f">
            <v:textbox>
              <w:txbxContent>
                <w:p w14:paraId="59C4A5A1" w14:textId="77777777" w:rsidR="005230F7" w:rsidRDefault="005230F7"/>
              </w:txbxContent>
            </v:textbox>
          </v:shape>
        </w:pict>
      </w:r>
      <w:r>
        <w:pict w14:anchorId="03A9749C">
          <v:group id="Grup 1450251771" o:spid="_x0000_s2591" style="position:absolute;margin-left:110.95pt;margin-top:-31.85pt;width:311.85pt;height:303.3pt;rotation:90;z-index:-251684858;mso-position-horizontal-relative:page" coordsize="39602,3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">
            <v:shape id="Gambar 7" o:spid="_x0000_s2592" type="#_x0000_t75" style="position:absolute;width:19513;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">
              <v:imagedata r:id="rId11" o:title=""/>
            </v:shape>
            <v:shape id="Gambar 22" o:spid="_x0000_s2593" type="#_x0000_t75" style="position:absolute;left:2201;top:2116;width:37401;height:3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">
              <v:imagedata r:id="rId12" o:title=""/>
            </v:shape>
            <w10:wrap anchorx="page"/>
          </v:group>
        </w:pict>
      </w:r>
    </w:p>
    <w:p w14:paraId="304E85E9" w14:textId="6B927BD4" w:rsidR="00490E6C" w:rsidRPr="009A7487" w:rsidRDefault="00CF26DA" w:rsidP="00490E6C">
      <w:pPr>
        <w:pStyle w:val="Judul1"/>
        <w:jc w:val="center"/>
        <w:rPr>
          <w:sz w:val="48"/>
          <w:szCs w:val="48"/>
        </w:rPr>
      </w:pPr>
      <w:r>
        <w:pict w14:anchorId="27F248FB">
          <v:group id="Grup 400080056" o:spid="_x0000_s2586" style="position:absolute;left:0;text-align:left;margin-left:-1in;margin-top:719.45pt;width:921.2pt;height:54.8pt;z-index:-251684846;mso-position-vertical-relative:page" coordsize="116992,6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">
            <v:group id="Group 2" o:spid="_x0000_s2587" style="position:absolute;width:116992;height:6959" coordsize="116996,6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">
              <v:shape id="Picture 3" o:spid="_x0000_s2588" type="#_x0000_t75" style="position:absolute;top:58;width:59436;height:6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">
                <v:imagedata r:id="rId13" o:title=""/>
              </v:shape>
              <v:shape id="Picture 4" o:spid="_x0000_s2589" type="#_x0000_t75" style="position:absolute;left:57560;width:59436;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">
                <v:imagedata r:id="rId14" o:title=""/>
              </v:shape>
            </v:group>
            <v:shape id="Text Box 1" o:spid="_x0000_s2590" type="#_x0000_t202" style="position:absolute;left:72272;top:58;width:5449;height:5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" filled="f" stroked="f">
              <v:textbox>
                <w:txbxContent>
                  <w:p w14:paraId="0E74D6E6" w14:textId="77777777" w:rsidR="00490E6C" w:rsidRPr="003C62F6" w:rsidRDefault="00490E6C" w:rsidP="00490E6C">
                    <w:pPr>
                      <w:rPr>
                        <w:sz w:val="52"/>
                        <w:szCs w:val="52"/>
                      </w:rPr>
                    </w:pPr>
                    <w:r w:rsidRPr="003C62F6">
                      <w:rPr>
                        <w:rFonts w:cs="Times New Roman"/>
                        <w:color w:val="FFFFFF" w:themeColor="background1"/>
                        <w:sz w:val="52"/>
                        <w:szCs w:val="52"/>
                      </w:rPr>
                      <w:t>2</w:t>
                    </w:r>
                  </w:p>
                </w:txbxContent>
              </v:textbox>
            </v:shape>
            <w10:wrap anchory="page"/>
          </v:group>
        </w:pict>
      </w:r>
      <w:r w:rsidR="00490E6C" w:rsidRPr="009A7487">
        <w:rPr>
          <w:sz w:val="48"/>
          <w:szCs w:val="48"/>
        </w:rPr>
        <w:t>Pembukaan</w:t>
      </w:r>
    </w:p>
    <w:p w14:paraId="4F7416C2" w14:textId="58CAB184" w:rsidR="00490E6C" w:rsidRPr="00E8158E" w:rsidRDefault="00490E6C" w:rsidP="00E8158E">
      <w:pPr>
        <w:jc w:val="center"/>
        <w:rPr>
          <w:rFonts w:ascii="Cascadia Code" w:hAnsi="Cascadia Code" w:cs="Cascadia Code"/>
          <w:sz w:val="21"/>
          <w:szCs w:val="21"/>
        </w:rPr>
      </w:pPr>
    </w:p>
    <w:p w14:paraId="3399E585" w14:textId="77777777" w:rsidR="00490E6C" w:rsidRPr="00E8158E" w:rsidRDefault="00490E6C" w:rsidP="00E8158E">
      <w:pPr>
        <w:jc w:val="center"/>
        <w:rPr>
          <w:rFonts w:ascii="Cascadia Code" w:hAnsi="Cascadia Code" w:cs="Cascadia Code"/>
          <w:sz w:val="21"/>
          <w:szCs w:val="21"/>
        </w:rPr>
      </w:pPr>
      <w:r w:rsidRPr="00E8158E">
        <w:rPr>
          <w:rFonts w:ascii="Cascadia Code" w:hAnsi="Cascadia Code" w:cs="Cascadia Code"/>
          <w:sz w:val="21"/>
          <w:szCs w:val="21"/>
          <w:rtl/>
        </w:rPr>
        <w:t>الْحَمْدُ لِلَّهِ رَبِّ الْعَالَمِينَ، وَبِهِ نَسْتَعِيْنُ عَلَى أُمُورِ الدُّنْيَا وَالدِّينِ، وَالصَّلاَةُ وَالسَّلاَمُ عَلىَ أَشْرَفِ الـمُرْسَلِينَ وَعَلىَ آلِهِ وَصَحْبِهِ أَجْـمَـعِينَ، أَمَّا بَعْدُ</w:t>
      </w:r>
    </w:p>
    <w:p w14:paraId="3206FF60" w14:textId="28E2344C" w:rsidR="00490E6C" w:rsidRDefault="00CF26DA" w:rsidP="00490E6C">
      <w:r>
        <w:pict w14:anchorId="3E7D5D94">
          <v:rect id="Persegi Panjang 23694020" o:spid="_x0000_s2585" style="position:absolute;margin-left:-40.9pt;margin-top:0;width:406.75pt;height:522.9pt;z-index:-251684847;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" fillcolor="#fdf0d1 [660]" stroked="f" strokeweight="1pt">
            <w10:wrap anchorx="margin" anchory="margin"/>
          </v:rect>
        </w:pict>
      </w:r>
    </w:p>
    <w:p w14:paraId="517FDA78" w14:textId="7B0DF3D3" w:rsidR="00490E6C" w:rsidRDefault="00490E6C" w:rsidP="00490E6C">
      <w:r>
        <w:t xml:space="preserve">         Segala Puji bagi Allah penguasa semesta alam. Shalawat serta Salam selalu tercurah kepada Nabi Muhammad </w:t>
      </w:r>
      <w:r w:rsidRPr="0070255D">
        <w:rPr>
          <w:rFonts w:ascii="Segoe UI Semibold" w:hAnsi="Segoe UI Semibold" w:cs="Segoe UI Semibold"/>
          <w:rtl/>
        </w:rPr>
        <w:t>ﷺ</w:t>
      </w:r>
      <w:r w:rsidRPr="0070255D">
        <w:rPr>
          <w:rFonts w:ascii="Segoe UI Semibold" w:hAnsi="Segoe UI Semibold" w:cs="Segoe UI Semibold"/>
        </w:rPr>
        <w:t xml:space="preserve"> ,</w:t>
      </w:r>
      <w:r>
        <w:t xml:space="preserve"> kepada keluarga beliau, sahabat-sahabat beliau dan pengikut beliau yang senantiasa mengamalkan perintah beliau dan menjauhi larangan beliau.</w:t>
      </w:r>
    </w:p>
    <w:p w14:paraId="30ED0A35" w14:textId="428970D4" w:rsidR="00490E6C" w:rsidRDefault="00CF26DA" w:rsidP="00490E6C">
      <w:r>
        <w:pict w14:anchorId="6C261AF3">
          <v:group id="Grup 2137838532" o:spid="_x0000_s2582" style="position:absolute;margin-left:-4.25pt;margin-top:8.25pt;width:311.85pt;height:303.3pt;rotation:-90;z-index:-251684857;mso-position-horizontal-relative:page" coordsize="39602,3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">
            <v:shape id="Gambar 7" o:spid="_x0000_s2583" type="#_x0000_t75" style="position:absolute;width:19513;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">
              <v:imagedata r:id="rId11" o:title=""/>
            </v:shape>
            <v:shape id="Gambar 22" o:spid="_x0000_s2584" type="#_x0000_t75" style="position:absolute;left:2201;top:2116;width:37401;height:3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">
              <v:imagedata r:id="rId12" o:title=""/>
            </v:shape>
            <w10:wrap anchorx="page"/>
          </v:group>
        </w:pict>
      </w:r>
      <w:r w:rsidR="00490E6C">
        <w:t xml:space="preserve">Nabi Muhammad </w:t>
      </w:r>
      <w:r w:rsidR="00490E6C" w:rsidRPr="0070255D">
        <w:rPr>
          <w:rFonts w:ascii="Segoe UI Semibold" w:hAnsi="Segoe UI Semibold" w:cs="Segoe UI Semibold"/>
          <w:rtl/>
        </w:rPr>
        <w:t>ﷺ</w:t>
      </w:r>
      <w:r w:rsidR="00490E6C" w:rsidRPr="0070255D">
        <w:rPr>
          <w:rFonts w:ascii="Segoe UI Semibold" w:hAnsi="Segoe UI Semibold" w:cs="Segoe UI Semibold"/>
        </w:rPr>
        <w:t xml:space="preserve"> </w:t>
      </w:r>
      <w:r w:rsidR="00490E6C">
        <w:t>bersabda:</w:t>
      </w:r>
    </w:p>
    <w:p w14:paraId="10AD5A37" w14:textId="469F6BB4" w:rsidR="00490E6C" w:rsidRPr="0070255D" w:rsidRDefault="00490E6C" w:rsidP="00E8158E">
      <w:pPr>
        <w:jc w:val="center"/>
        <w:rPr>
          <w:rFonts w:ascii="Cascadia Code" w:hAnsi="Cascadia Code" w:cs="Cascadia Code"/>
        </w:rPr>
      </w:pPr>
      <w:r w:rsidRPr="0070255D">
        <w:rPr>
          <w:rFonts w:ascii="Cascadia Code" w:hAnsi="Cascadia Code" w:cs="Cascadia Code"/>
          <w:rtl/>
        </w:rPr>
        <w:t>خَيْرُكُمْ مَنْ تَعَلَّمَ الْقُرْاَنَ وَعَلَّمَهُ</w:t>
      </w:r>
    </w:p>
    <w:p w14:paraId="656AA3FB" w14:textId="405E45B6" w:rsidR="00490E6C" w:rsidRPr="00E8158E" w:rsidRDefault="00490E6C" w:rsidP="00E8158E">
      <w:pPr>
        <w:jc w:val="center"/>
        <w:rPr>
          <w:sz w:val="21"/>
          <w:szCs w:val="21"/>
        </w:rPr>
      </w:pPr>
      <w:r w:rsidRPr="00E8158E">
        <w:rPr>
          <w:rFonts w:hint="eastAsia"/>
          <w:sz w:val="21"/>
          <w:szCs w:val="21"/>
        </w:rPr>
        <w:t>“</w:t>
      </w:r>
      <w:r w:rsidRPr="00E8158E">
        <w:rPr>
          <w:sz w:val="21"/>
          <w:szCs w:val="21"/>
        </w:rPr>
        <w:t>Sebaik-baik kalian adalah orang yang mempelajari al-Qur’an dan mengajarkannya. ’’(HR. Bukhari)</w:t>
      </w:r>
    </w:p>
    <w:p w14:paraId="4721B045" w14:textId="7474AF0A" w:rsidR="00490E6C" w:rsidRDefault="00490E6C" w:rsidP="00490E6C">
      <w:r>
        <w:t xml:space="preserve">         Sebagai Seorang Muslim membaca al-Qur’an hendaknya membacanya sesuai dengan ketentuan seperti yang telah diajarkan oleh Rasul-Nya. Ketika bacaannya sudah mahir maka hendaknya pula ia mengajarkannya kepada orang lain. Dan Insya Allah pahala yang Allah berikan menjadi amal Jariyah bagi kita sampai hari kiamat.</w:t>
      </w:r>
    </w:p>
    <w:p w14:paraId="6D7B064D" w14:textId="2441553F" w:rsidR="00490E6C" w:rsidRPr="009A7487" w:rsidRDefault="0070255D" w:rsidP="00490E6C">
      <w:r>
        <w:t xml:space="preserve"> </w:t>
      </w:r>
      <w:r w:rsidR="00490E6C">
        <w:t xml:space="preserve">       Insya Allah</w:t>
      </w:r>
      <w:r w:rsidR="005805CF">
        <w:t>,</w:t>
      </w:r>
      <w:r w:rsidR="00490E6C">
        <w:t xml:space="preserve"> dalam menyusun buku ini, Kami berusaha menyajikan materi dengan kalimat yang ringkas dan mudah dipahami.</w:t>
      </w:r>
      <w:r w:rsidR="00CF26DA">
        <w:pict w14:anchorId="2A8FA842">
          <v:group id="Grup 1811887396" o:spid="_x0000_s2577" style="position:absolute;margin-left:-1in;margin-top:719.5pt;width:921.2pt;height:54.8pt;z-index:-251684848;mso-position-horizontal-relative:text;mso-position-vertical-relative:page" coordsize="116992,6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">
            <v:group id="Group 2" o:spid="_x0000_s2578" style="position:absolute;width:116992;height:6959" coordsize="116996,6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">
              <v:shape id="Picture 3" o:spid="_x0000_s2579" type="#_x0000_t75" style="position:absolute;top:58;width:59436;height:6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">
                <v:imagedata r:id="rId13" o:title=""/>
              </v:shape>
              <v:shape id="Picture 4" o:spid="_x0000_s2580" type="#_x0000_t75" style="position:absolute;left:57560;width:59436;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">
                <v:imagedata r:id="rId14" o:title=""/>
              </v:shape>
            </v:group>
            <v:shape id="Text Box 1" o:spid="_x0000_s2581" type="#_x0000_t202" style="position:absolute;left:72272;top:58;width:5449;height:5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" filled="f" stroked="f">
              <v:textbox>
                <w:txbxContent>
                  <w:p w14:paraId="434C528F" w14:textId="77777777" w:rsidR="00490E6C" w:rsidRPr="003C62F6" w:rsidRDefault="00490E6C" w:rsidP="00490E6C">
                    <w:r w:rsidRPr="003C62F6">
                      <w:rPr>
                        <w:rFonts w:cs="Times New Roman"/>
                        <w:color w:val="FFFFFF" w:themeColor="background1"/>
                        <w:sz w:val="48"/>
                        <w:szCs w:val="48"/>
                      </w:rPr>
                      <w:t>3</w:t>
                    </w:r>
                  </w:p>
                </w:txbxContent>
              </v:textbox>
            </v:shape>
            <w10:wrap anchory="page"/>
          </v:group>
        </w:pict>
      </w:r>
    </w:p>
    <w:p w14:paraId="3FB278E8" w14:textId="088DBAB2" w:rsidR="00241DCC" w:rsidRDefault="00E776F6" w:rsidP="008A1E96">
      <w:pPr>
        <w:pStyle w:val="JudulTOC"/>
        <w:jc w:val="center"/>
      </w:pPr>
      <w:r w:rsidRPr="003C62F6">
        <w:br w:type="page"/>
      </w:r>
    </w:p>
    <w:p w14:paraId="2CCF8DEC" w14:textId="5B9FFD4F" w:rsidR="00534328" w:rsidRPr="003C62F6" w:rsidRDefault="00CF26DA" w:rsidP="00534328">
      <w:pPr>
        <w:rPr>
          <w:sz w:val="16"/>
          <w:szCs w:val="16"/>
        </w:rPr>
      </w:pPr>
      <w:r>
        <w:lastRenderedPageBreak/>
        <w:pict w14:anchorId="197686B5">
          <v:rect id="Persegi Panjang 1389301587" o:spid="_x0000_s2576" style="position:absolute;margin-left:98.75pt;margin-top:-36pt;width:43.8pt;height:228.9pt;z-index:251631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" fillcolor="#f6b61e" stroked="f" strokeweight="1pt">
            <v:fill opacity="45746f"/>
          </v:rect>
        </w:pict>
      </w:r>
    </w:p>
    <w:p w14:paraId="44F3EA27" w14:textId="0FEAD70F" w:rsidR="00207F90" w:rsidRDefault="00534328" w:rsidP="00997666">
      <w:pPr>
        <w:pStyle w:val="TOC1"/>
        <w:ind w:left="1440"/>
        <w:rPr>
          <w:b/>
          <w:bCs/>
          <w:sz w:val="16"/>
          <w:szCs w:val="16"/>
        </w:rPr>
      </w:pPr>
      <w:r>
        <w:rPr>
          <w:b/>
          <w:bCs/>
          <w:sz w:val="16"/>
          <w:szCs w:val="16"/>
        </w:rPr>
        <w:t xml:space="preserve">    </w:t>
      </w:r>
      <w:r w:rsidR="00997666">
        <w:rPr>
          <w:b/>
          <w:bCs/>
          <w:sz w:val="16"/>
          <w:szCs w:val="16"/>
        </w:rPr>
        <w:t xml:space="preserve">    </w:t>
      </w:r>
    </w:p>
    <w:p w14:paraId="71A7E342" w14:textId="77777777" w:rsidR="00997666" w:rsidRDefault="00997666" w:rsidP="00997666">
      <w:pPr>
        <w:rPr>
          <w:lang w:eastAsia="en-US"/>
        </w:rPr>
      </w:pPr>
    </w:p>
    <w:p w14:paraId="615A8B6C" w14:textId="77777777" w:rsidR="00997666" w:rsidRDefault="00997666" w:rsidP="00997666">
      <w:pPr>
        <w:rPr>
          <w:lang w:eastAsia="en-US"/>
        </w:rPr>
      </w:pPr>
    </w:p>
    <w:p w14:paraId="4667FBDF" w14:textId="41B1D794" w:rsidR="00997666" w:rsidRDefault="00997666" w:rsidP="00997666">
      <w:pPr>
        <w:rPr>
          <w:lang w:eastAsia="en-US"/>
        </w:rPr>
      </w:pPr>
    </w:p>
    <w:p w14:paraId="276F41BE" w14:textId="00997306" w:rsidR="00997666" w:rsidRDefault="00997666" w:rsidP="00997666">
      <w:pPr>
        <w:rPr>
          <w:lang w:eastAsia="en-US"/>
        </w:rPr>
      </w:pPr>
    </w:p>
    <w:p w14:paraId="32917005" w14:textId="06B5C41C" w:rsidR="00997666" w:rsidRDefault="00CF26DA" w:rsidP="00997666">
      <w:pPr>
        <w:rPr>
          <w:lang w:eastAsia="en-US"/>
        </w:rPr>
      </w:pPr>
      <w:r>
        <w:pict w14:anchorId="0722D08F">
          <v:group id="Grup 716345150" o:spid="_x0000_s2563" style="position:absolute;margin-left:98.1pt;margin-top:20pt;width:166.45pt;height:93.05pt;z-index:251631638;mso-width-relative:margin" coordsize="21140,11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">
            <v:group id="Grup 13" o:spid="_x0000_s2564" style="position:absolute;width:21140;height:5935" coordsize="21140,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">
              <v:shape id="Kotak Teks 6" o:spid="_x0000_s2565" type="#_x0000_t202" style="position:absolute;top:320;width:6191;height:5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" filled="f" stroked="f">
                <v:textbox>
                  <w:txbxContent>
                    <w:p w14:paraId="0B006746" w14:textId="50668DE7" w:rsidR="00997666" w:rsidRPr="00E41285" w:rsidRDefault="00997666" w:rsidP="00997666">
                      <w:pPr>
                        <w:rPr>
                          <w:rFonts w:ascii="13/5Atom Sans" w:hAnsi="13/5Atom Sans"/>
                          <w:sz w:val="40"/>
                          <w:szCs w:val="40"/>
                        </w:rPr>
                      </w:pPr>
                      <w:r w:rsidRPr="00852FC3">
                        <w:rPr>
                          <w:rFonts w:ascii="13/5Atom Sans" w:hAnsi="13/5Atom Sans"/>
                          <w:color w:val="FFFFFF" w:themeColor="background1"/>
                          <w:sz w:val="120"/>
                          <w:szCs w:val="120"/>
                        </w:rPr>
                        <w:t>01</w:t>
                      </w:r>
                      <w:r w:rsidR="00E41285">
                        <w:rPr>
                          <w:rFonts w:ascii="13/5Atom Sans" w:hAnsi="13/5Atom Sans"/>
                          <w:sz w:val="120"/>
                          <w:szCs w:val="120"/>
                        </w:rPr>
                        <w:t xml:space="preserve"> </w:t>
                      </w:r>
                    </w:p>
                  </w:txbxContent>
                </v:textbox>
              </v:shape>
              <v:group id="Grup 12" o:spid="_x0000_s2566" style="position:absolute;left:5614;width:15526;height:5553" coordsize="15525,5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">
                <v:shape id="_x0000_s2567" type="#_x0000_t202" style="position:absolute;width:15525;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" filled="f" stroked="f">
                  <v:textbox>
                    <w:txbxContent>
                      <w:p w14:paraId="4CD9C30D" w14:textId="0F6AE4D6" w:rsidR="00E41285" w:rsidRPr="00C8495F" w:rsidRDefault="00E41285" w:rsidP="00E41285">
                        <w:pPr>
                          <w:rPr>
                            <w:rFonts w:cstheme="minorHAnsi"/>
                            <w:b/>
                            <w:bCs/>
                            <w:color w:val="595959" w:themeColor="text1" w:themeTint="A6"/>
                            <w:sz w:val="24"/>
                            <w:szCs w:val="24"/>
                          </w:rPr>
                        </w:pPr>
                        <w:r w:rsidRPr="00FC0930">
                          <w:rPr>
                            <w:rFonts w:cstheme="minorHAnsi"/>
                            <w:b/>
                            <w:bCs/>
                            <w:color w:val="F6B61E"/>
                            <w:sz w:val="24"/>
                            <w:szCs w:val="24"/>
                          </w:rPr>
                          <w:t>M</w:t>
                        </w:r>
                        <w:r w:rsidRPr="00C8495F">
                          <w:rPr>
                            <w:rFonts w:cstheme="minorHAnsi"/>
                            <w:b/>
                            <w:bCs/>
                            <w:color w:val="595959" w:themeColor="text1" w:themeTint="A6"/>
                            <w:sz w:val="24"/>
                            <w:szCs w:val="24"/>
                          </w:rPr>
                          <w:t>akhorijul Huruf</w:t>
                        </w:r>
                      </w:p>
                    </w:txbxContent>
                  </v:textbox>
                </v:shape>
                <v:shape id="_x0000_s2568" type="#_x0000_t202" style="position:absolute;top:1656;width:8953;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" filled="f" stroked="f">
                  <v:textbox>
                    <w:txbxContent>
                      <w:p w14:paraId="79EF24DE" w14:textId="304D1BC8" w:rsidR="00E41285" w:rsidRPr="00E75896" w:rsidRDefault="00E41285" w:rsidP="00E41285">
                        <w:pPr>
                          <w:rPr>
                            <w:rFonts w:cstheme="minorHAnsi"/>
                            <w:color w:val="595959" w:themeColor="text1" w:themeTint="A6"/>
                            <w:sz w:val="18"/>
                            <w:szCs w:val="18"/>
                          </w:rPr>
                        </w:pPr>
                        <w:r w:rsidRPr="00E75896">
                          <w:rPr>
                            <w:rFonts w:cstheme="minorHAnsi"/>
                            <w:color w:val="595959" w:themeColor="text1" w:themeTint="A6"/>
                            <w:sz w:val="18"/>
                            <w:szCs w:val="18"/>
                          </w:rPr>
                          <w:t>Pengertian</w:t>
                        </w:r>
                      </w:p>
                    </w:txbxContent>
                  </v:textbox>
                </v:shape>
                <v:shape id="_x0000_s2569" type="#_x0000_t202" style="position:absolute;top:2981;width:895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" filled="f" stroked="f">
                  <v:textbox>
                    <w:txbxContent>
                      <w:p w14:paraId="369DD207" w14:textId="1BB3F38D" w:rsidR="00AD378F" w:rsidRPr="00E75896" w:rsidRDefault="00AD378F" w:rsidP="00AD378F">
                        <w:pPr>
                          <w:rPr>
                            <w:rFonts w:cstheme="minorHAnsi"/>
                            <w:color w:val="595959" w:themeColor="text1" w:themeTint="A6"/>
                            <w:sz w:val="18"/>
                            <w:szCs w:val="18"/>
                          </w:rPr>
                        </w:pPr>
                        <w:r w:rsidRPr="00E75896">
                          <w:rPr>
                            <w:rFonts w:cstheme="minorHAnsi"/>
                            <w:color w:val="595959" w:themeColor="text1" w:themeTint="A6"/>
                            <w:sz w:val="18"/>
                            <w:szCs w:val="18"/>
                          </w:rPr>
                          <w:t>Pembagian</w:t>
                        </w:r>
                      </w:p>
                    </w:txbxContent>
                  </v:textbox>
                </v:shape>
              </v:group>
            </v:group>
            <v:group id="_x0000_s2570" style="position:absolute;left:6813;top:4504;width:10879;height:7318" coordsize="10879,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">
              <v:shape id="_x0000_s2571" type="#_x0000_t202" style="position:absolute;width:8947;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" filled="f" stroked="f">
                <v:textbox>
                  <w:txbxContent>
                    <w:p w14:paraId="7965E83D" w14:textId="29CCD14C" w:rsidR="00AD378F" w:rsidRPr="00E75896" w:rsidRDefault="00AD378F" w:rsidP="00AD378F">
                      <w:pPr>
                        <w:spacing w:after="0"/>
                        <w:rPr>
                          <w:rFonts w:cstheme="minorHAnsi"/>
                          <w:color w:val="595959" w:themeColor="text1" w:themeTint="A6"/>
                          <w:sz w:val="18"/>
                          <w:szCs w:val="18"/>
                        </w:rPr>
                      </w:pPr>
                      <w:r w:rsidRPr="00E75896">
                        <w:rPr>
                          <w:rFonts w:cstheme="minorHAnsi"/>
                          <w:color w:val="595959" w:themeColor="text1" w:themeTint="A6"/>
                          <w:sz w:val="18"/>
                          <w:szCs w:val="18"/>
                        </w:rPr>
                        <w:t>• Al Jauf</w:t>
                      </w:r>
                    </w:p>
                  </w:txbxContent>
                </v:textbox>
              </v:shape>
              <v:shape id="_x0000_s2572" type="#_x0000_t202" style="position:absolute;left:21;top:1248;width:10858;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" filled="f" stroked="f">
                <v:textbox>
                  <w:txbxContent>
                    <w:p w14:paraId="0AF1C190" w14:textId="074B55EF" w:rsidR="00AD378F" w:rsidRPr="00E75896" w:rsidRDefault="00AD378F" w:rsidP="00AD378F">
                      <w:pPr>
                        <w:spacing w:after="0"/>
                        <w:rPr>
                          <w:rFonts w:cstheme="minorHAnsi"/>
                          <w:color w:val="595959" w:themeColor="text1" w:themeTint="A6"/>
                          <w:sz w:val="18"/>
                          <w:szCs w:val="18"/>
                        </w:rPr>
                      </w:pPr>
                      <w:r w:rsidRPr="00E75896">
                        <w:rPr>
                          <w:rFonts w:cstheme="minorHAnsi"/>
                          <w:color w:val="595959" w:themeColor="text1" w:themeTint="A6"/>
                          <w:sz w:val="18"/>
                          <w:szCs w:val="18"/>
                        </w:rPr>
                        <w:t xml:space="preserve">• Al </w:t>
                      </w:r>
                      <w:r w:rsidR="00DF1C61" w:rsidRPr="00E75896">
                        <w:rPr>
                          <w:rFonts w:cstheme="minorHAnsi"/>
                          <w:color w:val="595959" w:themeColor="text1" w:themeTint="A6"/>
                          <w:sz w:val="18"/>
                          <w:szCs w:val="18"/>
                        </w:rPr>
                        <w:t>Halqi</w:t>
                      </w:r>
                    </w:p>
                  </w:txbxContent>
                </v:textbox>
              </v:shape>
              <v:shape id="_x0000_s2573" type="#_x0000_t202" style="position:absolute;left:21;top:2497;width:8947;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" filled="f" stroked="f">
                <v:textbox>
                  <w:txbxContent>
                    <w:p w14:paraId="234C71F3" w14:textId="095E1ACC" w:rsidR="00AD378F" w:rsidRPr="00E75896" w:rsidRDefault="00AD378F" w:rsidP="00AD378F">
                      <w:pPr>
                        <w:spacing w:after="0"/>
                        <w:rPr>
                          <w:rFonts w:cstheme="minorHAnsi"/>
                          <w:color w:val="595959" w:themeColor="text1" w:themeTint="A6"/>
                          <w:sz w:val="18"/>
                          <w:szCs w:val="18"/>
                        </w:rPr>
                      </w:pPr>
                      <w:r w:rsidRPr="00E75896">
                        <w:rPr>
                          <w:rFonts w:cstheme="minorHAnsi"/>
                          <w:color w:val="595959" w:themeColor="text1" w:themeTint="A6"/>
                          <w:sz w:val="18"/>
                          <w:szCs w:val="18"/>
                        </w:rPr>
                        <w:t xml:space="preserve">• Al </w:t>
                      </w:r>
                      <w:r w:rsidR="00DF1C61" w:rsidRPr="00E75896">
                        <w:rPr>
                          <w:rFonts w:cstheme="minorHAnsi"/>
                          <w:color w:val="595959" w:themeColor="text1" w:themeTint="A6"/>
                          <w:sz w:val="18"/>
                          <w:szCs w:val="18"/>
                        </w:rPr>
                        <w:t>Lisan</w:t>
                      </w:r>
                    </w:p>
                  </w:txbxContent>
                </v:textbox>
              </v:shape>
              <v:shape id="_x0000_s2574" type="#_x0000_t202" style="position:absolute;top:3640;width:10529;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" filled="f" stroked="f">
                <v:textbox>
                  <w:txbxContent>
                    <w:p w14:paraId="78A23EE1" w14:textId="3116DE8A" w:rsidR="00AD378F" w:rsidRPr="00E75896" w:rsidRDefault="00AD378F" w:rsidP="00AD378F">
                      <w:pPr>
                        <w:spacing w:after="0"/>
                        <w:rPr>
                          <w:rFonts w:cstheme="minorHAnsi"/>
                          <w:color w:val="595959" w:themeColor="text1" w:themeTint="A6"/>
                          <w:sz w:val="18"/>
                          <w:szCs w:val="18"/>
                        </w:rPr>
                      </w:pPr>
                      <w:r w:rsidRPr="00E75896">
                        <w:rPr>
                          <w:rFonts w:cstheme="minorHAnsi"/>
                          <w:color w:val="595959" w:themeColor="text1" w:themeTint="A6"/>
                          <w:sz w:val="18"/>
                          <w:szCs w:val="18"/>
                        </w:rPr>
                        <w:t>• A</w:t>
                      </w:r>
                      <w:r w:rsidR="00DF1C61" w:rsidRPr="00E75896">
                        <w:rPr>
                          <w:rFonts w:cstheme="minorHAnsi"/>
                          <w:color w:val="595959" w:themeColor="text1" w:themeTint="A6"/>
                          <w:sz w:val="18"/>
                          <w:szCs w:val="18"/>
                        </w:rPr>
                        <w:t>sy Syafatain</w:t>
                      </w:r>
                    </w:p>
                  </w:txbxContent>
                </v:textbox>
              </v:shape>
              <v:shape id="_x0000_s2575" type="#_x0000_t202" style="position:absolute;left:21;top:4910;width:9721;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" filled="f" stroked="f">
                <v:textbox>
                  <w:txbxContent>
                    <w:p w14:paraId="715343E3" w14:textId="631448C3" w:rsidR="00AD378F" w:rsidRPr="00C8495F" w:rsidRDefault="00AD378F" w:rsidP="00AD378F">
                      <w:pPr>
                        <w:spacing w:after="0"/>
                        <w:rPr>
                          <w:rFonts w:cstheme="minorHAnsi"/>
                          <w:color w:val="595959" w:themeColor="text1" w:themeTint="A6"/>
                          <w:sz w:val="18"/>
                          <w:szCs w:val="18"/>
                        </w:rPr>
                      </w:pPr>
                      <w:r w:rsidRPr="00C8495F">
                        <w:rPr>
                          <w:rFonts w:cstheme="minorHAnsi"/>
                          <w:color w:val="595959" w:themeColor="text1" w:themeTint="A6"/>
                          <w:sz w:val="18"/>
                          <w:szCs w:val="18"/>
                        </w:rPr>
                        <w:t xml:space="preserve">• Al </w:t>
                      </w:r>
                      <w:r w:rsidR="00DF1C61" w:rsidRPr="00C8495F">
                        <w:rPr>
                          <w:rFonts w:cstheme="minorHAnsi"/>
                          <w:color w:val="595959" w:themeColor="text1" w:themeTint="A6"/>
                          <w:sz w:val="18"/>
                          <w:szCs w:val="18"/>
                        </w:rPr>
                        <w:t>Khoisyum</w:t>
                      </w:r>
                    </w:p>
                  </w:txbxContent>
                </v:textbox>
              </v:shape>
            </v:group>
          </v:group>
        </w:pict>
      </w:r>
    </w:p>
    <w:p w14:paraId="16C1CE50" w14:textId="6CF62900" w:rsidR="00997666" w:rsidRDefault="00997666" w:rsidP="00997666">
      <w:pPr>
        <w:rPr>
          <w:lang w:eastAsia="en-US"/>
        </w:rPr>
      </w:pPr>
    </w:p>
    <w:p w14:paraId="414F3B41" w14:textId="75AE7391" w:rsidR="00997666" w:rsidRPr="00997666" w:rsidRDefault="00CF26DA" w:rsidP="00997666">
      <w:pPr>
        <w:rPr>
          <w:lang w:eastAsia="en-US"/>
        </w:rPr>
      </w:pPr>
      <w:r>
        <w:pict w14:anchorId="7822C6D9">
          <v:shape id="Kotak Teks 1064334080" o:spid="_x0000_s2562" type="#_x0000_t202" style="position:absolute;margin-left:-218.9pt;margin-top:230.25pt;width:537.35pt;height:131.25pt;rotation:-90;z-index:2516316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" filled="f" stroked="f">
            <v:textbox>
              <w:txbxContent>
                <w:p w14:paraId="54A1C552" w14:textId="5DD3B7BC" w:rsidR="00517DF5" w:rsidRPr="00C8495F" w:rsidRDefault="00517DF5" w:rsidP="00517DF5">
                  <w:pPr>
                    <w:jc w:val="center"/>
                    <w:rPr>
                      <w:b/>
                      <w:bCs/>
                      <w:color w:val="595959" w:themeColor="text1" w:themeTint="A6"/>
                      <w:sz w:val="192"/>
                      <w:szCs w:val="192"/>
                    </w:rPr>
                  </w:pPr>
                  <w:r w:rsidRPr="00FC0930">
                    <w:rPr>
                      <w:b/>
                      <w:bCs/>
                      <w:color w:val="F6B61E"/>
                      <w:sz w:val="192"/>
                      <w:szCs w:val="192"/>
                    </w:rPr>
                    <w:t>D</w:t>
                  </w:r>
                  <w:r w:rsidRPr="00C8495F">
                    <w:rPr>
                      <w:b/>
                      <w:bCs/>
                      <w:color w:val="595959" w:themeColor="text1" w:themeTint="A6"/>
                      <w:sz w:val="192"/>
                      <w:szCs w:val="192"/>
                    </w:rPr>
                    <w:t>AFTAR ISI</w:t>
                  </w:r>
                </w:p>
              </w:txbxContent>
            </v:textbox>
            <w10:wrap anchorx="page" anchory="page"/>
          </v:shape>
        </w:pict>
      </w:r>
    </w:p>
    <w:p w14:paraId="1AE5F813" w14:textId="3E1E1E2F" w:rsidR="00517DF5" w:rsidRDefault="00517DF5" w:rsidP="009A7487">
      <w:pPr>
        <w:pStyle w:val="Judul1"/>
        <w:jc w:val="center"/>
        <w:rPr>
          <w:sz w:val="48"/>
          <w:szCs w:val="48"/>
        </w:rPr>
      </w:pPr>
    </w:p>
    <w:p w14:paraId="306CC9AA" w14:textId="0B6C628E" w:rsidR="00517DF5" w:rsidRDefault="00517DF5" w:rsidP="00517DF5"/>
    <w:p w14:paraId="757B73E3" w14:textId="7E6AC402" w:rsidR="00517DF5" w:rsidRDefault="00CF26DA" w:rsidP="00517DF5">
      <w:r>
        <w:pict w14:anchorId="1F8C0593">
          <v:group id="Grup 370053749" o:spid="_x0000_s2539" style="position:absolute;margin-left:98.15pt;margin-top:5.15pt;width:289.3pt;height:198.95pt;z-index:251631639;mso-width-relative:margin" coordsize="36743,25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">
            <v:group id="Grup 13" o:spid="_x0000_s2540" style="position:absolute;width:21139;height:6121" coordsize="21140,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">
              <v:shape id="Kotak Teks 6" o:spid="_x0000_s2541" type="#_x0000_t202" style="position:absolute;top:320;width:6191;height:5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" filled="f" stroked="f">
                <v:textbox>
                  <w:txbxContent>
                    <w:p w14:paraId="25FAB7C6" w14:textId="1E091F6F" w:rsidR="00DF1C61" w:rsidRPr="00E41285" w:rsidRDefault="00614C78" w:rsidP="00DF1C61">
                      <w:pPr>
                        <w:rPr>
                          <w:rFonts w:ascii="13/5Atom Sans" w:hAnsi="13/5Atom Sans"/>
                          <w:sz w:val="40"/>
                          <w:szCs w:val="40"/>
                        </w:rPr>
                      </w:pPr>
                      <w:r>
                        <w:rPr>
                          <w:rFonts w:ascii="13/5Atom Sans" w:hAnsi="13/5Atom Sans"/>
                          <w:color w:val="595959" w:themeColor="text1" w:themeTint="A6"/>
                          <w:sz w:val="120"/>
                          <w:szCs w:val="120"/>
                        </w:rPr>
                        <w:t>09</w:t>
                      </w:r>
                      <w:r w:rsidR="00DF1C61">
                        <w:rPr>
                          <w:rFonts w:ascii="13/5Atom Sans" w:hAnsi="13/5Atom Sans"/>
                          <w:sz w:val="120"/>
                          <w:szCs w:val="120"/>
                        </w:rPr>
                        <w:t xml:space="preserve"> </w:t>
                      </w:r>
                    </w:p>
                  </w:txbxContent>
                </v:textbox>
              </v:shape>
              <v:group id="Grup 12" o:spid="_x0000_s2542" style="position:absolute;left:5614;width:15526;height:5553" coordsize="15525,5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">
                <v:shape id="_x0000_s2543" type="#_x0000_t202" style="position:absolute;width:15525;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" filled="f" stroked="f">
                  <v:textbox>
                    <w:txbxContent>
                      <w:p w14:paraId="1E68ED71" w14:textId="57543A7F" w:rsidR="00DF1C61" w:rsidRPr="00C8495F" w:rsidRDefault="0070255D" w:rsidP="00DF1C61">
                        <w:pPr>
                          <w:rPr>
                            <w:rFonts w:cstheme="minorHAnsi"/>
                            <w:b/>
                            <w:bCs/>
                            <w:color w:val="595959" w:themeColor="text1" w:themeTint="A6"/>
                            <w:sz w:val="24"/>
                            <w:szCs w:val="24"/>
                          </w:rPr>
                        </w:pPr>
                        <w:r>
                          <w:rPr>
                            <w:rFonts w:cstheme="minorHAnsi"/>
                            <w:b/>
                            <w:bCs/>
                            <w:color w:val="F6B61E" w:themeColor="accent1"/>
                            <w:sz w:val="24"/>
                            <w:szCs w:val="24"/>
                          </w:rPr>
                          <w:t>S</w:t>
                        </w:r>
                        <w:r w:rsidR="00DF1C61" w:rsidRPr="00C8495F">
                          <w:rPr>
                            <w:rFonts w:cstheme="minorHAnsi"/>
                            <w:b/>
                            <w:bCs/>
                            <w:color w:val="595959" w:themeColor="text1" w:themeTint="A6"/>
                            <w:sz w:val="24"/>
                            <w:szCs w:val="24"/>
                          </w:rPr>
                          <w:t>ifatul Huruf</w:t>
                        </w:r>
                      </w:p>
                    </w:txbxContent>
                  </v:textbox>
                </v:shape>
                <v:shape id="_x0000_s2544" type="#_x0000_t202" style="position:absolute;top:1656;width:8953;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" filled="f" stroked="f">
                  <v:textbox>
                    <w:txbxContent>
                      <w:p w14:paraId="04DBE0C3" w14:textId="77777777" w:rsidR="00DF1C61" w:rsidRPr="00E11349" w:rsidRDefault="00DF1C61" w:rsidP="00DF1C61">
                        <w:pPr>
                          <w:rPr>
                            <w:rFonts w:cstheme="minorHAnsi"/>
                            <w:color w:val="595959" w:themeColor="text1" w:themeTint="A6"/>
                            <w:sz w:val="18"/>
                            <w:szCs w:val="18"/>
                          </w:rPr>
                        </w:pPr>
                        <w:r w:rsidRPr="00E11349">
                          <w:rPr>
                            <w:rFonts w:cstheme="minorHAnsi"/>
                            <w:color w:val="595959" w:themeColor="text1" w:themeTint="A6"/>
                            <w:sz w:val="18"/>
                            <w:szCs w:val="18"/>
                          </w:rPr>
                          <w:t>Pengertian</w:t>
                        </w:r>
                      </w:p>
                    </w:txbxContent>
                  </v:textbox>
                </v:shape>
                <v:shape id="_x0000_s2545" type="#_x0000_t202" style="position:absolute;top:2981;width:895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" filled="f" stroked="f">
                  <v:textbox>
                    <w:txbxContent>
                      <w:p w14:paraId="78642553" w14:textId="77777777" w:rsidR="00DF1C61" w:rsidRPr="00E11349" w:rsidRDefault="00DF1C61" w:rsidP="00DF1C61">
                        <w:pPr>
                          <w:rPr>
                            <w:rFonts w:cstheme="minorHAnsi"/>
                            <w:color w:val="595959" w:themeColor="text1" w:themeTint="A6"/>
                            <w:sz w:val="18"/>
                            <w:szCs w:val="18"/>
                          </w:rPr>
                        </w:pPr>
                        <w:r w:rsidRPr="00E11349">
                          <w:rPr>
                            <w:rFonts w:cstheme="minorHAnsi"/>
                            <w:color w:val="595959" w:themeColor="text1" w:themeTint="A6"/>
                            <w:sz w:val="18"/>
                            <w:szCs w:val="18"/>
                          </w:rPr>
                          <w:t>Pembagian</w:t>
                        </w:r>
                      </w:p>
                    </w:txbxContent>
                  </v:textbox>
                </v:shape>
              </v:group>
            </v:group>
            <v:group id="Grup 19" o:spid="_x0000_s2546" style="position:absolute;left:6788;top:4641;width:29955;height:9389" coordorigin="" coordsize="29954,9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">
              <v:shape id="_x0000_s2547" type="#_x0000_t202" style="position:absolute;width:29954;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" filled="f" stroked="f">
                <v:textbox>
                  <w:txbxContent>
                    <w:p w14:paraId="4C239AB6" w14:textId="71921ED0" w:rsidR="00DF1C61" w:rsidRPr="00E11349" w:rsidRDefault="00DF1C61" w:rsidP="00DF1C61">
                      <w:pPr>
                        <w:spacing w:after="0"/>
                        <w:rPr>
                          <w:rFonts w:cstheme="minorHAnsi"/>
                          <w:color w:val="595959" w:themeColor="text1" w:themeTint="A6"/>
                          <w:sz w:val="18"/>
                          <w:szCs w:val="18"/>
                        </w:rPr>
                      </w:pPr>
                      <w:r w:rsidRPr="00E11349">
                        <w:rPr>
                          <w:rFonts w:cstheme="minorHAnsi"/>
                          <w:color w:val="595959" w:themeColor="text1" w:themeTint="A6"/>
                          <w:sz w:val="18"/>
                          <w:szCs w:val="18"/>
                        </w:rPr>
                        <w:t>A</w:t>
                      </w:r>
                      <w:r w:rsidR="00D42DF2">
                        <w:rPr>
                          <w:rFonts w:cstheme="minorHAnsi"/>
                          <w:color w:val="595959" w:themeColor="text1" w:themeTint="A6"/>
                          <w:sz w:val="18"/>
                          <w:szCs w:val="18"/>
                        </w:rPr>
                        <w:t xml:space="preserve"> </w:t>
                      </w:r>
                      <w:r w:rsidRPr="00E11349">
                        <w:rPr>
                          <w:rFonts w:cstheme="minorHAnsi"/>
                          <w:color w:val="595959" w:themeColor="text1" w:themeTint="A6"/>
                          <w:sz w:val="18"/>
                          <w:szCs w:val="18"/>
                        </w:rPr>
                        <w:t>. Memiliki Lawan</w:t>
                      </w:r>
                      <w:r w:rsidR="00281EB9">
                        <w:rPr>
                          <w:rFonts w:cstheme="minorHAnsi"/>
                          <w:color w:val="595959" w:themeColor="text1" w:themeTint="A6"/>
                          <w:sz w:val="18"/>
                          <w:szCs w:val="18"/>
                        </w:rPr>
                        <w:tab/>
                      </w:r>
                      <w:r w:rsidR="00423EC8">
                        <w:rPr>
                          <w:rFonts w:cstheme="minorHAnsi"/>
                          <w:color w:val="595959" w:themeColor="text1" w:themeTint="A6"/>
                          <w:sz w:val="18"/>
                          <w:szCs w:val="18"/>
                        </w:rPr>
                        <w:t xml:space="preserve"> </w:t>
                      </w:r>
                    </w:p>
                  </w:txbxContent>
                </v:textbox>
              </v:shape>
              <v:shape id="_x0000_s2548" type="#_x0000_t202" style="position:absolute;left:29;top:1289;width:14060;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" filled="f" stroked="f">
                <v:textbox>
                  <w:txbxContent>
                    <w:p w14:paraId="654F46CD" w14:textId="3274122A" w:rsidR="00DF1C61" w:rsidRPr="00E11349" w:rsidRDefault="00DF1C61" w:rsidP="00DF1C61">
                      <w:pPr>
                        <w:spacing w:after="0"/>
                        <w:rPr>
                          <w:rFonts w:cstheme="minorHAnsi"/>
                          <w:color w:val="595959" w:themeColor="text1" w:themeTint="A6"/>
                          <w:sz w:val="18"/>
                          <w:szCs w:val="18"/>
                        </w:rPr>
                      </w:pPr>
                      <w:r w:rsidRPr="00E11349">
                        <w:rPr>
                          <w:rFonts w:cstheme="minorHAnsi"/>
                          <w:color w:val="595959" w:themeColor="text1" w:themeTint="A6"/>
                          <w:sz w:val="18"/>
                          <w:szCs w:val="18"/>
                        </w:rPr>
                        <w:t xml:space="preserve">    • Al Hams X Al Jahr</w:t>
                      </w:r>
                    </w:p>
                  </w:txbxContent>
                </v:textbox>
              </v:shape>
              <v:shape id="_x0000_s2549" type="#_x0000_t202" style="position:absolute;left:29;top:3985;width:16764;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" filled="f" stroked="f">
                <v:textbox>
                  <w:txbxContent>
                    <w:p w14:paraId="57B6CAB7" w14:textId="2A572B59" w:rsidR="00DF1C61" w:rsidRPr="00E11349" w:rsidRDefault="00DF1C61" w:rsidP="00DF1C61">
                      <w:pPr>
                        <w:spacing w:after="0"/>
                        <w:rPr>
                          <w:rFonts w:cstheme="minorHAnsi"/>
                          <w:color w:val="595959" w:themeColor="text1" w:themeTint="A6"/>
                          <w:sz w:val="18"/>
                          <w:szCs w:val="18"/>
                        </w:rPr>
                      </w:pPr>
                      <w:r w:rsidRPr="00E11349">
                        <w:rPr>
                          <w:rFonts w:cstheme="minorHAnsi"/>
                          <w:color w:val="595959" w:themeColor="text1" w:themeTint="A6"/>
                          <w:sz w:val="18"/>
                          <w:szCs w:val="18"/>
                        </w:rPr>
                        <w:t xml:space="preserve">    • Al Isti</w:t>
                      </w:r>
                      <w:r w:rsidR="002D1EAA" w:rsidRPr="00E11349">
                        <w:rPr>
                          <w:rFonts w:cstheme="minorHAnsi"/>
                          <w:color w:val="595959" w:themeColor="text1" w:themeTint="A6"/>
                          <w:sz w:val="18"/>
                          <w:szCs w:val="18"/>
                        </w:rPr>
                        <w:t>’</w:t>
                      </w:r>
                      <w:r w:rsidRPr="00E11349">
                        <w:rPr>
                          <w:rFonts w:cstheme="minorHAnsi"/>
                          <w:color w:val="595959" w:themeColor="text1" w:themeTint="A6"/>
                          <w:sz w:val="18"/>
                          <w:szCs w:val="18"/>
                        </w:rPr>
                        <w:t>la</w:t>
                      </w:r>
                      <w:r w:rsidR="002D1EAA" w:rsidRPr="00E11349">
                        <w:rPr>
                          <w:rFonts w:cstheme="minorHAnsi"/>
                          <w:color w:val="595959" w:themeColor="text1" w:themeTint="A6"/>
                          <w:sz w:val="18"/>
                          <w:szCs w:val="18"/>
                        </w:rPr>
                        <w:t xml:space="preserve"> </w:t>
                      </w:r>
                      <w:r w:rsidRPr="00E11349">
                        <w:rPr>
                          <w:rFonts w:cstheme="minorHAnsi"/>
                          <w:color w:val="595959" w:themeColor="text1" w:themeTint="A6"/>
                          <w:sz w:val="18"/>
                          <w:szCs w:val="18"/>
                        </w:rPr>
                        <w:t xml:space="preserve">X </w:t>
                      </w:r>
                      <w:r w:rsidR="002D1EAA" w:rsidRPr="00E11349">
                        <w:rPr>
                          <w:rFonts w:cstheme="minorHAnsi"/>
                          <w:color w:val="595959" w:themeColor="text1" w:themeTint="A6"/>
                          <w:sz w:val="18"/>
                          <w:szCs w:val="18"/>
                        </w:rPr>
                        <w:t>Al Istifal</w:t>
                      </w:r>
                    </w:p>
                  </w:txbxContent>
                </v:textbox>
              </v:shape>
              <v:shape id="_x0000_s2550" type="#_x0000_t202" style="position:absolute;left:29;top:2520;width:27456;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" filled="f" stroked="f">
                <v:textbox>
                  <w:txbxContent>
                    <w:p w14:paraId="1F0076D9" w14:textId="22CEEA49" w:rsidR="00DF1C61" w:rsidRPr="00E11349" w:rsidRDefault="00DF1C61" w:rsidP="00DF1C61">
                      <w:pPr>
                        <w:spacing w:after="0"/>
                        <w:rPr>
                          <w:rFonts w:cstheme="minorHAnsi"/>
                          <w:color w:val="595959" w:themeColor="text1" w:themeTint="A6"/>
                          <w:sz w:val="18"/>
                          <w:szCs w:val="18"/>
                        </w:rPr>
                      </w:pPr>
                      <w:r w:rsidRPr="00E11349">
                        <w:rPr>
                          <w:rFonts w:cstheme="minorHAnsi"/>
                          <w:color w:val="595959" w:themeColor="text1" w:themeTint="A6"/>
                          <w:sz w:val="18"/>
                          <w:szCs w:val="18"/>
                        </w:rPr>
                        <w:t xml:space="preserve">    • Asy Syiddah &lt;</w:t>
                      </w:r>
                      <w:r w:rsidR="003E2DA7">
                        <w:rPr>
                          <w:rFonts w:cstheme="minorHAnsi"/>
                          <w:color w:val="595959" w:themeColor="text1" w:themeTint="A6"/>
                          <w:sz w:val="18"/>
                          <w:szCs w:val="18"/>
                        </w:rPr>
                        <w:t>Bayniyyah</w:t>
                      </w:r>
                      <w:r w:rsidRPr="00E11349">
                        <w:rPr>
                          <w:rFonts w:cstheme="minorHAnsi"/>
                          <w:color w:val="595959" w:themeColor="text1" w:themeTint="A6"/>
                          <w:sz w:val="18"/>
                          <w:szCs w:val="18"/>
                        </w:rPr>
                        <w:t>&gt; Ar Rokhowah</w:t>
                      </w:r>
                    </w:p>
                  </w:txbxContent>
                </v:textbox>
              </v:shape>
              <v:shape id="_x0000_s2551" type="#_x0000_t202" style="position:absolute;top:5334;width:15313;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" filled="f" stroked="f">
                <v:textbox>
                  <w:txbxContent>
                    <w:p w14:paraId="5CCFCF38" w14:textId="785BA643" w:rsidR="00DF1C61" w:rsidRPr="00E11349" w:rsidRDefault="00DF1C61" w:rsidP="00DF1C61">
                      <w:pPr>
                        <w:spacing w:after="0"/>
                        <w:rPr>
                          <w:rFonts w:cstheme="minorHAnsi"/>
                          <w:color w:val="595959" w:themeColor="text1" w:themeTint="A6"/>
                          <w:sz w:val="18"/>
                          <w:szCs w:val="18"/>
                        </w:rPr>
                      </w:pPr>
                      <w:r w:rsidRPr="00E11349">
                        <w:rPr>
                          <w:rFonts w:cstheme="minorHAnsi"/>
                          <w:color w:val="595959" w:themeColor="text1" w:themeTint="A6"/>
                          <w:sz w:val="18"/>
                          <w:szCs w:val="18"/>
                        </w:rPr>
                        <w:t xml:space="preserve">    • Al </w:t>
                      </w:r>
                      <w:r w:rsidR="002D1EAA" w:rsidRPr="00E11349">
                        <w:rPr>
                          <w:rFonts w:cstheme="minorHAnsi"/>
                          <w:color w:val="595959" w:themeColor="text1" w:themeTint="A6"/>
                          <w:sz w:val="18"/>
                          <w:szCs w:val="18"/>
                        </w:rPr>
                        <w:t>Ithbaq</w:t>
                      </w:r>
                      <w:r w:rsidRPr="00E11349">
                        <w:rPr>
                          <w:rFonts w:cstheme="minorHAnsi"/>
                          <w:color w:val="595959" w:themeColor="text1" w:themeTint="A6"/>
                          <w:sz w:val="18"/>
                          <w:szCs w:val="18"/>
                        </w:rPr>
                        <w:t xml:space="preserve"> X </w:t>
                      </w:r>
                      <w:r w:rsidR="002D1EAA" w:rsidRPr="00E11349">
                        <w:rPr>
                          <w:rFonts w:cstheme="minorHAnsi"/>
                          <w:color w:val="595959" w:themeColor="text1" w:themeTint="A6"/>
                          <w:sz w:val="18"/>
                          <w:szCs w:val="18"/>
                        </w:rPr>
                        <w:t>Al Infitah</w:t>
                      </w:r>
                    </w:p>
                  </w:txbxContent>
                </v:textbox>
              </v:shape>
              <v:shape id="_x0000_s2552" type="#_x0000_t202" style="position:absolute;left:29;top:6652;width:15461;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" filled="f" stroked="f">
                <v:textbox>
                  <w:txbxContent>
                    <w:p w14:paraId="621E4E29" w14:textId="5922E32C" w:rsidR="00DF1C61" w:rsidRPr="00E11349" w:rsidRDefault="00DF1C61" w:rsidP="00DF1C61">
                      <w:pPr>
                        <w:spacing w:after="0"/>
                        <w:rPr>
                          <w:rFonts w:cstheme="minorHAnsi"/>
                          <w:color w:val="595959" w:themeColor="text1" w:themeTint="A6"/>
                          <w:sz w:val="18"/>
                          <w:szCs w:val="18"/>
                        </w:rPr>
                      </w:pPr>
                      <w:r w:rsidRPr="00E11349">
                        <w:rPr>
                          <w:rFonts w:cstheme="minorHAnsi"/>
                          <w:color w:val="595959" w:themeColor="text1" w:themeTint="A6"/>
                          <w:sz w:val="18"/>
                          <w:szCs w:val="18"/>
                        </w:rPr>
                        <w:t xml:space="preserve">    • </w:t>
                      </w:r>
                      <w:r w:rsidR="002D1EAA" w:rsidRPr="00E11349">
                        <w:rPr>
                          <w:rFonts w:cstheme="minorHAnsi"/>
                          <w:color w:val="595959" w:themeColor="text1" w:themeTint="A6"/>
                          <w:sz w:val="18"/>
                          <w:szCs w:val="18"/>
                        </w:rPr>
                        <w:t>Al Idzlaq</w:t>
                      </w:r>
                      <w:r w:rsidRPr="00E11349">
                        <w:rPr>
                          <w:rFonts w:cstheme="minorHAnsi"/>
                          <w:color w:val="595959" w:themeColor="text1" w:themeTint="A6"/>
                          <w:sz w:val="18"/>
                          <w:szCs w:val="18"/>
                        </w:rPr>
                        <w:t xml:space="preserve"> X </w:t>
                      </w:r>
                      <w:r w:rsidR="002D1EAA" w:rsidRPr="00E11349">
                        <w:rPr>
                          <w:rFonts w:cstheme="minorHAnsi"/>
                          <w:color w:val="595959" w:themeColor="text1" w:themeTint="A6"/>
                          <w:sz w:val="18"/>
                          <w:szCs w:val="18"/>
                        </w:rPr>
                        <w:t>Al Ishmat</w:t>
                      </w:r>
                    </w:p>
                  </w:txbxContent>
                </v:textbox>
              </v:shape>
            </v:group>
            <v:group id="Grup 18" o:spid="_x0000_s2553" style="position:absolute;left:6858;top:13161;width:22303;height:12107" coordsize="22303,1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">
              <v:shape id="_x0000_s2554" type="#_x0000_t202" style="position:absolute;width:15322;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" filled="f" stroked="f">
                <v:textbox>
                  <w:txbxContent>
                    <w:p w14:paraId="412B04B4" w14:textId="4B312766" w:rsidR="00DF1C61" w:rsidRPr="00E11349" w:rsidRDefault="00DF1C61" w:rsidP="00DF1C61">
                      <w:pPr>
                        <w:spacing w:after="0"/>
                        <w:rPr>
                          <w:rFonts w:cstheme="minorHAnsi"/>
                          <w:color w:val="595959" w:themeColor="text1" w:themeTint="A6"/>
                          <w:sz w:val="18"/>
                          <w:szCs w:val="18"/>
                        </w:rPr>
                      </w:pPr>
                      <w:r w:rsidRPr="00E11349">
                        <w:rPr>
                          <w:rFonts w:cstheme="minorHAnsi"/>
                          <w:color w:val="595959" w:themeColor="text1" w:themeTint="A6"/>
                          <w:sz w:val="18"/>
                          <w:szCs w:val="18"/>
                        </w:rPr>
                        <w:t>B</w:t>
                      </w:r>
                      <w:r w:rsidR="00D42DF2">
                        <w:rPr>
                          <w:rFonts w:cstheme="minorHAnsi"/>
                          <w:color w:val="595959" w:themeColor="text1" w:themeTint="A6"/>
                          <w:sz w:val="18"/>
                          <w:szCs w:val="18"/>
                        </w:rPr>
                        <w:t xml:space="preserve"> </w:t>
                      </w:r>
                      <w:r w:rsidRPr="00E11349">
                        <w:rPr>
                          <w:rFonts w:cstheme="minorHAnsi"/>
                          <w:color w:val="595959" w:themeColor="text1" w:themeTint="A6"/>
                          <w:sz w:val="18"/>
                          <w:szCs w:val="18"/>
                        </w:rPr>
                        <w:t>. Tidak Memiliki Lawan</w:t>
                      </w:r>
                    </w:p>
                  </w:txbxContent>
                </v:textbox>
              </v:shape>
              <v:shape id="_x0000_s2555" type="#_x0000_t202" style="position:absolute;left:1201;top:1377;width:9716;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" filled="f" stroked="f">
                <v:textbox>
                  <w:txbxContent>
                    <w:p w14:paraId="3461A3AD" w14:textId="2FC3C27D" w:rsidR="002D1EAA" w:rsidRPr="00E11349" w:rsidRDefault="002D1EAA" w:rsidP="002D1EAA">
                      <w:pPr>
                        <w:spacing w:after="0"/>
                        <w:rPr>
                          <w:rFonts w:cstheme="minorHAnsi"/>
                          <w:color w:val="595959" w:themeColor="text1" w:themeTint="A6"/>
                          <w:sz w:val="18"/>
                          <w:szCs w:val="18"/>
                        </w:rPr>
                      </w:pPr>
                      <w:r w:rsidRPr="00E11349">
                        <w:rPr>
                          <w:rFonts w:cstheme="minorHAnsi"/>
                          <w:color w:val="595959" w:themeColor="text1" w:themeTint="A6"/>
                          <w:sz w:val="18"/>
                          <w:szCs w:val="18"/>
                        </w:rPr>
                        <w:t>• Ash Shofir</w:t>
                      </w:r>
                    </w:p>
                  </w:txbxContent>
                </v:textbox>
              </v:shape>
              <v:shape id="_x0000_s2556" type="#_x0000_t202" style="position:absolute;left:1201;top:2725;width:10903;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" filled="f" stroked="f">
                <v:textbox>
                  <w:txbxContent>
                    <w:p w14:paraId="27E40B89" w14:textId="572876B8" w:rsidR="002D1EAA" w:rsidRPr="00E11349" w:rsidRDefault="002D1EAA" w:rsidP="002D1EAA">
                      <w:pPr>
                        <w:spacing w:after="0"/>
                        <w:rPr>
                          <w:rFonts w:cstheme="minorHAnsi"/>
                          <w:color w:val="595959" w:themeColor="text1" w:themeTint="A6"/>
                          <w:sz w:val="18"/>
                          <w:szCs w:val="18"/>
                        </w:rPr>
                      </w:pPr>
                      <w:r w:rsidRPr="00E11349">
                        <w:rPr>
                          <w:rFonts w:cstheme="minorHAnsi"/>
                          <w:color w:val="595959" w:themeColor="text1" w:themeTint="A6"/>
                          <w:sz w:val="18"/>
                          <w:szCs w:val="18"/>
                        </w:rPr>
                        <w:t>• Qolqolah</w:t>
                      </w:r>
                    </w:p>
                  </w:txbxContent>
                </v:textbox>
              </v:shape>
              <v:shape id="_x0000_s2557" type="#_x0000_t202" style="position:absolute;left:1172;top:4161;width:14536;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" filled="f" stroked="f">
                <v:textbox>
                  <w:txbxContent>
                    <w:p w14:paraId="1F0BB86C" w14:textId="6B6412DE" w:rsidR="002D1EAA" w:rsidRPr="00E11349" w:rsidRDefault="002D1EAA" w:rsidP="002D1EAA">
                      <w:pPr>
                        <w:spacing w:after="0"/>
                        <w:rPr>
                          <w:rFonts w:cstheme="minorHAnsi"/>
                          <w:color w:val="595959" w:themeColor="text1" w:themeTint="A6"/>
                          <w:sz w:val="18"/>
                          <w:szCs w:val="18"/>
                        </w:rPr>
                      </w:pPr>
                      <w:r w:rsidRPr="00E11349">
                        <w:rPr>
                          <w:rFonts w:cstheme="minorHAnsi"/>
                          <w:color w:val="595959" w:themeColor="text1" w:themeTint="A6"/>
                          <w:sz w:val="18"/>
                          <w:szCs w:val="18"/>
                        </w:rPr>
                        <w:t>• Al Inhirof</w:t>
                      </w:r>
                    </w:p>
                  </w:txbxContent>
                </v:textbox>
              </v:shape>
              <v:shape id="_x0000_s2558" type="#_x0000_t202" style="position:absolute;left:1201;top:5539;width:17673;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" filled="f" stroked="f">
                <v:textbox>
                  <w:txbxContent>
                    <w:p w14:paraId="08AACA70" w14:textId="4703C489" w:rsidR="002D1EAA" w:rsidRPr="00E11349" w:rsidRDefault="002D1EAA" w:rsidP="002D1EAA">
                      <w:pPr>
                        <w:spacing w:after="0"/>
                        <w:rPr>
                          <w:rFonts w:cstheme="minorHAnsi"/>
                          <w:color w:val="595959" w:themeColor="text1" w:themeTint="A6"/>
                          <w:sz w:val="18"/>
                          <w:szCs w:val="18"/>
                        </w:rPr>
                      </w:pPr>
                      <w:r w:rsidRPr="00E11349">
                        <w:rPr>
                          <w:rFonts w:cstheme="minorHAnsi"/>
                          <w:color w:val="595959" w:themeColor="text1" w:themeTint="A6"/>
                          <w:sz w:val="18"/>
                          <w:szCs w:val="18"/>
                        </w:rPr>
                        <w:t>• Liin</w:t>
                      </w:r>
                    </w:p>
                  </w:txbxContent>
                </v:textbox>
              </v:shape>
              <v:shape id="_x0000_s2559" type="#_x0000_t202" style="position:absolute;left:1201;top:6975;width:21102;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" filled="f" stroked="f">
                <v:textbox>
                  <w:txbxContent>
                    <w:p w14:paraId="3B3BCD5C" w14:textId="4BA12593" w:rsidR="002D1EAA" w:rsidRPr="00E11349" w:rsidRDefault="002D1EAA" w:rsidP="002D1EAA">
                      <w:pPr>
                        <w:spacing w:after="0"/>
                        <w:rPr>
                          <w:rFonts w:cstheme="minorHAnsi"/>
                          <w:color w:val="595959" w:themeColor="text1" w:themeTint="A6"/>
                          <w:sz w:val="18"/>
                          <w:szCs w:val="18"/>
                        </w:rPr>
                      </w:pPr>
                      <w:r w:rsidRPr="00E11349">
                        <w:rPr>
                          <w:rFonts w:cstheme="minorHAnsi"/>
                          <w:color w:val="595959" w:themeColor="text1" w:themeTint="A6"/>
                          <w:sz w:val="18"/>
                          <w:szCs w:val="18"/>
                        </w:rPr>
                        <w:t>• Takrir</w:t>
                      </w:r>
                    </w:p>
                  </w:txbxContent>
                </v:textbox>
              </v:shape>
              <v:shape id="_x0000_s2560" type="#_x0000_t202" style="position:absolute;left:1172;top:8382;width:20398;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" filled="f" stroked="f">
                <v:textbox>
                  <w:txbxContent>
                    <w:p w14:paraId="442B2A6B" w14:textId="5B8ADAA9" w:rsidR="002D1EAA" w:rsidRPr="00E11349" w:rsidRDefault="002D1EAA" w:rsidP="002D1EAA">
                      <w:pPr>
                        <w:spacing w:after="0"/>
                        <w:rPr>
                          <w:rFonts w:cstheme="minorHAnsi"/>
                          <w:color w:val="595959" w:themeColor="text1" w:themeTint="A6"/>
                          <w:sz w:val="18"/>
                          <w:szCs w:val="18"/>
                        </w:rPr>
                      </w:pPr>
                      <w:r w:rsidRPr="00E11349">
                        <w:rPr>
                          <w:rFonts w:cstheme="minorHAnsi"/>
                          <w:color w:val="595959" w:themeColor="text1" w:themeTint="A6"/>
                          <w:sz w:val="18"/>
                          <w:szCs w:val="18"/>
                        </w:rPr>
                        <w:t>• Al Istitholah</w:t>
                      </w:r>
                    </w:p>
                  </w:txbxContent>
                </v:textbox>
              </v:shape>
              <v:shape id="_x0000_s2561" type="#_x0000_t202" style="position:absolute;left:1172;top:9700;width:9496;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" filled="f" stroked="f">
                <v:textbox>
                  <w:txbxContent>
                    <w:p w14:paraId="1800780F" w14:textId="0ED5ABED" w:rsidR="002D1EAA" w:rsidRPr="00E11349" w:rsidRDefault="002D1EAA" w:rsidP="002D1EAA">
                      <w:pPr>
                        <w:spacing w:after="0"/>
                        <w:rPr>
                          <w:rFonts w:cstheme="minorHAnsi"/>
                          <w:color w:val="595959" w:themeColor="text1" w:themeTint="A6"/>
                          <w:sz w:val="18"/>
                          <w:szCs w:val="18"/>
                        </w:rPr>
                      </w:pPr>
                      <w:r w:rsidRPr="00E11349">
                        <w:rPr>
                          <w:rFonts w:cstheme="minorHAnsi"/>
                          <w:color w:val="595959" w:themeColor="text1" w:themeTint="A6"/>
                          <w:sz w:val="18"/>
                          <w:szCs w:val="18"/>
                        </w:rPr>
                        <w:t>• At Tafasysyi</w:t>
                      </w:r>
                    </w:p>
                  </w:txbxContent>
                </v:textbox>
              </v:shape>
            </v:group>
          </v:group>
        </w:pict>
      </w:r>
      <w:r>
        <w:pict w14:anchorId="242B5FF0">
          <v:rect id="Persegi Panjang 791048625" o:spid="_x0000_s2538" style="position:absolute;margin-left:99.25pt;margin-top:8.7pt;width:43.8pt;height:286.15pt;z-index:2516316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" fillcolor="#fdeabc" stroked="f" strokeweight="1pt">
            <v:fill opacity="45746f"/>
            <w10:wrap anchorx="margin"/>
          </v:rect>
        </w:pict>
      </w:r>
    </w:p>
    <w:p w14:paraId="25C6A3F0" w14:textId="16C08A0B" w:rsidR="00517DF5" w:rsidRDefault="00517DF5" w:rsidP="00517DF5"/>
    <w:p w14:paraId="23D28C1C" w14:textId="19EBCE05" w:rsidR="00517DF5" w:rsidRDefault="00517DF5" w:rsidP="00517DF5"/>
    <w:p w14:paraId="7A9C1053" w14:textId="396CE6C2" w:rsidR="00517DF5" w:rsidRDefault="00517DF5" w:rsidP="00517DF5"/>
    <w:p w14:paraId="239BF40D" w14:textId="7143C7E4" w:rsidR="00517DF5" w:rsidRDefault="00517DF5" w:rsidP="00517DF5"/>
    <w:p w14:paraId="4202E84B" w14:textId="5A9FA717" w:rsidR="00517DF5" w:rsidRDefault="00517DF5" w:rsidP="00517DF5"/>
    <w:p w14:paraId="16800F8A" w14:textId="4F019A6E" w:rsidR="00517DF5" w:rsidRDefault="00517DF5" w:rsidP="00517DF5"/>
    <w:p w14:paraId="53403FB6" w14:textId="201C9A5B" w:rsidR="00517DF5" w:rsidRDefault="00517DF5" w:rsidP="00517DF5"/>
    <w:p w14:paraId="3B6A1622" w14:textId="3E2A4028" w:rsidR="00517DF5" w:rsidRDefault="00517DF5" w:rsidP="00517DF5"/>
    <w:p w14:paraId="7A93160D" w14:textId="5F2E7ECE" w:rsidR="00517DF5" w:rsidRDefault="00517DF5" w:rsidP="00517DF5"/>
    <w:p w14:paraId="7983A94D" w14:textId="35211AFC" w:rsidR="00490E6C" w:rsidRDefault="00490E6C" w:rsidP="00517DF5"/>
    <w:p w14:paraId="3062C4FF" w14:textId="22C982D0" w:rsidR="00490E6C" w:rsidRDefault="00CF26DA" w:rsidP="007E3261">
      <w:r>
        <w:lastRenderedPageBreak/>
        <w:pict w14:anchorId="4070AAA4">
          <v:shape id="_x0000_s2537" type="#_x0000_t202" style="position:absolute;margin-left:39.25pt;margin-top:128.7pt;width:91.3pt;height:20.05pt;z-index:2516418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" filled="f" stroked="f">
            <v:textbox>
              <w:txbxContent>
                <w:p w14:paraId="44BBCA4C" w14:textId="7B614223" w:rsidR="000A5DE5" w:rsidRPr="00A60514" w:rsidRDefault="00C2152E" w:rsidP="00E75896">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Idzhar Syafawi</w:t>
                  </w:r>
                  <w:r w:rsidR="00E75896" w:rsidRPr="00A60514">
                    <w:rPr>
                      <w:rFonts w:cstheme="minorHAnsi"/>
                      <w:color w:val="595959" w:themeColor="text1" w:themeTint="A6"/>
                      <w:sz w:val="18"/>
                      <w:szCs w:val="18"/>
                    </w:rPr>
                    <w:t xml:space="preserve"> •</w:t>
                  </w:r>
                </w:p>
              </w:txbxContent>
            </v:textbox>
          </v:shape>
        </w:pict>
      </w:r>
      <w:r>
        <w:pict w14:anchorId="5C28FAA3">
          <v:shape id="_x0000_s2536" type="#_x0000_t202" style="position:absolute;margin-left:18.7pt;margin-top:140.05pt;width:111.95pt;height:20.05pt;z-index:2516429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" filled="f" stroked="f">
            <v:textbox>
              <w:txbxContent>
                <w:p w14:paraId="5B96C714" w14:textId="09F8B5AD" w:rsidR="000A5DE5" w:rsidRPr="00A60514" w:rsidRDefault="00C2152E" w:rsidP="00E75896">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Idghom Mitsli /Mimi</w:t>
                  </w:r>
                  <w:r w:rsidR="00E75896" w:rsidRPr="00A60514">
                    <w:rPr>
                      <w:rFonts w:cstheme="minorHAnsi"/>
                      <w:color w:val="595959" w:themeColor="text1" w:themeTint="A6"/>
                      <w:sz w:val="18"/>
                      <w:szCs w:val="18"/>
                    </w:rPr>
                    <w:t xml:space="preserve"> •</w:t>
                  </w:r>
                </w:p>
              </w:txbxContent>
            </v:textbox>
          </v:shape>
        </w:pict>
      </w:r>
      <w:r>
        <w:pict w14:anchorId="6941594E">
          <v:shape id="_x0000_s2535" type="#_x0000_t202" style="position:absolute;margin-left:48.9pt;margin-top:152.05pt;width:114.3pt;height:20.05pt;z-index:2516439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" filled="f" stroked="f">
            <v:textbox>
              <w:txbxContent>
                <w:p w14:paraId="01DF3D3D" w14:textId="0618F496" w:rsidR="000A5DE5" w:rsidRPr="00A60514" w:rsidRDefault="00C2152E" w:rsidP="000A5DE5">
                  <w:pPr>
                    <w:spacing w:after="0"/>
                    <w:rPr>
                      <w:rFonts w:cstheme="minorHAnsi"/>
                      <w:color w:val="595959" w:themeColor="text1" w:themeTint="A6"/>
                      <w:sz w:val="18"/>
                      <w:szCs w:val="18"/>
                    </w:rPr>
                  </w:pPr>
                  <w:r w:rsidRPr="00A60514">
                    <w:rPr>
                      <w:rFonts w:cstheme="minorHAnsi"/>
                      <w:color w:val="595959" w:themeColor="text1" w:themeTint="A6"/>
                      <w:sz w:val="18"/>
                      <w:szCs w:val="18"/>
                    </w:rPr>
                    <w:t>Ikhfa’ Syafawi</w:t>
                  </w:r>
                  <w:r w:rsidR="00E75896" w:rsidRPr="00A60514">
                    <w:rPr>
                      <w:rFonts w:cstheme="minorHAnsi"/>
                      <w:color w:val="595959" w:themeColor="text1" w:themeTint="A6"/>
                      <w:sz w:val="18"/>
                      <w:szCs w:val="18"/>
                    </w:rPr>
                    <w:t xml:space="preserve"> •</w:t>
                  </w:r>
                </w:p>
              </w:txbxContent>
            </v:textbox>
          </v:shape>
        </w:pict>
      </w:r>
      <w:r>
        <w:pict w14:anchorId="5437F3AB">
          <v:shape id="_x0000_s2534" type="#_x0000_t202" style="position:absolute;margin-left:38pt;margin-top:163.6pt;width:92.4pt;height:20.05pt;z-index:2516449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" filled="f" stroked="f">
            <v:textbox>
              <w:txbxContent>
                <w:p w14:paraId="78F29A0B" w14:textId="491EB4E2" w:rsidR="000A5DE5" w:rsidRPr="00A60514" w:rsidRDefault="00C2152E" w:rsidP="00E75896">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 xml:space="preserve">Hukum </w:t>
                  </w:r>
                  <w:r w:rsidRPr="00A60514">
                    <w:rPr>
                      <w:rFonts w:ascii="Cascadia Mono SemiLight" w:hAnsi="Cascadia Mono SemiLight" w:cs="Cascadia Mono SemiLight"/>
                      <w:color w:val="595959" w:themeColor="text1" w:themeTint="A6"/>
                      <w:sz w:val="18"/>
                      <w:szCs w:val="18"/>
                      <w:rtl/>
                    </w:rPr>
                    <w:t xml:space="preserve">نّ </w:t>
                  </w:r>
                  <w:r w:rsidRPr="00A60514">
                    <w:rPr>
                      <w:rFonts w:ascii="Cascadia Mono SemiLight" w:eastAsia="MS Mincho" w:hAnsi="Cascadia Mono SemiLight" w:cs="Cascadia Mono SemiLight" w:hint="cs"/>
                      <w:color w:val="595959" w:themeColor="text1" w:themeTint="A6"/>
                      <w:sz w:val="18"/>
                      <w:szCs w:val="18"/>
                      <w:rtl/>
                    </w:rPr>
                    <w:t>/</w:t>
                  </w:r>
                  <w:r w:rsidRPr="00A60514">
                    <w:rPr>
                      <w:rFonts w:ascii="Cascadia Mono SemiLight" w:hAnsi="Cascadia Mono SemiLight" w:cs="Cascadia Mono SemiLight" w:hint="cs"/>
                      <w:color w:val="595959" w:themeColor="text1" w:themeTint="A6"/>
                      <w:sz w:val="18"/>
                      <w:szCs w:val="18"/>
                      <w:rtl/>
                    </w:rPr>
                    <w:t xml:space="preserve"> </w:t>
                  </w:r>
                  <w:r w:rsidRPr="00A60514">
                    <w:rPr>
                      <w:rFonts w:ascii="Cascadia Mono SemiLight" w:hAnsi="Cascadia Mono SemiLight" w:cs="Cascadia Mono SemiLight"/>
                      <w:color w:val="595959" w:themeColor="text1" w:themeTint="A6"/>
                      <w:sz w:val="18"/>
                      <w:szCs w:val="18"/>
                      <w:rtl/>
                    </w:rPr>
                    <w:t>مّ</w:t>
                  </w:r>
                  <w:r w:rsidR="00E75896" w:rsidRPr="00A60514">
                    <w:rPr>
                      <w:rFonts w:ascii="Cascadia Mono SemiLight" w:hAnsi="Cascadia Mono SemiLight" w:cs="Cascadia Mono SemiLight"/>
                      <w:color w:val="595959" w:themeColor="text1" w:themeTint="A6"/>
                      <w:sz w:val="18"/>
                      <w:szCs w:val="18"/>
                    </w:rPr>
                    <w:t xml:space="preserve"> </w:t>
                  </w:r>
                  <w:r w:rsidR="00E75896" w:rsidRPr="00A60514">
                    <w:rPr>
                      <w:rFonts w:cstheme="minorHAnsi"/>
                      <w:color w:val="595959" w:themeColor="text1" w:themeTint="A6"/>
                      <w:sz w:val="18"/>
                      <w:szCs w:val="18"/>
                    </w:rPr>
                    <w:t>•</w:t>
                  </w:r>
                </w:p>
              </w:txbxContent>
            </v:textbox>
          </v:shape>
        </w:pict>
      </w:r>
      <w:r>
        <w:pict w14:anchorId="765D041B">
          <v:shape id="_x0000_s2533" type="#_x0000_t202" style="position:absolute;margin-left:17.15pt;margin-top:114.8pt;width:120.5pt;height:20.75pt;z-index:25155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" filled="f" stroked="f">
            <v:textbox>
              <w:txbxContent>
                <w:p w14:paraId="611C8ACF" w14:textId="011DE584" w:rsidR="000A5DE5" w:rsidRPr="00A60514" w:rsidRDefault="00C8495F" w:rsidP="00E75896">
                  <w:pPr>
                    <w:spacing w:after="0"/>
                    <w:jc w:val="right"/>
                    <w:rPr>
                      <w:rFonts w:eastAsia="MS Mincho"/>
                      <w:color w:val="595959" w:themeColor="text1" w:themeTint="A6"/>
                      <w:sz w:val="18"/>
                      <w:szCs w:val="18"/>
                      <w:rtl/>
                    </w:rPr>
                  </w:pPr>
                  <w:r w:rsidRPr="00A60514">
                    <w:rPr>
                      <w:rFonts w:cstheme="minorHAnsi"/>
                      <w:color w:val="595959" w:themeColor="text1" w:themeTint="A6"/>
                      <w:sz w:val="18"/>
                      <w:szCs w:val="18"/>
                    </w:rPr>
                    <w:t xml:space="preserve">Hukum </w:t>
                  </w:r>
                  <w:r w:rsidR="00C2152E" w:rsidRPr="00A60514">
                    <w:rPr>
                      <w:rFonts w:cstheme="minorHAnsi" w:hint="cs"/>
                      <w:color w:val="595959" w:themeColor="text1" w:themeTint="A6"/>
                      <w:sz w:val="18"/>
                      <w:szCs w:val="18"/>
                      <w:rtl/>
                    </w:rPr>
                    <w:t xml:space="preserve">  </w:t>
                  </w:r>
                  <w:r w:rsidR="00C2152E" w:rsidRPr="00A60514">
                    <w:rPr>
                      <w:rFonts w:ascii="Cascadia Mono SemiLight" w:hAnsi="Cascadia Mono SemiLight" w:cs="Cascadia Mono SemiLight"/>
                      <w:color w:val="595959" w:themeColor="text1" w:themeTint="A6"/>
                      <w:sz w:val="18"/>
                      <w:szCs w:val="18"/>
                      <w:rtl/>
                    </w:rPr>
                    <w:t xml:space="preserve">نّ </w:t>
                  </w:r>
                  <w:r w:rsidR="00C2152E" w:rsidRPr="00A60514">
                    <w:rPr>
                      <w:rFonts w:ascii="Cascadia Mono SemiLight" w:eastAsia="MS Mincho" w:hAnsi="Cascadia Mono SemiLight" w:cs="Cascadia Mono SemiLight" w:hint="cs"/>
                      <w:color w:val="595959" w:themeColor="text1" w:themeTint="A6"/>
                      <w:sz w:val="18"/>
                      <w:szCs w:val="18"/>
                      <w:rtl/>
                    </w:rPr>
                    <w:t>/</w:t>
                  </w:r>
                  <w:r w:rsidR="00C2152E" w:rsidRPr="00A60514">
                    <w:rPr>
                      <w:rFonts w:ascii="Cascadia Mono SemiLight" w:hAnsi="Cascadia Mono SemiLight" w:cs="Cascadia Mono SemiLight" w:hint="cs"/>
                      <w:color w:val="595959" w:themeColor="text1" w:themeTint="A6"/>
                      <w:sz w:val="18"/>
                      <w:szCs w:val="18"/>
                      <w:rtl/>
                    </w:rPr>
                    <w:t xml:space="preserve"> </w:t>
                  </w:r>
                  <w:r w:rsidR="00C2152E" w:rsidRPr="00A60514">
                    <w:rPr>
                      <w:rFonts w:ascii="Cascadia Mono SemiLight" w:hAnsi="Cascadia Mono SemiLight" w:cs="Cascadia Mono SemiLight"/>
                      <w:color w:val="595959" w:themeColor="text1" w:themeTint="A6"/>
                      <w:sz w:val="18"/>
                      <w:szCs w:val="18"/>
                      <w:rtl/>
                    </w:rPr>
                    <w:t xml:space="preserve">مّ </w:t>
                  </w:r>
                  <w:r w:rsidR="00C2152E" w:rsidRPr="00A60514">
                    <w:rPr>
                      <w:rFonts w:cstheme="minorHAnsi"/>
                      <w:color w:val="595959" w:themeColor="text1" w:themeTint="A6"/>
                      <w:sz w:val="18"/>
                      <w:szCs w:val="18"/>
                      <w:rtl/>
                    </w:rPr>
                    <w:t>&amp;</w:t>
                  </w:r>
                  <w:r w:rsidR="00C2152E" w:rsidRPr="00A60514">
                    <w:rPr>
                      <w:rFonts w:ascii="Cascadia Mono SemiLight" w:hAnsi="Cascadia Mono SemiLight" w:cs="Cascadia Mono SemiLight"/>
                      <w:color w:val="595959" w:themeColor="text1" w:themeTint="A6"/>
                      <w:sz w:val="18"/>
                      <w:szCs w:val="18"/>
                      <w:rtl/>
                    </w:rPr>
                    <w:t xml:space="preserve"> </w:t>
                  </w:r>
                  <w:r w:rsidRPr="00A60514">
                    <w:rPr>
                      <w:rFonts w:ascii="Cascadia Mono SemiLight" w:eastAsia="MS Mincho" w:hAnsi="Cascadia Mono SemiLight" w:cs="Cascadia Mono SemiLight"/>
                      <w:color w:val="595959" w:themeColor="text1" w:themeTint="A6"/>
                      <w:sz w:val="18"/>
                      <w:szCs w:val="18"/>
                      <w:rtl/>
                    </w:rPr>
                    <w:t>م</w:t>
                  </w:r>
                  <w:r w:rsidR="00C2152E" w:rsidRPr="00A60514">
                    <w:rPr>
                      <w:rFonts w:ascii="Cascadia Mono SemiLight" w:eastAsia="MS Mincho" w:hAnsi="Cascadia Mono SemiLight" w:cs="Cascadia Mono SemiLight"/>
                      <w:color w:val="595959" w:themeColor="text1" w:themeTint="A6"/>
                      <w:sz w:val="18"/>
                      <w:szCs w:val="18"/>
                      <w:rtl/>
                    </w:rPr>
                    <w:t>ْ</w:t>
                  </w:r>
                  <w:r w:rsidR="00E75896" w:rsidRPr="00A60514">
                    <w:rPr>
                      <w:rFonts w:cstheme="minorHAnsi"/>
                      <w:color w:val="595959" w:themeColor="text1" w:themeTint="A6"/>
                      <w:sz w:val="18"/>
                      <w:szCs w:val="18"/>
                    </w:rPr>
                    <w:t xml:space="preserve"> . B</w:t>
                  </w:r>
                </w:p>
              </w:txbxContent>
            </v:textbox>
          </v:shape>
        </w:pict>
      </w:r>
      <w:r>
        <w:pict w14:anchorId="3F22750A">
          <v:shape id="_x0000_s2532" type="#_x0000_t202" style="position:absolute;margin-left:55pt;margin-top:52.9pt;width:74.35pt;height:21.55pt;z-index:2515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" filled="f" stroked="f">
            <v:textbox>
              <w:txbxContent>
                <w:p w14:paraId="7C7804B9" w14:textId="70846F3D" w:rsidR="000A5DE5" w:rsidRPr="00A60514" w:rsidRDefault="00C8495F" w:rsidP="00B57241">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Idzhar Halqi</w:t>
                  </w:r>
                  <w:r w:rsidR="00B57241" w:rsidRPr="00A60514">
                    <w:rPr>
                      <w:rFonts w:cstheme="minorHAnsi"/>
                      <w:color w:val="595959" w:themeColor="text1" w:themeTint="A6"/>
                      <w:sz w:val="18"/>
                      <w:szCs w:val="18"/>
                    </w:rPr>
                    <w:t xml:space="preserve"> •</w:t>
                  </w:r>
                </w:p>
              </w:txbxContent>
            </v:textbox>
            <w10:wrap type="square"/>
          </v:shape>
        </w:pict>
      </w:r>
      <w:r>
        <w:pict w14:anchorId="53D3AB15">
          <v:shape id="_x0000_s2531" type="#_x0000_t202" style="position:absolute;margin-left:4.9pt;margin-top:74.1pt;width:131.8pt;height:21.55pt;z-index:25155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" filled="f" stroked="f">
            <v:textbox>
              <w:txbxContent>
                <w:p w14:paraId="5758D233" w14:textId="403CE5C3" w:rsidR="000A5DE5" w:rsidRPr="00A60514" w:rsidRDefault="000A5DE5" w:rsidP="000A5DE5">
                  <w:pPr>
                    <w:spacing w:after="0"/>
                    <w:rPr>
                      <w:rFonts w:cstheme="minorHAnsi"/>
                      <w:color w:val="595959" w:themeColor="text1" w:themeTint="A6"/>
                      <w:sz w:val="18"/>
                      <w:szCs w:val="18"/>
                    </w:rPr>
                  </w:pPr>
                  <w:r>
                    <w:rPr>
                      <w:rFonts w:cstheme="minorHAnsi"/>
                      <w:sz w:val="18"/>
                      <w:szCs w:val="18"/>
                    </w:rPr>
                    <w:t xml:space="preserve">   </w:t>
                  </w:r>
                  <w:r w:rsidR="00C8495F" w:rsidRPr="00A60514">
                    <w:rPr>
                      <w:rFonts w:cstheme="minorHAnsi"/>
                      <w:color w:val="595959" w:themeColor="text1" w:themeTint="A6"/>
                      <w:sz w:val="18"/>
                      <w:szCs w:val="18"/>
                    </w:rPr>
                    <w:t>Idghom BiLaGhunnah</w:t>
                  </w:r>
                  <w:r w:rsidR="00B57241" w:rsidRPr="00A60514">
                    <w:rPr>
                      <w:rFonts w:cstheme="minorHAnsi"/>
                      <w:color w:val="595959" w:themeColor="text1" w:themeTint="A6"/>
                      <w:sz w:val="18"/>
                      <w:szCs w:val="18"/>
                    </w:rPr>
                    <w:t xml:space="preserve"> •</w:t>
                  </w:r>
                </w:p>
              </w:txbxContent>
            </v:textbox>
            <w10:wrap type="square"/>
          </v:shape>
        </w:pict>
      </w:r>
      <w:r>
        <w:pict w14:anchorId="6B916711">
          <v:shape id="_x0000_s2530" type="#_x0000_t202" style="position:absolute;margin-left:21.15pt;margin-top:63.35pt;width:108.35pt;height:21.55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" filled="f" stroked="f">
            <v:textbox>
              <w:txbxContent>
                <w:p w14:paraId="51EDB0FC" w14:textId="51EB41A0" w:rsidR="000A5DE5" w:rsidRPr="00A60514" w:rsidRDefault="00C8495F" w:rsidP="00B57241">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Idghom BiGhunnah</w:t>
                  </w:r>
                  <w:r w:rsidR="00B57241" w:rsidRPr="00A60514">
                    <w:rPr>
                      <w:rFonts w:cstheme="minorHAnsi"/>
                      <w:color w:val="595959" w:themeColor="text1" w:themeTint="A6"/>
                      <w:sz w:val="18"/>
                      <w:szCs w:val="18"/>
                    </w:rPr>
                    <w:t xml:space="preserve"> •</w:t>
                  </w:r>
                </w:p>
              </w:txbxContent>
            </v:textbox>
            <w10:wrap type="square"/>
          </v:shape>
        </w:pict>
      </w:r>
      <w:r>
        <w:pict w14:anchorId="0DDEC96C">
          <v:shape id="_x0000_s2529" type="#_x0000_t202" style="position:absolute;margin-left:73.2pt;margin-top:84.8pt;width:56.5pt;height:21.55pt;z-index:25155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" filled="f" stroked="f">
            <v:textbox>
              <w:txbxContent>
                <w:p w14:paraId="1E19C39D" w14:textId="683F03DE" w:rsidR="000A5DE5" w:rsidRPr="00A60514" w:rsidRDefault="000A5DE5" w:rsidP="00B57241">
                  <w:pPr>
                    <w:spacing w:after="0"/>
                    <w:jc w:val="right"/>
                    <w:rPr>
                      <w:rFonts w:cstheme="minorHAnsi"/>
                      <w:color w:val="595959" w:themeColor="text1" w:themeTint="A6"/>
                      <w:sz w:val="18"/>
                      <w:szCs w:val="18"/>
                    </w:rPr>
                  </w:pPr>
                  <w:r>
                    <w:rPr>
                      <w:rFonts w:cstheme="minorHAnsi"/>
                      <w:sz w:val="18"/>
                      <w:szCs w:val="18"/>
                    </w:rPr>
                    <w:t xml:space="preserve">     </w:t>
                  </w:r>
                  <w:r w:rsidR="00C8495F" w:rsidRPr="00A60514">
                    <w:rPr>
                      <w:rFonts w:cstheme="minorHAnsi"/>
                      <w:color w:val="595959" w:themeColor="text1" w:themeTint="A6"/>
                      <w:sz w:val="18"/>
                      <w:szCs w:val="18"/>
                    </w:rPr>
                    <w:t>Iqlab</w:t>
                  </w:r>
                  <w:r w:rsidR="00B57241" w:rsidRPr="00A60514">
                    <w:rPr>
                      <w:rFonts w:cstheme="minorHAnsi"/>
                      <w:color w:val="595959" w:themeColor="text1" w:themeTint="A6"/>
                      <w:sz w:val="18"/>
                      <w:szCs w:val="18"/>
                    </w:rPr>
                    <w:t>•</w:t>
                  </w:r>
                </w:p>
              </w:txbxContent>
            </v:textbox>
            <w10:wrap type="square"/>
          </v:shape>
        </w:pict>
      </w:r>
      <w:r>
        <w:pict w14:anchorId="65DBC080">
          <v:shape id="_x0000_s2528" type="#_x0000_t202" style="position:absolute;margin-left:8.3pt;margin-top:95.05pt;width:121.55pt;height:21.55pt;z-index:25157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" filled="f" stroked="f">
            <v:textbox>
              <w:txbxContent>
                <w:p w14:paraId="7EBA21DE" w14:textId="586E3E2B" w:rsidR="000A5DE5" w:rsidRPr="00D824D9" w:rsidRDefault="000A5DE5" w:rsidP="00B57241">
                  <w:pPr>
                    <w:spacing w:after="0"/>
                    <w:jc w:val="right"/>
                    <w:rPr>
                      <w:rFonts w:cstheme="minorHAnsi"/>
                      <w:color w:val="595959" w:themeColor="text1" w:themeTint="A6"/>
                      <w:sz w:val="18"/>
                      <w:szCs w:val="18"/>
                    </w:rPr>
                  </w:pPr>
                  <w:r w:rsidRPr="00D824D9">
                    <w:rPr>
                      <w:rFonts w:cstheme="minorHAnsi"/>
                      <w:color w:val="595959" w:themeColor="text1" w:themeTint="A6"/>
                      <w:sz w:val="18"/>
                      <w:szCs w:val="18"/>
                    </w:rPr>
                    <w:t xml:space="preserve">    </w:t>
                  </w:r>
                  <w:r w:rsidR="00C8495F" w:rsidRPr="00D824D9">
                    <w:rPr>
                      <w:rFonts w:cstheme="minorHAnsi"/>
                      <w:color w:val="595959" w:themeColor="text1" w:themeTint="A6"/>
                      <w:sz w:val="18"/>
                      <w:szCs w:val="18"/>
                    </w:rPr>
                    <w:t>Ikhfa’ Haqiqi</w:t>
                  </w:r>
                  <w:r w:rsidR="00B57241" w:rsidRPr="00D824D9">
                    <w:rPr>
                      <w:rFonts w:cstheme="minorHAnsi"/>
                      <w:color w:val="595959" w:themeColor="text1" w:themeTint="A6"/>
                      <w:sz w:val="18"/>
                      <w:szCs w:val="18"/>
                    </w:rPr>
                    <w:t>•</w:t>
                  </w:r>
                </w:p>
              </w:txbxContent>
            </v:textbox>
            <w10:wrap type="square"/>
          </v:shape>
        </w:pict>
      </w:r>
      <w:r>
        <w:pict w14:anchorId="7EDD23C8">
          <v:shape id="Kotak Teks 10" o:spid="_x0000_s2527" type="#_x0000_t202" style="position:absolute;margin-left:34.5pt;margin-top:41.65pt;width:104.45pt;height:19.55pt;z-index:25155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" filled="f" stroked="f">
            <v:textbox>
              <w:txbxContent>
                <w:p w14:paraId="1A63AE87" w14:textId="3C22B4B5" w:rsidR="000A5DE5" w:rsidRPr="00A60514" w:rsidRDefault="00C8495F" w:rsidP="00B57241">
                  <w:pPr>
                    <w:spacing w:after="0"/>
                    <w:jc w:val="right"/>
                    <w:rPr>
                      <w:rFonts w:eastAsia="MS Mincho"/>
                      <w:color w:val="595959" w:themeColor="text1" w:themeTint="A6"/>
                      <w:sz w:val="18"/>
                      <w:szCs w:val="18"/>
                      <w:rtl/>
                    </w:rPr>
                  </w:pPr>
                  <w:r w:rsidRPr="00A60514">
                    <w:rPr>
                      <w:rFonts w:cstheme="minorHAnsi"/>
                      <w:color w:val="595959" w:themeColor="text1" w:themeTint="A6"/>
                      <w:sz w:val="18"/>
                      <w:szCs w:val="18"/>
                    </w:rPr>
                    <w:t xml:space="preserve">Hukum </w:t>
                  </w:r>
                  <w:r w:rsidRPr="00A60514">
                    <w:rPr>
                      <w:rFonts w:cs="Times New Roman" w:hint="cs"/>
                      <w:color w:val="595959" w:themeColor="text1" w:themeTint="A6"/>
                      <w:sz w:val="18"/>
                      <w:szCs w:val="18"/>
                      <w:rtl/>
                    </w:rPr>
                    <w:t>ـًــٍــٌ</w:t>
                  </w:r>
                  <w:r w:rsidRPr="00A60514">
                    <w:rPr>
                      <w:rFonts w:ascii="Cascadia Mono SemiLight" w:hAnsi="Cascadia Mono SemiLight" w:cs="Cascadia Mono SemiLight"/>
                      <w:color w:val="595959" w:themeColor="text1" w:themeTint="A6"/>
                      <w:sz w:val="18"/>
                      <w:szCs w:val="18"/>
                      <w:rtl/>
                    </w:rPr>
                    <w:t>/</w:t>
                  </w:r>
                  <w:r w:rsidRPr="00A60514">
                    <w:rPr>
                      <w:rFonts w:ascii="Cascadia Mono SemiLight" w:eastAsia="MS Mincho" w:hAnsi="Cascadia Mono SemiLight" w:cs="Cascadia Mono SemiLight"/>
                      <w:color w:val="595959" w:themeColor="text1" w:themeTint="A6"/>
                      <w:sz w:val="18"/>
                      <w:szCs w:val="18"/>
                      <w:rtl/>
                    </w:rPr>
                    <w:t>نْ</w:t>
                  </w:r>
                  <w:r w:rsidR="00B57241" w:rsidRPr="00A60514">
                    <w:rPr>
                      <w:rFonts w:ascii="Cascadia Mono SemiLight" w:eastAsia="MS Mincho" w:hAnsi="Cascadia Mono SemiLight" w:cs="Cascadia Mono SemiLight"/>
                      <w:color w:val="595959" w:themeColor="text1" w:themeTint="A6"/>
                      <w:sz w:val="18"/>
                      <w:szCs w:val="18"/>
                    </w:rPr>
                    <w:t xml:space="preserve"> .</w:t>
                  </w:r>
                  <w:r w:rsidR="00B57241" w:rsidRPr="00A60514">
                    <w:rPr>
                      <w:rFonts w:eastAsia="MS Mincho" w:cstheme="minorHAnsi"/>
                      <w:color w:val="595959" w:themeColor="text1" w:themeTint="A6"/>
                      <w:sz w:val="18"/>
                      <w:szCs w:val="18"/>
                    </w:rPr>
                    <w:t>A</w:t>
                  </w:r>
                </w:p>
              </w:txbxContent>
            </v:textbox>
            <w10:wrap type="square"/>
          </v:shape>
        </w:pict>
      </w:r>
      <w:r>
        <w:pict w14:anchorId="0D260F0E">
          <v:rect id="Persegi Panjang 1100264931" o:spid="_x0000_s2526" style="position:absolute;margin-left:152pt;margin-top:121.6pt;width:43.8pt;height:437.1pt;z-index:25154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" fillcolor="#f6b61e" stroked="f" strokeweight="1pt">
            <v:fill opacity="45746f"/>
            <w10:wrap anchorx="margin"/>
          </v:rect>
        </w:pict>
      </w:r>
      <w:r>
        <w:pict w14:anchorId="00B0AFB9">
          <v:group id="Grup 916267662" o:spid="_x0000_s2520" style="position:absolute;margin-left:58.95pt;margin-top:.6pt;width:141.95pt;height:48.35pt;z-index:251549184;mso-width-relative:margin" coordorigin="12925" coordsize="18046,5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">
            <v:shape id="Kotak Teks 6" o:spid="_x0000_s2521" type="#_x0000_t202" style="position:absolute;left:24780;top:345;width:6191;height:5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" filled="f" stroked="f">
              <v:textbox>
                <w:txbxContent>
                  <w:p w14:paraId="12C7338D" w14:textId="4A9B3A41" w:rsidR="000A5DE5" w:rsidRPr="00E41285" w:rsidRDefault="00FE2D48" w:rsidP="000A5DE5">
                    <w:pPr>
                      <w:rPr>
                        <w:rFonts w:ascii="13/5Atom Sans" w:hAnsi="13/5Atom Sans"/>
                        <w:sz w:val="40"/>
                        <w:szCs w:val="40"/>
                      </w:rPr>
                    </w:pPr>
                    <w:r>
                      <w:rPr>
                        <w:rFonts w:ascii="13/5Atom Sans" w:hAnsi="13/5Atom Sans"/>
                        <w:color w:val="595959" w:themeColor="text1" w:themeTint="A6"/>
                        <w:sz w:val="120"/>
                        <w:szCs w:val="120"/>
                      </w:rPr>
                      <w:t>21</w:t>
                    </w:r>
                    <w:r w:rsidR="000A5DE5">
                      <w:rPr>
                        <w:rFonts w:ascii="13/5Atom Sans" w:hAnsi="13/5Atom Sans"/>
                        <w:sz w:val="120"/>
                        <w:szCs w:val="120"/>
                      </w:rPr>
                      <w:t xml:space="preserve"> </w:t>
                    </w:r>
                  </w:p>
                </w:txbxContent>
              </v:textbox>
            </v:shape>
            <v:group id="Grup 12" o:spid="_x0000_s2522" style="position:absolute;left:12925;width:15526;height:5550" coordorigin="7310" coordsize="15525,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">
              <v:shape id="_x0000_s2523" type="#_x0000_t202" style="position:absolute;left:7310;width:15526;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" filled="f" stroked="f">
                <v:textbox>
                  <w:txbxContent>
                    <w:p w14:paraId="5ACC131C" w14:textId="429CD7C1" w:rsidR="000A5DE5" w:rsidRPr="00C8495F" w:rsidRDefault="000A5DE5" w:rsidP="000A5DE5">
                      <w:pPr>
                        <w:rPr>
                          <w:rFonts w:cstheme="minorHAnsi"/>
                          <w:b/>
                          <w:bCs/>
                          <w:color w:val="595959" w:themeColor="text1" w:themeTint="A6"/>
                          <w:sz w:val="24"/>
                          <w:szCs w:val="24"/>
                        </w:rPr>
                      </w:pPr>
                      <w:r>
                        <w:rPr>
                          <w:rFonts w:cstheme="minorHAnsi"/>
                          <w:b/>
                          <w:bCs/>
                          <w:color w:val="F6B61E" w:themeColor="accent1"/>
                          <w:sz w:val="24"/>
                          <w:szCs w:val="24"/>
                        </w:rPr>
                        <w:t>T</w:t>
                      </w:r>
                      <w:r w:rsidRPr="00C8495F">
                        <w:rPr>
                          <w:rFonts w:cstheme="minorHAnsi"/>
                          <w:b/>
                          <w:bCs/>
                          <w:color w:val="595959" w:themeColor="text1" w:themeTint="A6"/>
                          <w:sz w:val="24"/>
                          <w:szCs w:val="24"/>
                        </w:rPr>
                        <w:t>ajwi</w:t>
                      </w:r>
                      <w:ins w:id="0" w:author="Lenovo Legion" w:date="2023-10-16T06:32:00Z">
                        <w:r w:rsidR="005F343B">
                          <w:rPr>
                            <w:rFonts w:cstheme="minorHAnsi"/>
                            <w:b/>
                            <w:bCs/>
                            <w:color w:val="595959" w:themeColor="text1" w:themeTint="A6"/>
                            <w:sz w:val="24"/>
                            <w:szCs w:val="24"/>
                          </w:rPr>
                          <w:t>d</w:t>
                        </w:r>
                      </w:ins>
                      <w:del w:id="1" w:author="Lenovo Legion" w:date="2023-10-16T06:32:00Z">
                        <w:r w:rsidRPr="00C8495F" w:rsidDel="005F343B">
                          <w:rPr>
                            <w:rFonts w:cstheme="minorHAnsi"/>
                            <w:b/>
                            <w:bCs/>
                            <w:color w:val="595959" w:themeColor="text1" w:themeTint="A6"/>
                            <w:sz w:val="24"/>
                            <w:szCs w:val="24"/>
                          </w:rPr>
                          <w:delText>n</w:delText>
                        </w:r>
                      </w:del>
                      <w:r w:rsidRPr="00C8495F">
                        <w:rPr>
                          <w:rFonts w:cstheme="minorHAnsi"/>
                          <w:b/>
                          <w:bCs/>
                          <w:color w:val="595959" w:themeColor="text1" w:themeTint="A6"/>
                          <w:sz w:val="24"/>
                          <w:szCs w:val="24"/>
                        </w:rPr>
                        <w:t xml:space="preserve"> Dasar</w:t>
                      </w:r>
                    </w:p>
                  </w:txbxContent>
                </v:textbox>
              </v:shape>
              <v:shape id="_x0000_s2524" type="#_x0000_t202" style="position:absolute;left:11122;top:1656;width:8954;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" filled="f" stroked="f">
                <v:textbox>
                  <w:txbxContent>
                    <w:p w14:paraId="18D590F0" w14:textId="77777777" w:rsidR="000A5DE5" w:rsidRPr="00E11349" w:rsidRDefault="000A5DE5" w:rsidP="000A5DE5">
                      <w:pPr>
                        <w:rPr>
                          <w:rFonts w:cstheme="minorHAnsi"/>
                          <w:color w:val="595959" w:themeColor="text1" w:themeTint="A6"/>
                          <w:sz w:val="18"/>
                          <w:szCs w:val="18"/>
                        </w:rPr>
                      </w:pPr>
                      <w:r w:rsidRPr="00E11349">
                        <w:rPr>
                          <w:rFonts w:cstheme="minorHAnsi"/>
                          <w:color w:val="595959" w:themeColor="text1" w:themeTint="A6"/>
                          <w:sz w:val="18"/>
                          <w:szCs w:val="18"/>
                        </w:rPr>
                        <w:t>Pengertian</w:t>
                      </w:r>
                    </w:p>
                  </w:txbxContent>
                </v:textbox>
              </v:shape>
              <v:shape id="_x0000_s2525" type="#_x0000_t202" style="position:absolute;left:9088;top:2978;width:10391;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" filled="f" stroked="f">
                <v:textbox>
                  <w:txbxContent>
                    <w:p w14:paraId="51B1CA8C" w14:textId="5B8D18FB" w:rsidR="000A5DE5" w:rsidRPr="00E11349" w:rsidRDefault="0013535E" w:rsidP="000A5DE5">
                      <w:pPr>
                        <w:rPr>
                          <w:rFonts w:cstheme="minorHAnsi"/>
                          <w:color w:val="595959" w:themeColor="text1" w:themeTint="A6"/>
                          <w:sz w:val="18"/>
                          <w:szCs w:val="18"/>
                        </w:rPr>
                      </w:pPr>
                      <w:r w:rsidRPr="00E11349">
                        <w:rPr>
                          <w:rFonts w:cstheme="minorHAnsi"/>
                          <w:color w:val="595959" w:themeColor="text1" w:themeTint="A6"/>
                          <w:sz w:val="18"/>
                          <w:szCs w:val="18"/>
                        </w:rPr>
                        <w:t>Hukum Hukum</w:t>
                      </w:r>
                    </w:p>
                  </w:txbxContent>
                </v:textbox>
              </v:shape>
            </v:group>
          </v:group>
        </w:pict>
      </w:r>
      <w:r>
        <w:pict w14:anchorId="4FC17229">
          <v:group id="Grup 2094305896" o:spid="_x0000_s2515" style="position:absolute;margin-left:55.75pt;margin-top:415.6pt;width:144.25pt;height:44.85pt;z-index:251560448" coordsize="18325,5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">
            <v:shape id="_x0000_s2516" type="#_x0000_t202" style="position:absolute;left:672;width:15297;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" filled="f" stroked="f">
              <v:textbox>
                <w:txbxContent>
                  <w:p w14:paraId="3A321E8D" w14:textId="5E556276" w:rsidR="00D824D9" w:rsidRPr="00A60514" w:rsidRDefault="00D824D9" w:rsidP="00D824D9">
                    <w:pPr>
                      <w:spacing w:after="0"/>
                      <w:rPr>
                        <w:rFonts w:eastAsia="MS Mincho" w:cs="Times New Roman"/>
                        <w:color w:val="595959" w:themeColor="text1" w:themeTint="A6"/>
                        <w:sz w:val="18"/>
                        <w:szCs w:val="18"/>
                      </w:rPr>
                    </w:pPr>
                    <w:r w:rsidRPr="00A60514">
                      <w:rPr>
                        <w:rFonts w:cstheme="minorHAnsi"/>
                        <w:color w:val="595959" w:themeColor="text1" w:themeTint="A6"/>
                        <w:sz w:val="18"/>
                        <w:szCs w:val="18"/>
                      </w:rPr>
                      <w:t>Hukum Mad</w:t>
                    </w:r>
                    <w:r w:rsidR="00C9732D" w:rsidRPr="00A60514">
                      <w:rPr>
                        <w:rFonts w:cstheme="minorHAnsi"/>
                        <w:color w:val="595959" w:themeColor="text1" w:themeTint="A6"/>
                        <w:sz w:val="18"/>
                        <w:szCs w:val="18"/>
                      </w:rPr>
                      <w:t>.</w:t>
                    </w:r>
                    <w:r w:rsidR="00E75896" w:rsidRPr="00A60514">
                      <w:rPr>
                        <w:rFonts w:cstheme="minorHAnsi"/>
                        <w:color w:val="595959" w:themeColor="text1" w:themeTint="A6"/>
                        <w:sz w:val="18"/>
                        <w:szCs w:val="18"/>
                      </w:rPr>
                      <w:t xml:space="preserve"> I</w:t>
                    </w:r>
                  </w:p>
                </w:txbxContent>
              </v:textbox>
            </v:shape>
            <v:group id="Grup 8" o:spid="_x0000_s2517" style="position:absolute;top:1434;width:18325;height:4263" coordsize="18325,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">
              <v:shape id="_x0000_s2518" type="#_x0000_t202" style="position:absolute;width:17422;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" filled="f" stroked="f">
                <v:textbox>
                  <w:txbxContent>
                    <w:p w14:paraId="16BB6262" w14:textId="1615411C" w:rsidR="00D824D9" w:rsidRPr="00A60514" w:rsidRDefault="00D824D9" w:rsidP="00D824D9">
                      <w:pPr>
                        <w:spacing w:after="0"/>
                        <w:rPr>
                          <w:rFonts w:cstheme="minorHAnsi"/>
                          <w:color w:val="595959" w:themeColor="text1" w:themeTint="A6"/>
                          <w:sz w:val="18"/>
                          <w:szCs w:val="18"/>
                        </w:rPr>
                      </w:pPr>
                      <w:r w:rsidRPr="00A60514">
                        <w:rPr>
                          <w:rFonts w:cstheme="minorHAnsi"/>
                          <w:color w:val="595959" w:themeColor="text1" w:themeTint="A6"/>
                          <w:sz w:val="18"/>
                          <w:szCs w:val="18"/>
                        </w:rPr>
                        <w:t>Mad Thabi’iy</w:t>
                      </w:r>
                      <w:r w:rsidR="00E75896" w:rsidRPr="00A60514">
                        <w:rPr>
                          <w:rFonts w:cstheme="minorHAnsi"/>
                          <w:color w:val="595959" w:themeColor="text1" w:themeTint="A6"/>
                          <w:sz w:val="18"/>
                          <w:szCs w:val="18"/>
                        </w:rPr>
                        <w:t xml:space="preserve"> •</w:t>
                      </w:r>
                    </w:p>
                  </w:txbxContent>
                </v:textbox>
              </v:shape>
              <v:shape id="_x0000_s2519" type="#_x0000_t202" style="position:absolute;left:1986;top:1714;width:16339;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" filled="f" stroked="f">
                <v:textbox>
                  <w:txbxContent>
                    <w:p w14:paraId="52E3FD4D" w14:textId="2BC1F96D" w:rsidR="00D824D9" w:rsidRPr="00A60514" w:rsidRDefault="00D824D9" w:rsidP="00D824D9">
                      <w:pPr>
                        <w:spacing w:after="0"/>
                        <w:rPr>
                          <w:rFonts w:cstheme="minorHAnsi"/>
                          <w:color w:val="595959" w:themeColor="text1" w:themeTint="A6"/>
                          <w:sz w:val="18"/>
                          <w:szCs w:val="18"/>
                        </w:rPr>
                      </w:pPr>
                      <w:r w:rsidRPr="00A60514">
                        <w:rPr>
                          <w:rFonts w:cstheme="minorHAnsi"/>
                          <w:color w:val="595959" w:themeColor="text1" w:themeTint="A6"/>
                          <w:sz w:val="18"/>
                          <w:szCs w:val="18"/>
                        </w:rPr>
                        <w:t>Mad Far’</w:t>
                      </w:r>
                      <w:r w:rsidR="00E75896" w:rsidRPr="00A60514">
                        <w:rPr>
                          <w:rFonts w:cstheme="minorHAnsi"/>
                          <w:color w:val="595959" w:themeColor="text1" w:themeTint="A6"/>
                          <w:sz w:val="18"/>
                          <w:szCs w:val="18"/>
                        </w:rPr>
                        <w:t>I •</w:t>
                      </w:r>
                    </w:p>
                  </w:txbxContent>
                </v:textbox>
              </v:shape>
            </v:group>
          </v:group>
        </w:pict>
      </w:r>
      <w:r>
        <w:pict w14:anchorId="0AABB913">
          <v:group id="Grup 360885106" o:spid="_x0000_s2510" style="position:absolute;margin-left:23.6pt;margin-top:369.75pt;width:143.6pt;height:48.05pt;z-index:251559424" coordsize="18240,6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">
            <v:shape id="_x0000_s2511" type="#_x0000_t202" style="position:absolute;left:1703;width:15304;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" filled="f" stroked="f">
              <v:textbox>
                <w:txbxContent>
                  <w:p w14:paraId="771F30DB" w14:textId="3523110B" w:rsidR="00D824D9" w:rsidRPr="00A60514" w:rsidRDefault="00D824D9" w:rsidP="00D824D9">
                    <w:pPr>
                      <w:spacing w:after="0"/>
                      <w:rPr>
                        <w:rFonts w:eastAsia="MS Mincho" w:cs="Times New Roman"/>
                        <w:color w:val="595959" w:themeColor="text1" w:themeTint="A6"/>
                        <w:sz w:val="18"/>
                        <w:szCs w:val="18"/>
                      </w:rPr>
                    </w:pPr>
                    <w:r w:rsidRPr="00A60514">
                      <w:rPr>
                        <w:rFonts w:cstheme="minorHAnsi"/>
                        <w:color w:val="595959" w:themeColor="text1" w:themeTint="A6"/>
                        <w:sz w:val="18"/>
                        <w:szCs w:val="18"/>
                      </w:rPr>
                      <w:t>Hukum Lam Ta’rif</w:t>
                    </w:r>
                    <w:r w:rsidR="00C9732D" w:rsidRPr="00A60514">
                      <w:rPr>
                        <w:rFonts w:cstheme="minorHAnsi"/>
                        <w:color w:val="595959" w:themeColor="text1" w:themeTint="A6"/>
                        <w:sz w:val="18"/>
                        <w:szCs w:val="18"/>
                      </w:rPr>
                      <w:t>.</w:t>
                    </w:r>
                    <w:r w:rsidR="00E75896" w:rsidRPr="00A60514">
                      <w:rPr>
                        <w:rFonts w:cstheme="minorHAnsi"/>
                        <w:color w:val="595959" w:themeColor="text1" w:themeTint="A6"/>
                        <w:sz w:val="18"/>
                        <w:szCs w:val="18"/>
                      </w:rPr>
                      <w:t xml:space="preserve"> H</w:t>
                    </w:r>
                  </w:p>
                </w:txbxContent>
              </v:textbox>
            </v:shape>
            <v:group id="Grup 7" o:spid="_x0000_s2512" style="position:absolute;top:1792;width:18240;height:4315" coordsize="18240,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">
              <v:shape id="_x0000_s2513" type="#_x0000_t202" style="position:absolute;left:816;width:17424;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" filled="f" stroked="f">
                <v:textbox>
                  <w:txbxContent>
                    <w:p w14:paraId="22DC08F4" w14:textId="3A6FAC2F" w:rsidR="00D824D9" w:rsidRPr="00A60514" w:rsidRDefault="00D824D9" w:rsidP="00D824D9">
                      <w:pPr>
                        <w:spacing w:after="0"/>
                        <w:rPr>
                          <w:rFonts w:cstheme="minorHAnsi"/>
                          <w:color w:val="595959" w:themeColor="text1" w:themeTint="A6"/>
                          <w:sz w:val="18"/>
                          <w:szCs w:val="18"/>
                        </w:rPr>
                      </w:pPr>
                      <w:r w:rsidRPr="00A60514">
                        <w:rPr>
                          <w:rFonts w:cstheme="minorHAnsi"/>
                          <w:color w:val="595959" w:themeColor="text1" w:themeTint="A6"/>
                          <w:sz w:val="18"/>
                          <w:szCs w:val="18"/>
                        </w:rPr>
                        <w:t>Idzhar Qomariyah</w:t>
                      </w:r>
                      <w:r w:rsidR="00E75896" w:rsidRPr="00A60514">
                        <w:rPr>
                          <w:rFonts w:cstheme="minorHAnsi"/>
                          <w:color w:val="595959" w:themeColor="text1" w:themeTint="A6"/>
                          <w:sz w:val="18"/>
                          <w:szCs w:val="18"/>
                        </w:rPr>
                        <w:t xml:space="preserve"> •</w:t>
                      </w:r>
                    </w:p>
                  </w:txbxContent>
                </v:textbox>
              </v:shape>
              <v:shape id="_x0000_s2514" type="#_x0000_t202" style="position:absolute;top:1768;width:16340;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" filled="f" stroked="f">
                <v:textbox>
                  <w:txbxContent>
                    <w:p w14:paraId="19CF88FE" w14:textId="5183E1C9" w:rsidR="00D824D9" w:rsidRPr="00A60514" w:rsidRDefault="00A60514" w:rsidP="00D824D9">
                      <w:pPr>
                        <w:spacing w:after="0"/>
                        <w:rPr>
                          <w:rFonts w:cstheme="minorHAnsi"/>
                          <w:color w:val="595959" w:themeColor="text1" w:themeTint="A6"/>
                          <w:sz w:val="18"/>
                          <w:szCs w:val="18"/>
                        </w:rPr>
                      </w:pPr>
                      <w:r>
                        <w:rPr>
                          <w:rFonts w:cstheme="minorHAnsi"/>
                          <w:color w:val="595959" w:themeColor="text1" w:themeTint="A6"/>
                          <w:sz w:val="18"/>
                          <w:szCs w:val="18"/>
                        </w:rPr>
                        <w:t>I</w:t>
                      </w:r>
                      <w:r w:rsidR="00D824D9" w:rsidRPr="00A60514">
                        <w:rPr>
                          <w:rFonts w:cstheme="minorHAnsi"/>
                          <w:color w:val="595959" w:themeColor="text1" w:themeTint="A6"/>
                          <w:sz w:val="18"/>
                          <w:szCs w:val="18"/>
                        </w:rPr>
                        <w:t>dghom Syamsiyah</w:t>
                      </w:r>
                      <w:r w:rsidR="00E75896" w:rsidRPr="00A60514">
                        <w:rPr>
                          <w:rFonts w:cstheme="minorHAnsi"/>
                          <w:color w:val="595959" w:themeColor="text1" w:themeTint="A6"/>
                          <w:sz w:val="18"/>
                          <w:szCs w:val="18"/>
                        </w:rPr>
                        <w:t xml:space="preserve"> •</w:t>
                      </w:r>
                    </w:p>
                  </w:txbxContent>
                </v:textbox>
              </v:shape>
            </v:group>
          </v:group>
        </w:pict>
      </w:r>
      <w:r>
        <w:pict w14:anchorId="5E67D659">
          <v:group id="Grup 1435906139" o:spid="_x0000_s2505" style="position:absolute;margin-left:68.8pt;margin-top:328.15pt;width:72.05pt;height:42.8pt;z-index:251558400" coordsize="9156,5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">
            <v:shape id="_x0000_s2506" type="#_x0000_t202" style="position:absolute;width:9156;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" filled="f" stroked="f">
              <v:textbox>
                <w:txbxContent>
                  <w:p w14:paraId="028A3F65" w14:textId="727CC245" w:rsidR="00C2152E" w:rsidRPr="00A60514" w:rsidRDefault="00C2152E" w:rsidP="00C2152E">
                    <w:pPr>
                      <w:spacing w:after="0"/>
                      <w:rPr>
                        <w:rFonts w:eastAsia="MS Mincho" w:cs="Times New Roman"/>
                        <w:color w:val="595959" w:themeColor="text1" w:themeTint="A6"/>
                        <w:sz w:val="18"/>
                        <w:szCs w:val="18"/>
                      </w:rPr>
                    </w:pPr>
                    <w:r w:rsidRPr="00A60514">
                      <w:rPr>
                        <w:rFonts w:cstheme="minorHAnsi"/>
                        <w:color w:val="595959" w:themeColor="text1" w:themeTint="A6"/>
                        <w:sz w:val="18"/>
                        <w:szCs w:val="18"/>
                      </w:rPr>
                      <w:t xml:space="preserve">Hukum </w:t>
                    </w:r>
                    <w:r w:rsidRPr="00A60514">
                      <w:rPr>
                        <w:rFonts w:ascii="Cascadia Code" w:hAnsi="Cascadia Code" w:cs="Cascadia Code"/>
                        <w:color w:val="595959" w:themeColor="text1" w:themeTint="A6"/>
                        <w:sz w:val="18"/>
                        <w:szCs w:val="18"/>
                        <w:rtl/>
                      </w:rPr>
                      <w:t>ر</w:t>
                    </w:r>
                    <w:r w:rsidR="000700A8">
                      <w:rPr>
                        <w:rFonts w:ascii="Cascadia Code" w:hAnsi="Cascadia Code" w:cs="Cascadia Code"/>
                        <w:color w:val="595959" w:themeColor="text1" w:themeTint="A6"/>
                        <w:sz w:val="18"/>
                        <w:szCs w:val="18"/>
                      </w:rPr>
                      <w:t xml:space="preserve"> </w:t>
                    </w:r>
                    <w:r w:rsidR="00E71D3B" w:rsidRPr="00A60514">
                      <w:rPr>
                        <w:rFonts w:ascii="Cascadia Code" w:hAnsi="Cascadia Code" w:cs="Cascadia Code"/>
                        <w:color w:val="595959" w:themeColor="text1" w:themeTint="A6"/>
                        <w:sz w:val="18"/>
                        <w:szCs w:val="18"/>
                      </w:rPr>
                      <w:t>.</w:t>
                    </w:r>
                    <w:r w:rsidR="00E75896" w:rsidRPr="00A60514">
                      <w:rPr>
                        <w:rFonts w:cstheme="minorHAnsi"/>
                        <w:color w:val="595959" w:themeColor="text1" w:themeTint="A6"/>
                        <w:sz w:val="18"/>
                        <w:szCs w:val="18"/>
                      </w:rPr>
                      <w:t>G</w:t>
                    </w:r>
                  </w:p>
                </w:txbxContent>
              </v:textbox>
            </v:shape>
            <v:group id="Grup 6" o:spid="_x0000_s2507" style="position:absolute;left:941;top:1479;width:7505;height:3962" coordorigin="63" coordsize="17424,3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">
              <v:shape id="_x0000_s2508" type="#_x0000_t202" style="position:absolute;left:63;width:17424;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" filled="f" stroked="f">
                <v:textbox>
                  <w:txbxContent>
                    <w:p w14:paraId="26F3ED6F" w14:textId="760AC5F9" w:rsidR="00C2152E" w:rsidRPr="00A60514" w:rsidRDefault="00C2152E" w:rsidP="00C2152E">
                      <w:pPr>
                        <w:spacing w:after="0"/>
                        <w:rPr>
                          <w:rFonts w:cstheme="minorHAnsi"/>
                          <w:color w:val="595959" w:themeColor="text1" w:themeTint="A6"/>
                          <w:sz w:val="18"/>
                          <w:szCs w:val="18"/>
                        </w:rPr>
                      </w:pPr>
                      <w:r w:rsidRPr="00A60514">
                        <w:rPr>
                          <w:rFonts w:cstheme="minorHAnsi"/>
                          <w:color w:val="595959" w:themeColor="text1" w:themeTint="A6"/>
                          <w:sz w:val="18"/>
                          <w:szCs w:val="18"/>
                        </w:rPr>
                        <w:t>Tafkhim</w:t>
                      </w:r>
                      <w:r w:rsidR="00E75896" w:rsidRPr="00A60514">
                        <w:rPr>
                          <w:rFonts w:cstheme="minorHAnsi"/>
                          <w:color w:val="595959" w:themeColor="text1" w:themeTint="A6"/>
                          <w:sz w:val="18"/>
                          <w:szCs w:val="18"/>
                        </w:rPr>
                        <w:t xml:space="preserve"> •</w:t>
                      </w:r>
                    </w:p>
                  </w:txbxContent>
                </v:textbox>
              </v:shape>
              <v:shape id="_x0000_s2509" type="#_x0000_t202" style="position:absolute;left:893;top:1413;width:15773;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" filled="f" stroked="f">
                <v:textbox>
                  <w:txbxContent>
                    <w:p w14:paraId="512DDECB" w14:textId="3A3602C0" w:rsidR="00C2152E" w:rsidRPr="00A60514" w:rsidRDefault="00C2152E" w:rsidP="00522D66">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Tarqiq</w:t>
                      </w:r>
                      <w:r w:rsidR="00C9732D" w:rsidRPr="00A60514">
                        <w:rPr>
                          <w:rFonts w:cstheme="minorHAnsi"/>
                          <w:color w:val="595959" w:themeColor="text1" w:themeTint="A6"/>
                          <w:sz w:val="18"/>
                          <w:szCs w:val="18"/>
                        </w:rPr>
                        <w:t xml:space="preserve"> </w:t>
                      </w:r>
                      <w:r w:rsidR="00E75896" w:rsidRPr="00A60514">
                        <w:rPr>
                          <w:rFonts w:cstheme="minorHAnsi"/>
                          <w:color w:val="595959" w:themeColor="text1" w:themeTint="A6"/>
                          <w:sz w:val="18"/>
                          <w:szCs w:val="18"/>
                        </w:rPr>
                        <w:t>•</w:t>
                      </w:r>
                    </w:p>
                  </w:txbxContent>
                </v:textbox>
              </v:shape>
            </v:group>
          </v:group>
        </w:pict>
      </w:r>
      <w:r>
        <w:pict w14:anchorId="7B04AF8D">
          <v:shape id="Kotak Teks 1293577625" o:spid="_x0000_s2504" type="#_x0000_t202" style="position:absolute;margin-left:59.55pt;margin-top:311.55pt;width:120.5pt;height:20.7pt;z-index:25155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" filled="f" stroked="f">
            <v:textbox>
              <w:txbxContent>
                <w:p w14:paraId="45E0CF9C" w14:textId="71EEBDE0" w:rsidR="00C2152E" w:rsidRPr="00A60514" w:rsidRDefault="00C2152E" w:rsidP="00C2152E">
                  <w:pPr>
                    <w:spacing w:after="0"/>
                    <w:rPr>
                      <w:rFonts w:eastAsia="MS Mincho"/>
                      <w:color w:val="595959" w:themeColor="text1" w:themeTint="A6"/>
                      <w:sz w:val="18"/>
                      <w:szCs w:val="18"/>
                      <w:rtl/>
                    </w:rPr>
                  </w:pPr>
                  <w:r w:rsidRPr="00A60514">
                    <w:rPr>
                      <w:rFonts w:cstheme="minorHAnsi"/>
                      <w:color w:val="595959" w:themeColor="text1" w:themeTint="A6"/>
                      <w:sz w:val="18"/>
                      <w:szCs w:val="18"/>
                    </w:rPr>
                    <w:t>Idzhar Wajib</w:t>
                  </w:r>
                  <w:r w:rsidR="00E71D3B" w:rsidRPr="00A60514">
                    <w:rPr>
                      <w:rFonts w:cstheme="minorHAnsi"/>
                      <w:color w:val="595959" w:themeColor="text1" w:themeTint="A6"/>
                      <w:sz w:val="18"/>
                      <w:szCs w:val="18"/>
                    </w:rPr>
                    <w:t>.</w:t>
                  </w:r>
                  <w:r w:rsidR="00E75896" w:rsidRPr="00A60514">
                    <w:rPr>
                      <w:rFonts w:cstheme="minorHAnsi"/>
                      <w:color w:val="595959" w:themeColor="text1" w:themeTint="A6"/>
                      <w:sz w:val="18"/>
                      <w:szCs w:val="18"/>
                    </w:rPr>
                    <w:t xml:space="preserve"> F</w:t>
                  </w:r>
                </w:p>
              </w:txbxContent>
            </v:textbox>
          </v:shape>
        </w:pict>
      </w:r>
      <w:r>
        <w:pict w14:anchorId="3D4259B8">
          <v:group id="Grup 1517418391" o:spid="_x0000_s2499" style="position:absolute;margin-left:73.75pt;margin-top:273.75pt;width:90pt;height:43.9pt;z-index:251556352" coordsize="11435,5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">
            <v:shape id="_x0000_s2500" type="#_x0000_t202" style="position:absolute;width:9404;height: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" filled="f" stroked="f">
              <v:textbox>
                <w:txbxContent>
                  <w:p w14:paraId="5858AF5E" w14:textId="2ACDC672" w:rsidR="00C2152E" w:rsidRPr="00A60514" w:rsidRDefault="00C2152E" w:rsidP="00C2152E">
                    <w:pPr>
                      <w:spacing w:after="0"/>
                      <w:rPr>
                        <w:rFonts w:eastAsia="MS Mincho"/>
                        <w:color w:val="595959" w:themeColor="text1" w:themeTint="A6"/>
                        <w:sz w:val="18"/>
                        <w:szCs w:val="18"/>
                        <w:rtl/>
                      </w:rPr>
                    </w:pPr>
                    <w:r w:rsidRPr="00A60514">
                      <w:rPr>
                        <w:rFonts w:cstheme="minorHAnsi"/>
                        <w:color w:val="595959" w:themeColor="text1" w:themeTint="A6"/>
                        <w:sz w:val="18"/>
                        <w:szCs w:val="18"/>
                      </w:rPr>
                      <w:t>Qolqolah</w:t>
                    </w:r>
                    <w:r w:rsidR="00C9732D" w:rsidRPr="00A60514">
                      <w:rPr>
                        <w:rFonts w:cstheme="minorHAnsi"/>
                        <w:color w:val="595959" w:themeColor="text1" w:themeTint="A6"/>
                        <w:sz w:val="18"/>
                        <w:szCs w:val="18"/>
                      </w:rPr>
                      <w:t>.</w:t>
                    </w:r>
                    <w:r w:rsidR="00E75896" w:rsidRPr="00A60514">
                      <w:rPr>
                        <w:rFonts w:cstheme="minorHAnsi"/>
                        <w:color w:val="595959" w:themeColor="text1" w:themeTint="A6"/>
                        <w:sz w:val="18"/>
                        <w:szCs w:val="18"/>
                      </w:rPr>
                      <w:t xml:space="preserve"> E</w:t>
                    </w:r>
                  </w:p>
                </w:txbxContent>
              </v:textbox>
            </v:shape>
            <v:group id="Grup 5" o:spid="_x0000_s2501" style="position:absolute;left:717;top:1613;width:10718;height:3963" coordsize="1072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">
              <v:shape id="_x0000_s2502" type="#_x0000_t202" style="position:absolute;width:10707;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" filled="f" stroked="f">
                <v:textbox>
                  <w:txbxContent>
                    <w:p w14:paraId="5D4C8EAD" w14:textId="1A1D19E5" w:rsidR="00C2152E" w:rsidRPr="00A60514" w:rsidRDefault="00C2152E" w:rsidP="00C2152E">
                      <w:pPr>
                        <w:spacing w:after="0"/>
                        <w:rPr>
                          <w:rFonts w:cstheme="minorHAnsi"/>
                          <w:color w:val="595959" w:themeColor="text1" w:themeTint="A6"/>
                          <w:sz w:val="18"/>
                          <w:szCs w:val="18"/>
                        </w:rPr>
                      </w:pPr>
                      <w:r w:rsidRPr="00A60514">
                        <w:rPr>
                          <w:rFonts w:cstheme="minorHAnsi"/>
                          <w:color w:val="595959" w:themeColor="text1" w:themeTint="A6"/>
                          <w:sz w:val="18"/>
                          <w:szCs w:val="18"/>
                        </w:rPr>
                        <w:t>Sughro</w:t>
                      </w:r>
                      <w:r w:rsidR="00E75896" w:rsidRPr="00A60514">
                        <w:rPr>
                          <w:rFonts w:cstheme="minorHAnsi"/>
                          <w:color w:val="595959" w:themeColor="text1" w:themeTint="A6"/>
                          <w:sz w:val="18"/>
                          <w:szCs w:val="18"/>
                        </w:rPr>
                        <w:t xml:space="preserve"> •</w:t>
                      </w:r>
                    </w:p>
                  </w:txbxContent>
                </v:textbox>
              </v:shape>
              <v:shape id="_x0000_s2503" type="#_x0000_t202" style="position:absolute;left:680;top:1415;width:10041;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" filled="f" stroked="f">
                <v:textbox>
                  <w:txbxContent>
                    <w:p w14:paraId="7247B576" w14:textId="1FC38698" w:rsidR="00C2152E" w:rsidRPr="00A60514" w:rsidRDefault="00C2152E" w:rsidP="00C2152E">
                      <w:pPr>
                        <w:spacing w:after="0"/>
                        <w:rPr>
                          <w:rFonts w:cstheme="minorHAnsi"/>
                          <w:color w:val="595959" w:themeColor="text1" w:themeTint="A6"/>
                          <w:sz w:val="18"/>
                          <w:szCs w:val="18"/>
                        </w:rPr>
                      </w:pPr>
                      <w:r w:rsidRPr="00A60514">
                        <w:rPr>
                          <w:rFonts w:cstheme="minorHAnsi"/>
                          <w:color w:val="595959" w:themeColor="text1" w:themeTint="A6"/>
                          <w:sz w:val="18"/>
                          <w:szCs w:val="18"/>
                        </w:rPr>
                        <w:t>Kubro</w:t>
                      </w:r>
                      <w:r w:rsidR="00E71D3B" w:rsidRPr="00A60514">
                        <w:rPr>
                          <w:rFonts w:cstheme="minorHAnsi"/>
                          <w:color w:val="595959" w:themeColor="text1" w:themeTint="A6"/>
                          <w:sz w:val="18"/>
                          <w:szCs w:val="18"/>
                        </w:rPr>
                        <w:t xml:space="preserve"> </w:t>
                      </w:r>
                      <w:r w:rsidR="00E75896" w:rsidRPr="00A60514">
                        <w:rPr>
                          <w:rFonts w:cstheme="minorHAnsi"/>
                          <w:color w:val="595959" w:themeColor="text1" w:themeTint="A6"/>
                          <w:sz w:val="18"/>
                          <w:szCs w:val="18"/>
                        </w:rPr>
                        <w:t>•</w:t>
                      </w:r>
                    </w:p>
                  </w:txbxContent>
                </v:textbox>
              </v:shape>
            </v:group>
          </v:group>
        </w:pict>
      </w:r>
      <w:r>
        <w:pict w14:anchorId="50D94F22">
          <v:group id="Grup 1999247157" o:spid="_x0000_s2494" style="position:absolute;margin-left:17.6pt;margin-top:231.8pt;width:120.5pt;height:43.35pt;z-index:251555328" coordsize="15305,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">
            <v:shape id="_x0000_s2495" type="#_x0000_t202" style="position:absolute;width:15305;height:2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" filled="f" stroked="f">
              <v:textbox>
                <w:txbxContent>
                  <w:p w14:paraId="5F7B4679" w14:textId="45C3B556" w:rsidR="00C2152E" w:rsidRPr="00A60514" w:rsidRDefault="00C2152E" w:rsidP="004F15A5">
                    <w:pPr>
                      <w:spacing w:after="0"/>
                      <w:jc w:val="right"/>
                      <w:rPr>
                        <w:rFonts w:eastAsia="MS Mincho"/>
                        <w:color w:val="595959" w:themeColor="text1" w:themeTint="A6"/>
                        <w:sz w:val="18"/>
                        <w:szCs w:val="18"/>
                        <w:rtl/>
                      </w:rPr>
                    </w:pPr>
                    <w:r w:rsidRPr="00A60514">
                      <w:rPr>
                        <w:rFonts w:cstheme="minorHAnsi"/>
                        <w:color w:val="595959" w:themeColor="text1" w:themeTint="A6"/>
                        <w:sz w:val="18"/>
                        <w:szCs w:val="18"/>
                      </w:rPr>
                      <w:t>Hukum Lafadz Allah</w:t>
                    </w:r>
                    <w:r w:rsidR="004F15A5" w:rsidRPr="00A60514">
                      <w:rPr>
                        <w:rFonts w:cstheme="minorHAnsi"/>
                        <w:color w:val="595959" w:themeColor="text1" w:themeTint="A6"/>
                        <w:sz w:val="18"/>
                        <w:szCs w:val="18"/>
                      </w:rPr>
                      <w:t>.</w:t>
                    </w:r>
                    <w:r w:rsidR="00E75896" w:rsidRPr="00A60514">
                      <w:rPr>
                        <w:rFonts w:cstheme="minorHAnsi"/>
                        <w:color w:val="595959" w:themeColor="text1" w:themeTint="A6"/>
                        <w:sz w:val="18"/>
                        <w:szCs w:val="18"/>
                      </w:rPr>
                      <w:t xml:space="preserve"> D</w:t>
                    </w:r>
                  </w:p>
                </w:txbxContent>
              </v:textbox>
            </v:shape>
            <v:group id="_x0000_s2496" style="position:absolute;left:3227;top:1524;width:11059;height:3986" coordsize="11058,3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">
              <v:shape id="_x0000_s2497" type="#_x0000_t202" style="position:absolute;left:816;width:1024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" filled="f" stroked="f">
                <v:textbox>
                  <w:txbxContent>
                    <w:p w14:paraId="174B71F7" w14:textId="29F3AC95" w:rsidR="00C2152E" w:rsidRPr="00A60514" w:rsidRDefault="00C2152E" w:rsidP="00C9732D">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Tafkhim</w:t>
                      </w:r>
                      <w:r w:rsidR="00E75896" w:rsidRPr="00A60514">
                        <w:rPr>
                          <w:rFonts w:cstheme="minorHAnsi"/>
                          <w:color w:val="595959" w:themeColor="text1" w:themeTint="A6"/>
                          <w:sz w:val="18"/>
                          <w:szCs w:val="18"/>
                        </w:rPr>
                        <w:t>•</w:t>
                      </w:r>
                    </w:p>
                  </w:txbxContent>
                </v:textbox>
              </v:shape>
              <v:shape id="_x0000_s2498" type="#_x0000_t202" style="position:absolute;top:1442;width:11058;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" filled="f" stroked="f">
                <v:textbox>
                  <w:txbxContent>
                    <w:p w14:paraId="2C555021" w14:textId="30ED7779" w:rsidR="00C2152E" w:rsidRPr="00A60514" w:rsidRDefault="00C2152E" w:rsidP="00FE114A">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Tarqiq</w:t>
                      </w:r>
                      <w:r w:rsidR="00E75896" w:rsidRPr="00A60514">
                        <w:rPr>
                          <w:rFonts w:cstheme="minorHAnsi"/>
                          <w:color w:val="595959" w:themeColor="text1" w:themeTint="A6"/>
                          <w:sz w:val="18"/>
                          <w:szCs w:val="18"/>
                        </w:rPr>
                        <w:t>•</w:t>
                      </w:r>
                    </w:p>
                  </w:txbxContent>
                </v:textbox>
              </v:shape>
            </v:group>
          </v:group>
        </w:pict>
      </w:r>
      <w:r>
        <w:pict w14:anchorId="14D3A23F">
          <v:group id="Grup 270730908" o:spid="_x0000_s2488" style="position:absolute;margin-left:-6.7pt;margin-top:179.55pt;width:145.55pt;height:56.35pt;z-index:251554304" coordsize="18490,7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">
            <v:shape id="_x0000_s2489" type="#_x0000_t202" style="position:absolute;left:3182;width:15308;height: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" filled="f" stroked="f">
              <v:textbox>
                <w:txbxContent>
                  <w:p w14:paraId="300B0613" w14:textId="590CB527" w:rsidR="00C2152E" w:rsidRPr="00A60514" w:rsidRDefault="00C2152E" w:rsidP="00E75896">
                    <w:pPr>
                      <w:spacing w:after="0"/>
                      <w:jc w:val="right"/>
                      <w:rPr>
                        <w:rFonts w:eastAsia="MS Mincho"/>
                        <w:color w:val="595959" w:themeColor="text1" w:themeTint="A6"/>
                        <w:sz w:val="18"/>
                        <w:szCs w:val="18"/>
                        <w:rtl/>
                      </w:rPr>
                    </w:pPr>
                    <w:r w:rsidRPr="00A60514">
                      <w:rPr>
                        <w:rFonts w:cstheme="minorHAnsi"/>
                        <w:color w:val="595959" w:themeColor="text1" w:themeTint="A6"/>
                        <w:sz w:val="18"/>
                        <w:szCs w:val="18"/>
                      </w:rPr>
                      <w:t>Trio Idghom</w:t>
                    </w:r>
                    <w:r w:rsidR="00E75896" w:rsidRPr="00A60514">
                      <w:rPr>
                        <w:rFonts w:cstheme="minorHAnsi"/>
                        <w:color w:val="595959" w:themeColor="text1" w:themeTint="A6"/>
                        <w:sz w:val="18"/>
                        <w:szCs w:val="18"/>
                      </w:rPr>
                      <w:t xml:space="preserve"> . C</w:t>
                    </w:r>
                  </w:p>
                </w:txbxContent>
              </v:textbox>
            </v:shape>
            <v:group id="_x0000_s2490" style="position:absolute;top:1479;width:18101;height:5680" coordsize="18101,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">
              <v:shape id="_x0000_s2491" type="#_x0000_t202" style="position:absolute;width:17429;height:2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" filled="f" stroked="f">
                <v:textbox>
                  <w:txbxContent>
                    <w:p w14:paraId="31F4C3D2" w14:textId="0D5D500D" w:rsidR="00C2152E" w:rsidRPr="00A60514" w:rsidRDefault="00C2152E" w:rsidP="00E75896">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Idghom Mutamatsilain</w:t>
                      </w:r>
                      <w:r w:rsidR="00E75896" w:rsidRPr="00A60514">
                        <w:rPr>
                          <w:rFonts w:cstheme="minorHAnsi"/>
                          <w:color w:val="595959" w:themeColor="text1" w:themeTint="A6"/>
                          <w:sz w:val="18"/>
                          <w:szCs w:val="18"/>
                        </w:rPr>
                        <w:t xml:space="preserve"> •</w:t>
                      </w:r>
                    </w:p>
                  </w:txbxContent>
                </v:textbox>
              </v:shape>
              <v:shape id="_x0000_s2492" type="#_x0000_t202" style="position:absolute;left:1034;top:1578;width:16345;height:2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" filled="f" stroked="f">
                <v:textbox>
                  <w:txbxContent>
                    <w:p w14:paraId="16091C9E" w14:textId="678C09E8" w:rsidR="00C2152E" w:rsidRPr="00A60514" w:rsidRDefault="00C2152E" w:rsidP="00E75896">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Idghom Mutajanisain</w:t>
                      </w:r>
                      <w:r w:rsidR="00E75896" w:rsidRPr="00A60514">
                        <w:rPr>
                          <w:rFonts w:cstheme="minorHAnsi"/>
                          <w:color w:val="595959" w:themeColor="text1" w:themeTint="A6"/>
                          <w:sz w:val="18"/>
                          <w:szCs w:val="18"/>
                        </w:rPr>
                        <w:t xml:space="preserve"> •</w:t>
                      </w:r>
                    </w:p>
                  </w:txbxContent>
                </v:textbox>
              </v:shape>
              <v:shape id="_x0000_s2493" type="#_x0000_t202" style="position:absolute;left:1932;top:3129;width:16169;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" filled="f" stroked="f">
                <v:textbox>
                  <w:txbxContent>
                    <w:p w14:paraId="769B9E41" w14:textId="7911F506" w:rsidR="00C2152E" w:rsidRPr="00A60514" w:rsidRDefault="00C2152E" w:rsidP="00C2152E">
                      <w:pPr>
                        <w:spacing w:after="0"/>
                        <w:rPr>
                          <w:rFonts w:cstheme="minorHAnsi"/>
                          <w:color w:val="595959" w:themeColor="text1" w:themeTint="A6"/>
                          <w:sz w:val="18"/>
                          <w:szCs w:val="18"/>
                        </w:rPr>
                      </w:pPr>
                      <w:r w:rsidRPr="00A60514">
                        <w:rPr>
                          <w:rFonts w:cstheme="minorHAnsi"/>
                          <w:color w:val="595959" w:themeColor="text1" w:themeTint="A6"/>
                          <w:sz w:val="18"/>
                          <w:szCs w:val="18"/>
                        </w:rPr>
                        <w:t>Idghom Mutaqorribain</w:t>
                      </w:r>
                      <w:r w:rsidR="00E75896" w:rsidRPr="00A60514">
                        <w:rPr>
                          <w:rFonts w:cstheme="minorHAnsi"/>
                          <w:color w:val="595959" w:themeColor="text1" w:themeTint="A6"/>
                          <w:sz w:val="18"/>
                          <w:szCs w:val="18"/>
                        </w:rPr>
                        <w:t xml:space="preserve"> •</w:t>
                      </w:r>
                    </w:p>
                  </w:txbxContent>
                </v:textbox>
              </v:shape>
            </v:group>
          </v:group>
        </w:pict>
      </w:r>
      <w:r>
        <w:pict w14:anchorId="339F2A49">
          <v:rect id="Persegi Panjang 792028548" o:spid="_x0000_s2487" style="position:absolute;margin-left:0;margin-top:-35.6pt;width:43.8pt;height:80.45pt;z-index:25163162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" fillcolor="#fdeabc" stroked="f" strokeweight="1pt">
            <v:fill opacity="45746f"/>
            <w10:wrap anchorx="margin"/>
          </v:rect>
        </w:pict>
      </w:r>
      <w:r>
        <w:pict w14:anchorId="199AD2F0">
          <v:group id="Grup 1960790102" o:spid="_x0000_s2449" style="position:absolute;margin-left:151.05pt;margin-top:120.1pt;width:271.5pt;height:297.4pt;z-index:251644967" coordsize="34478,37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">
            <v:group id="Grup 36" o:spid="_x0000_s2450" style="position:absolute;width:34478;height:21040" coordsize="34478,2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">
              <v:group id="Grup 15" o:spid="_x0000_s2451" style="position:absolute;width:21297;height:5549" coordsize="21300,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">
                <v:shape id="Kotak Teks 6" o:spid="_x0000_s2452" type="#_x0000_t202" style="position:absolute;top:40;width:6037;height:5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" filled="f" stroked="f">
                  <v:textbox>
                    <w:txbxContent>
                      <w:p w14:paraId="214DEE26" w14:textId="13597459" w:rsidR="00AD378F" w:rsidRPr="00852FC3" w:rsidRDefault="00AD378F" w:rsidP="00AD378F">
                        <w:pPr>
                          <w:rPr>
                            <w:rFonts w:ascii="13/5Atom Sans" w:hAnsi="13/5Atom Sans"/>
                            <w:color w:val="FFFFFF" w:themeColor="background1"/>
                            <w:sz w:val="120"/>
                            <w:szCs w:val="120"/>
                          </w:rPr>
                        </w:pPr>
                        <w:r w:rsidRPr="00852FC3">
                          <w:rPr>
                            <w:rFonts w:ascii="13/5Atom Sans" w:hAnsi="13/5Atom Sans"/>
                            <w:color w:val="FFFFFF" w:themeColor="background1"/>
                            <w:sz w:val="120"/>
                            <w:szCs w:val="120"/>
                          </w:rPr>
                          <w:t>0</w:t>
                        </w:r>
                        <w:r w:rsidR="00B57241" w:rsidRPr="00852FC3">
                          <w:rPr>
                            <w:rFonts w:ascii="13/5Atom Sans" w:hAnsi="13/5Atom Sans"/>
                            <w:color w:val="FFFFFF" w:themeColor="background1"/>
                            <w:sz w:val="120"/>
                            <w:szCs w:val="120"/>
                          </w:rPr>
                          <w:t>4</w:t>
                        </w:r>
                      </w:p>
                    </w:txbxContent>
                  </v:textbox>
                </v:shape>
                <v:group id="Grup 12" o:spid="_x0000_s2453" style="position:absolute;left:5774;width:15526;height:5551" coordorigin="" coordsize="15526,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">
                  <v:shape id="_x0000_s2454" type="#_x0000_t202" style="position:absolute;width:15525;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" filled="f" stroked="f">
                    <v:textbox>
                      <w:txbxContent>
                        <w:p w14:paraId="7110F821" w14:textId="764C02F5" w:rsidR="00AD378F" w:rsidRPr="00C8495F" w:rsidRDefault="00AD378F" w:rsidP="00AD378F">
                          <w:pPr>
                            <w:rPr>
                              <w:rFonts w:cstheme="minorHAnsi"/>
                              <w:b/>
                              <w:bCs/>
                              <w:color w:val="595959" w:themeColor="text1" w:themeTint="A6"/>
                              <w:sz w:val="24"/>
                              <w:szCs w:val="24"/>
                            </w:rPr>
                          </w:pPr>
                          <w:r>
                            <w:rPr>
                              <w:rFonts w:cstheme="minorHAnsi"/>
                              <w:b/>
                              <w:bCs/>
                              <w:color w:val="F6B61E" w:themeColor="accent1"/>
                              <w:sz w:val="24"/>
                              <w:szCs w:val="24"/>
                            </w:rPr>
                            <w:t>G</w:t>
                          </w:r>
                          <w:r w:rsidRPr="00C8495F">
                            <w:rPr>
                              <w:rFonts w:cstheme="minorHAnsi"/>
                              <w:b/>
                              <w:bCs/>
                              <w:color w:val="595959" w:themeColor="text1" w:themeTint="A6"/>
                              <w:sz w:val="24"/>
                              <w:szCs w:val="24"/>
                            </w:rPr>
                            <w:t>haraibul Quran</w:t>
                          </w:r>
                        </w:p>
                      </w:txbxContent>
                    </v:textbox>
                  </v:shape>
                  <v:shape id="_x0000_s2455" type="#_x0000_t202" style="position:absolute;top:1656;width:8953;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" filled="f" stroked="f">
                    <v:textbox>
                      <w:txbxContent>
                        <w:p w14:paraId="6F3D9390" w14:textId="77777777" w:rsidR="00AD378F" w:rsidRPr="00A60514" w:rsidRDefault="00AD378F" w:rsidP="00AD378F">
                          <w:pPr>
                            <w:rPr>
                              <w:rFonts w:cstheme="minorHAnsi"/>
                              <w:color w:val="595959" w:themeColor="text1" w:themeTint="A6"/>
                              <w:sz w:val="18"/>
                              <w:szCs w:val="18"/>
                            </w:rPr>
                          </w:pPr>
                          <w:r w:rsidRPr="00A60514">
                            <w:rPr>
                              <w:rFonts w:cstheme="minorHAnsi"/>
                              <w:color w:val="595959" w:themeColor="text1" w:themeTint="A6"/>
                              <w:sz w:val="18"/>
                              <w:szCs w:val="18"/>
                            </w:rPr>
                            <w:t>Pengertian</w:t>
                          </w:r>
                        </w:p>
                      </w:txbxContent>
                    </v:textbox>
                  </v:shape>
                  <v:shape id="_x0000_s2456" type="#_x0000_t202" style="position:absolute;top:2979;width:11208;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" filled="f" stroked="f">
                    <v:textbox>
                      <w:txbxContent>
                        <w:p w14:paraId="118DB3E1" w14:textId="5275050C" w:rsidR="00AD378F" w:rsidRPr="00A60514" w:rsidRDefault="0013535E" w:rsidP="00AD378F">
                          <w:pPr>
                            <w:rPr>
                              <w:rFonts w:cstheme="minorHAnsi"/>
                              <w:color w:val="595959" w:themeColor="text1" w:themeTint="A6"/>
                              <w:sz w:val="18"/>
                              <w:szCs w:val="18"/>
                            </w:rPr>
                          </w:pPr>
                          <w:r w:rsidRPr="00A60514">
                            <w:rPr>
                              <w:rFonts w:cstheme="minorHAnsi"/>
                              <w:color w:val="595959" w:themeColor="text1" w:themeTint="A6"/>
                              <w:sz w:val="18"/>
                              <w:szCs w:val="18"/>
                            </w:rPr>
                            <w:t>Pembagian</w:t>
                          </w:r>
                        </w:p>
                      </w:txbxContent>
                    </v:textbox>
                  </v:shape>
                </v:group>
              </v:group>
              <v:group id="Grup 19" o:spid="_x0000_s2457" style="position:absolute;left:7754;top:4482;width:26724;height:9389" coordsize="27485,9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">
                <v:shape id="_x0000_s2458" type="#_x0000_t202" style="position:absolute;width:12967;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" filled="f" stroked="f">
                  <v:textbox>
                    <w:txbxContent>
                      <w:p w14:paraId="3E17C89D" w14:textId="32684757" w:rsidR="0013535E" w:rsidRPr="00A60514" w:rsidRDefault="0013535E" w:rsidP="0013535E">
                        <w:pPr>
                          <w:spacing w:after="0"/>
                          <w:rPr>
                            <w:rFonts w:eastAsia="MS Mincho"/>
                            <w:color w:val="595959" w:themeColor="text1" w:themeTint="A6"/>
                            <w:sz w:val="18"/>
                            <w:szCs w:val="18"/>
                            <w:rtl/>
                          </w:rPr>
                        </w:pPr>
                        <w:r w:rsidRPr="00A60514">
                          <w:rPr>
                            <w:rFonts w:cstheme="minorHAnsi"/>
                            <w:color w:val="595959" w:themeColor="text1" w:themeTint="A6"/>
                            <w:sz w:val="18"/>
                            <w:szCs w:val="18"/>
                          </w:rPr>
                          <w:t>A</w:t>
                        </w:r>
                        <w:r w:rsidR="002378DE">
                          <w:rPr>
                            <w:rFonts w:cstheme="minorHAnsi"/>
                            <w:color w:val="595959" w:themeColor="text1" w:themeTint="A6"/>
                            <w:sz w:val="18"/>
                            <w:szCs w:val="18"/>
                          </w:rPr>
                          <w:t xml:space="preserve"> </w:t>
                        </w:r>
                        <w:r w:rsidRPr="00A60514">
                          <w:rPr>
                            <w:rFonts w:cstheme="minorHAnsi"/>
                            <w:color w:val="595959" w:themeColor="text1" w:themeTint="A6"/>
                            <w:sz w:val="18"/>
                            <w:szCs w:val="18"/>
                          </w:rPr>
                          <w:t>. Ghorib Tulisan</w:t>
                        </w:r>
                      </w:p>
                    </w:txbxContent>
                  </v:textbox>
                </v:shape>
                <v:shape id="_x0000_s2459" type="#_x0000_t202" style="position:absolute;left:29;top:1289;width:14060;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" filled="f" stroked="f">
                  <v:textbox>
                    <w:txbxContent>
                      <w:p w14:paraId="633E9EF6" w14:textId="753B6F58" w:rsidR="0013535E" w:rsidRPr="00A60514" w:rsidRDefault="0013535E" w:rsidP="0013535E">
                        <w:pPr>
                          <w:spacing w:after="0"/>
                          <w:rPr>
                            <w:rFonts w:eastAsia="MS Mincho"/>
                            <w:color w:val="595959" w:themeColor="text1" w:themeTint="A6"/>
                            <w:sz w:val="18"/>
                            <w:szCs w:val="18"/>
                            <w:rtl/>
                          </w:rPr>
                        </w:pPr>
                        <w:r>
                          <w:rPr>
                            <w:rFonts w:cstheme="minorHAnsi"/>
                            <w:sz w:val="18"/>
                            <w:szCs w:val="18"/>
                          </w:rPr>
                          <w:t xml:space="preserve">    </w:t>
                        </w:r>
                        <w:r w:rsidRPr="00A60514">
                          <w:rPr>
                            <w:rFonts w:cstheme="minorHAnsi"/>
                            <w:color w:val="595959" w:themeColor="text1" w:themeTint="A6"/>
                            <w:sz w:val="18"/>
                            <w:szCs w:val="18"/>
                          </w:rPr>
                          <w:t xml:space="preserve">• </w:t>
                        </w:r>
                        <w:r w:rsidRPr="00A60514">
                          <w:rPr>
                            <w:rFonts w:ascii="Cascadia Mono SemiLight" w:eastAsia="MS Mincho" w:hAnsi="Cascadia Mono SemiLight" w:cs="Cascadia Mono SemiLight"/>
                            <w:color w:val="595959" w:themeColor="text1" w:themeTint="A6"/>
                            <w:sz w:val="18"/>
                            <w:szCs w:val="18"/>
                            <w:rtl/>
                          </w:rPr>
                          <w:t>انا</w:t>
                        </w:r>
                      </w:p>
                    </w:txbxContent>
                  </v:textbox>
                </v:shape>
                <v:shape id="_x0000_s2460" type="#_x0000_t202" style="position:absolute;left:29;top:3985;width:16764;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" filled="f" stroked="f">
                  <v:textbox>
                    <w:txbxContent>
                      <w:p w14:paraId="692C28BF" w14:textId="3F43F739" w:rsidR="0013535E" w:rsidRPr="00A60514" w:rsidRDefault="0013535E" w:rsidP="0013535E">
                        <w:pPr>
                          <w:spacing w:after="0"/>
                          <w:rPr>
                            <w:rFonts w:cs="Times New Roman"/>
                            <w:color w:val="595959" w:themeColor="text1" w:themeTint="A6"/>
                            <w:sz w:val="18"/>
                            <w:szCs w:val="18"/>
                          </w:rPr>
                        </w:pPr>
                        <w:r w:rsidRPr="00A60514">
                          <w:rPr>
                            <w:rFonts w:cstheme="minorHAnsi"/>
                            <w:color w:val="595959" w:themeColor="text1" w:themeTint="A6"/>
                            <w:sz w:val="18"/>
                            <w:szCs w:val="18"/>
                          </w:rPr>
                          <w:t xml:space="preserve">    • </w:t>
                        </w:r>
                        <w:r w:rsidRPr="00A60514">
                          <w:rPr>
                            <w:rFonts w:ascii="Cascadia Mono SemiLight" w:hAnsi="Cascadia Mono SemiLight" w:cs="Cascadia Mono SemiLight"/>
                            <w:color w:val="595959" w:themeColor="text1" w:themeTint="A6"/>
                            <w:sz w:val="18"/>
                            <w:szCs w:val="18"/>
                            <w:rtl/>
                          </w:rPr>
                          <w:t>من نباى</w:t>
                        </w:r>
                      </w:p>
                    </w:txbxContent>
                  </v:textbox>
                </v:shape>
                <v:shape id="_x0000_s2461" type="#_x0000_t202" style="position:absolute;left:29;top:2520;width:27456;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" filled="f" stroked="f">
                  <v:textbox>
                    <w:txbxContent>
                      <w:p w14:paraId="2AC22C88" w14:textId="729E9D3E" w:rsidR="0013535E" w:rsidRPr="00A60514" w:rsidRDefault="0013535E" w:rsidP="0013535E">
                        <w:pPr>
                          <w:spacing w:after="0"/>
                          <w:rPr>
                            <w:rFonts w:cs="Times New Roman"/>
                            <w:color w:val="595959" w:themeColor="text1" w:themeTint="A6"/>
                            <w:sz w:val="18"/>
                            <w:szCs w:val="18"/>
                          </w:rPr>
                        </w:pPr>
                        <w:r>
                          <w:rPr>
                            <w:rFonts w:cstheme="minorHAnsi"/>
                            <w:sz w:val="18"/>
                            <w:szCs w:val="18"/>
                          </w:rPr>
                          <w:t xml:space="preserve">    </w:t>
                        </w:r>
                        <w:r w:rsidRPr="00A60514">
                          <w:rPr>
                            <w:rFonts w:cstheme="minorHAnsi"/>
                            <w:color w:val="595959" w:themeColor="text1" w:themeTint="A6"/>
                            <w:sz w:val="18"/>
                            <w:szCs w:val="18"/>
                          </w:rPr>
                          <w:t xml:space="preserve">• </w:t>
                        </w:r>
                        <w:r w:rsidRPr="00A60514">
                          <w:rPr>
                            <w:rFonts w:ascii="Cascadia Mono SemiLight" w:hAnsi="Cascadia Mono SemiLight" w:cs="Cascadia Mono SemiLight"/>
                            <w:color w:val="595959" w:themeColor="text1" w:themeTint="A6"/>
                            <w:sz w:val="18"/>
                            <w:szCs w:val="18"/>
                            <w:rtl/>
                          </w:rPr>
                          <w:t>افاىن</w:t>
                        </w:r>
                      </w:p>
                    </w:txbxContent>
                  </v:textbox>
                </v:shape>
                <v:shape id="_x0000_s2462" type="#_x0000_t202" style="position:absolute;top:5334;width:15313;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" filled="f" stroked="f">
                  <v:textbox>
                    <w:txbxContent>
                      <w:p w14:paraId="22B0A208" w14:textId="58F86FF6" w:rsidR="0013535E" w:rsidRPr="00A60514" w:rsidRDefault="0013535E" w:rsidP="0013535E">
                        <w:pPr>
                          <w:spacing w:after="0"/>
                          <w:rPr>
                            <w:rFonts w:cs="Times New Roman"/>
                            <w:color w:val="595959" w:themeColor="text1" w:themeTint="A6"/>
                            <w:sz w:val="18"/>
                            <w:szCs w:val="18"/>
                          </w:rPr>
                        </w:pPr>
                        <w:r w:rsidRPr="00A60514">
                          <w:rPr>
                            <w:rFonts w:cstheme="minorHAnsi"/>
                            <w:color w:val="595959" w:themeColor="text1" w:themeTint="A6"/>
                            <w:sz w:val="18"/>
                            <w:szCs w:val="18"/>
                          </w:rPr>
                          <w:t xml:space="preserve">    • </w:t>
                        </w:r>
                        <w:r w:rsidRPr="00A60514">
                          <w:rPr>
                            <w:rFonts w:ascii="Cascadia Mono SemiLight" w:hAnsi="Cascadia Mono SemiLight" w:cs="Cascadia Mono SemiLight"/>
                            <w:color w:val="595959" w:themeColor="text1" w:themeTint="A6"/>
                            <w:sz w:val="18"/>
                            <w:szCs w:val="18"/>
                            <w:rtl/>
                          </w:rPr>
                          <w:t>ملاىهم &amp; ملاىه</w:t>
                        </w:r>
                      </w:p>
                    </w:txbxContent>
                  </v:textbox>
                </v:shape>
                <v:shape id="_x0000_s2463" type="#_x0000_t202" style="position:absolute;left:29;top:6652;width:15461;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" filled="f" stroked="f">
                  <v:textbox>
                    <w:txbxContent>
                      <w:p w14:paraId="03332EA8" w14:textId="54ECC74E" w:rsidR="0013535E" w:rsidRPr="0013535E" w:rsidRDefault="0013535E" w:rsidP="0013535E">
                        <w:pPr>
                          <w:spacing w:after="0"/>
                          <w:rPr>
                            <w:rFonts w:cs="Times New Roman"/>
                            <w:color w:val="595959" w:themeColor="text1" w:themeTint="A6"/>
                            <w:sz w:val="18"/>
                            <w:szCs w:val="18"/>
                          </w:rPr>
                        </w:pPr>
                        <w:r w:rsidRPr="00D824D9">
                          <w:rPr>
                            <w:rFonts w:cstheme="minorHAnsi"/>
                            <w:color w:val="595959" w:themeColor="text1" w:themeTint="A6"/>
                            <w:sz w:val="18"/>
                            <w:szCs w:val="18"/>
                          </w:rPr>
                          <w:t xml:space="preserve">    • </w:t>
                        </w:r>
                        <w:r w:rsidRPr="0013535E">
                          <w:rPr>
                            <w:rFonts w:ascii="Cascadia Mono SemiLight" w:hAnsi="Cascadia Mono SemiLight" w:cs="Cascadia Mono SemiLight"/>
                            <w:color w:val="595959" w:themeColor="text1" w:themeTint="A6"/>
                            <w:sz w:val="18"/>
                            <w:szCs w:val="18"/>
                            <w:rtl/>
                          </w:rPr>
                          <w:t>مائتين &amp; مائة</w:t>
                        </w:r>
                      </w:p>
                    </w:txbxContent>
                  </v:textbox>
                </v:shape>
              </v:group>
              <v:group id="Grup 35" o:spid="_x0000_s2464" style="position:absolute;left:6185;top:12236;width:18137;height:8804" coordorigin="-385" coordsize="16499,8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">
                <v:shape id="_x0000_s2465" type="#_x0000_t202" style="position:absolute;left:1083;top:2483;width:15030;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" filled="f" stroked="f">
                  <v:textbox>
                    <w:txbxContent>
                      <w:p w14:paraId="72B3F6EB" w14:textId="0E939C45" w:rsidR="008A3C26" w:rsidRPr="0013535E" w:rsidRDefault="008A3C26" w:rsidP="008A3C26">
                        <w:pPr>
                          <w:spacing w:after="0"/>
                          <w:rPr>
                            <w:rFonts w:cs="Times New Roman"/>
                            <w:color w:val="595959" w:themeColor="text1" w:themeTint="A6"/>
                            <w:sz w:val="18"/>
                            <w:szCs w:val="18"/>
                          </w:rPr>
                        </w:pPr>
                        <w:r w:rsidRPr="00D824D9">
                          <w:rPr>
                            <w:rFonts w:cstheme="minorHAnsi"/>
                            <w:color w:val="595959" w:themeColor="text1" w:themeTint="A6"/>
                            <w:sz w:val="18"/>
                            <w:szCs w:val="18"/>
                          </w:rPr>
                          <w:t xml:space="preserve">    • </w:t>
                        </w:r>
                        <w:r>
                          <w:rPr>
                            <w:rFonts w:ascii="Cascadia Mono SemiLight" w:hAnsi="Cascadia Mono SemiLight" w:cs="Cascadia Mono SemiLight" w:hint="cs"/>
                            <w:color w:val="595959" w:themeColor="text1" w:themeTint="A6"/>
                            <w:sz w:val="18"/>
                            <w:szCs w:val="18"/>
                            <w:rtl/>
                          </w:rPr>
                          <w:t>الظنون واخواته</w:t>
                        </w:r>
                      </w:p>
                    </w:txbxContent>
                  </v:textbox>
                </v:shape>
                <v:group id="Grup 34" o:spid="_x0000_s2466" style="position:absolute;left:-385;width:11786;height:8803" coordorigin="-562" coordsize="17201,8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">
                  <v:shape id="_x0000_s2467" type="#_x0000_t202" style="position:absolute;left:1580;width:15031;height:2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" filled="f" stroked="f">
                    <v:textbox>
                      <w:txbxContent>
                        <w:p w14:paraId="09E88969" w14:textId="542B01E0" w:rsidR="0013535E" w:rsidRPr="0013535E" w:rsidRDefault="0013535E" w:rsidP="0013535E">
                          <w:pPr>
                            <w:spacing w:after="0"/>
                            <w:rPr>
                              <w:rFonts w:cs="Times New Roman"/>
                              <w:color w:val="595959" w:themeColor="text1" w:themeTint="A6"/>
                              <w:sz w:val="18"/>
                              <w:szCs w:val="18"/>
                            </w:rPr>
                          </w:pPr>
                          <w:r w:rsidRPr="00D824D9">
                            <w:rPr>
                              <w:rFonts w:cstheme="minorHAnsi"/>
                              <w:color w:val="595959" w:themeColor="text1" w:themeTint="A6"/>
                              <w:sz w:val="18"/>
                              <w:szCs w:val="18"/>
                            </w:rPr>
                            <w:t xml:space="preserve">    • </w:t>
                          </w:r>
                          <w:r w:rsidRPr="0013535E">
                            <w:rPr>
                              <w:rFonts w:ascii="Cascadia Mono SemiLight" w:hAnsi="Cascadia Mono SemiLight" w:cs="Cascadia Mono SemiLight"/>
                              <w:color w:val="595959" w:themeColor="text1" w:themeTint="A6"/>
                              <w:sz w:val="18"/>
                              <w:szCs w:val="18"/>
                              <w:rtl/>
                            </w:rPr>
                            <w:t>وا</w:t>
                          </w:r>
                        </w:p>
                      </w:txbxContent>
                    </v:textbox>
                  </v:shape>
                  <v:shape id="_x0000_s2468" type="#_x0000_t202" style="position:absolute;left:1608;top:1270;width:15031;height:2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" filled="f" stroked="f">
                    <v:textbox>
                      <w:txbxContent>
                        <w:p w14:paraId="684FB80E" w14:textId="7A15C212" w:rsidR="008A3C26" w:rsidRPr="008A3C26" w:rsidRDefault="008A3C26" w:rsidP="008A3C26">
                          <w:pPr>
                            <w:spacing w:after="0"/>
                            <w:rPr>
                              <w:rFonts w:eastAsia="MS Mincho" w:cs="Times New Roman"/>
                              <w:color w:val="595959" w:themeColor="text1" w:themeTint="A6"/>
                              <w:sz w:val="18"/>
                              <w:szCs w:val="18"/>
                              <w:rtl/>
                            </w:rPr>
                          </w:pPr>
                          <w:r w:rsidRPr="00D824D9">
                            <w:rPr>
                              <w:rFonts w:cstheme="minorHAnsi"/>
                              <w:color w:val="595959" w:themeColor="text1" w:themeTint="A6"/>
                              <w:sz w:val="18"/>
                              <w:szCs w:val="18"/>
                            </w:rPr>
                            <w:t xml:space="preserve">    • </w:t>
                          </w:r>
                          <w:r>
                            <w:rPr>
                              <w:rFonts w:ascii="Cascadia Mono SemiLight" w:hAnsi="Cascadia Mono SemiLight" w:cs="Cascadia Mono SemiLight" w:hint="cs"/>
                              <w:color w:val="595959" w:themeColor="text1" w:themeTint="A6"/>
                              <w:sz w:val="18"/>
                              <w:szCs w:val="18"/>
                              <w:rtl/>
                            </w:rPr>
                            <w:t>لكنا&amp; ولكنا</w:t>
                          </w:r>
                        </w:p>
                      </w:txbxContent>
                    </v:textbox>
                  </v:shape>
                  <v:shape id="_x0000_s2469" type="#_x0000_t202" style="position:absolute;left:1580;top:3697;width:15031;height:2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" filled="f" stroked="f">
                    <v:textbox>
                      <w:txbxContent>
                        <w:p w14:paraId="08CE00B8" w14:textId="79D3DA18" w:rsidR="008A3C26" w:rsidRPr="0013535E" w:rsidRDefault="008A3C26" w:rsidP="008A3C26">
                          <w:pPr>
                            <w:spacing w:after="0"/>
                            <w:rPr>
                              <w:rFonts w:cs="Times New Roman"/>
                              <w:color w:val="595959" w:themeColor="text1" w:themeTint="A6"/>
                              <w:sz w:val="18"/>
                              <w:szCs w:val="18"/>
                            </w:rPr>
                          </w:pPr>
                          <w:r w:rsidRPr="00D824D9">
                            <w:rPr>
                              <w:rFonts w:cstheme="minorHAnsi"/>
                              <w:color w:val="595959" w:themeColor="text1" w:themeTint="A6"/>
                              <w:sz w:val="18"/>
                              <w:szCs w:val="18"/>
                            </w:rPr>
                            <w:t xml:space="preserve">    • </w:t>
                          </w:r>
                          <w:r>
                            <w:rPr>
                              <w:rFonts w:ascii="Cascadia Mono SemiLight" w:hAnsi="Cascadia Mono SemiLight" w:cs="Cascadia Mono SemiLight" w:hint="cs"/>
                              <w:color w:val="595959" w:themeColor="text1" w:themeTint="A6"/>
                              <w:sz w:val="18"/>
                              <w:szCs w:val="18"/>
                              <w:rtl/>
                            </w:rPr>
                            <w:t>ثمودا</w:t>
                          </w:r>
                        </w:p>
                      </w:txbxContent>
                    </v:textbox>
                  </v:shape>
                  <v:shape id="_x0000_s2470" type="#_x0000_t202" style="position:absolute;left:-562;top:5051;width:15030;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" filled="f" stroked="f">
                    <v:textbox>
                      <w:txbxContent>
                        <w:p w14:paraId="496F9B5E" w14:textId="380BCEE0" w:rsidR="008A3C26" w:rsidRPr="008A3C26" w:rsidRDefault="008A3C26" w:rsidP="008A3C26">
                          <w:pPr>
                            <w:spacing w:after="0"/>
                            <w:rPr>
                              <w:rFonts w:ascii="Cascadia Mono SemiLight" w:hAnsi="Cascadia Mono SemiLight" w:cs="Cascadia Mono SemiLight"/>
                              <w:color w:val="595959" w:themeColor="text1" w:themeTint="A6"/>
                              <w:sz w:val="18"/>
                              <w:szCs w:val="18"/>
                              <w:rtl/>
                            </w:rPr>
                          </w:pPr>
                          <w:r w:rsidRPr="008A3C26">
                            <w:rPr>
                              <w:rFonts w:ascii="Cascadia Mono SemiLight" w:hAnsi="Cascadia Mono SemiLight" w:cs="Cascadia Mono SemiLight"/>
                              <w:color w:val="595959" w:themeColor="text1" w:themeTint="A6"/>
                              <w:sz w:val="18"/>
                              <w:szCs w:val="18"/>
                            </w:rPr>
                            <w:t xml:space="preserve">    • </w:t>
                          </w:r>
                          <w:r w:rsidRPr="008A3C26">
                            <w:rPr>
                              <w:rFonts w:ascii="Cascadia Mono SemiLight" w:hAnsi="Cascadia Mono SemiLight" w:cs="Cascadia Mono SemiLight"/>
                              <w:color w:val="595959" w:themeColor="text1" w:themeTint="A6"/>
                              <w:sz w:val="18"/>
                              <w:szCs w:val="18"/>
                              <w:rtl/>
                            </w:rPr>
                            <w:t>سلسلا</w:t>
                          </w:r>
                        </w:p>
                      </w:txbxContent>
                    </v:textbox>
                  </v:shape>
                  <v:shape id="_x0000_s2471" type="#_x0000_t202" style="position:absolute;left:-561;top:6067;width:15029;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" filled="f" stroked="f">
                    <v:textbox>
                      <w:txbxContent>
                        <w:p w14:paraId="29918C93" w14:textId="397D750A" w:rsidR="008A3C26" w:rsidRPr="008A3C26" w:rsidRDefault="008A3C26" w:rsidP="008A3C26">
                          <w:pPr>
                            <w:spacing w:after="0"/>
                            <w:rPr>
                              <w:rFonts w:ascii="Cascadia Mono SemiLight" w:hAnsi="Cascadia Mono SemiLight" w:cs="Cascadia Mono SemiLight"/>
                              <w:color w:val="595959" w:themeColor="text1" w:themeTint="A6"/>
                              <w:sz w:val="18"/>
                              <w:szCs w:val="18"/>
                            </w:rPr>
                          </w:pPr>
                          <w:r w:rsidRPr="008A3C26">
                            <w:rPr>
                              <w:rFonts w:ascii="Cascadia Mono SemiLight" w:hAnsi="Cascadia Mono SemiLight" w:cs="Cascadia Mono SemiLight"/>
                              <w:color w:val="595959" w:themeColor="text1" w:themeTint="A6"/>
                              <w:sz w:val="18"/>
                              <w:szCs w:val="18"/>
                            </w:rPr>
                            <w:t xml:space="preserve">    • </w:t>
                          </w:r>
                          <w:r>
                            <w:rPr>
                              <w:rFonts w:ascii="Cascadia Mono SemiLight" w:hAnsi="Cascadia Mono SemiLight" w:cs="Cascadia Mono SemiLight" w:hint="cs"/>
                              <w:color w:val="595959" w:themeColor="text1" w:themeTint="A6"/>
                              <w:sz w:val="18"/>
                              <w:szCs w:val="18"/>
                              <w:rtl/>
                            </w:rPr>
                            <w:t>قواريرا</w:t>
                          </w:r>
                        </w:p>
                      </w:txbxContent>
                    </v:textbox>
                  </v:shape>
                </v:group>
              </v:group>
            </v:group>
            <v:group id="Grup 33" o:spid="_x0000_s2472" style="position:absolute;left:7485;top:20439;width:26949;height:17329" coordsize="26949,17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">
              <v:group id="Grup 19" o:spid="_x0000_s2473" style="position:absolute;width:26949;height:9385" coordorigin="-238" coordsize="27724,9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">
                <v:shape id="_x0000_s2474" type="#_x0000_t202" style="position:absolute;width:12967;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" filled="f" stroked="f">
                  <v:textbox>
                    <w:txbxContent>
                      <w:p w14:paraId="55552190" w14:textId="6585A60D" w:rsidR="008A3C26" w:rsidRPr="00A60514" w:rsidRDefault="008A3C26" w:rsidP="008A3C26">
                        <w:pPr>
                          <w:spacing w:after="0"/>
                          <w:rPr>
                            <w:rFonts w:eastAsia="MS Mincho"/>
                            <w:color w:val="595959" w:themeColor="text1" w:themeTint="A6"/>
                            <w:sz w:val="18"/>
                            <w:szCs w:val="18"/>
                            <w:rtl/>
                          </w:rPr>
                        </w:pPr>
                        <w:r w:rsidRPr="00A60514">
                          <w:rPr>
                            <w:rFonts w:cstheme="minorHAnsi"/>
                            <w:color w:val="595959" w:themeColor="text1" w:themeTint="A6"/>
                            <w:sz w:val="18"/>
                            <w:szCs w:val="18"/>
                          </w:rPr>
                          <w:t>B</w:t>
                        </w:r>
                        <w:r w:rsidR="002378DE">
                          <w:rPr>
                            <w:rFonts w:cstheme="minorHAnsi"/>
                            <w:color w:val="595959" w:themeColor="text1" w:themeTint="A6"/>
                            <w:sz w:val="18"/>
                            <w:szCs w:val="18"/>
                          </w:rPr>
                          <w:t xml:space="preserve"> </w:t>
                        </w:r>
                        <w:r w:rsidRPr="00A60514">
                          <w:rPr>
                            <w:rFonts w:cstheme="minorHAnsi"/>
                            <w:color w:val="595959" w:themeColor="text1" w:themeTint="A6"/>
                            <w:sz w:val="18"/>
                            <w:szCs w:val="18"/>
                          </w:rPr>
                          <w:t>. Ghorib Bacaan</w:t>
                        </w:r>
                      </w:p>
                    </w:txbxContent>
                  </v:textbox>
                </v:shape>
                <v:shape id="_x0000_s2475" type="#_x0000_t202" style="position:absolute;left:-238;top:1408;width:12704;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" filled="f" stroked="f">
                  <v:textbox>
                    <w:txbxContent>
                      <w:p w14:paraId="0ADD4BB0" w14:textId="175DCD3D" w:rsidR="008A3C26" w:rsidRPr="00B35629" w:rsidRDefault="00852FC3" w:rsidP="00852FC3">
                        <w:pPr>
                          <w:spacing w:after="0"/>
                          <w:rPr>
                            <w:rFonts w:ascii="Cascadia Mono SemiLight" w:eastAsia="MS Mincho" w:hAnsi="Cascadia Mono SemiLight" w:cs="Cascadia Mono SemiLight"/>
                            <w:color w:val="595959" w:themeColor="text1" w:themeTint="A6"/>
                            <w:sz w:val="18"/>
                            <w:szCs w:val="18"/>
                          </w:rPr>
                        </w:pPr>
                        <w:r>
                          <w:rPr>
                            <w:rFonts w:ascii="Cascadia Mono SemiLight" w:hAnsi="Cascadia Mono SemiLight" w:cs="Cascadia Mono SemiLight"/>
                            <w:color w:val="595959" w:themeColor="text1" w:themeTint="A6"/>
                            <w:sz w:val="18"/>
                            <w:szCs w:val="18"/>
                          </w:rPr>
                          <w:t xml:space="preserve">  </w:t>
                        </w:r>
                        <w:r w:rsidR="008A3C26" w:rsidRPr="00B35629">
                          <w:rPr>
                            <w:rFonts w:ascii="Cascadia Mono SemiLight" w:hAnsi="Cascadia Mono SemiLight" w:cs="Cascadia Mono SemiLight"/>
                            <w:color w:val="595959" w:themeColor="text1" w:themeTint="A6"/>
                            <w:sz w:val="18"/>
                            <w:szCs w:val="18"/>
                          </w:rPr>
                          <w:t xml:space="preserve">• </w:t>
                        </w:r>
                        <w:r w:rsidR="00B35629" w:rsidRPr="00B35629">
                          <w:rPr>
                            <w:rFonts w:ascii="Cascadia Mono SemiLight" w:hAnsi="Cascadia Mono SemiLight" w:cs="Cascadia Mono SemiLight"/>
                            <w:color w:val="595959" w:themeColor="text1" w:themeTint="A6"/>
                            <w:sz w:val="18"/>
                            <w:szCs w:val="18"/>
                            <w:rtl/>
                          </w:rPr>
                          <w:t>سكتة</w:t>
                        </w:r>
                      </w:p>
                    </w:txbxContent>
                  </v:textbox>
                </v:shape>
                <v:shape id="_x0000_s2476" type="#_x0000_t202" style="position:absolute;left:29;top:3985;width:16764;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" filled="f" stroked="f">
                  <v:textbox>
                    <w:txbxContent>
                      <w:p w14:paraId="2444E6E7" w14:textId="7C5A7BB6" w:rsidR="008A3C26" w:rsidRPr="00A60514" w:rsidRDefault="008A3C26" w:rsidP="008A3C26">
                        <w:pPr>
                          <w:spacing w:after="0"/>
                          <w:rPr>
                            <w:rFonts w:cs="Times New Roman"/>
                            <w:color w:val="595959" w:themeColor="text1" w:themeTint="A6"/>
                            <w:sz w:val="18"/>
                            <w:szCs w:val="18"/>
                          </w:rPr>
                        </w:pPr>
                        <w:r>
                          <w:rPr>
                            <w:rFonts w:cstheme="minorHAnsi"/>
                            <w:sz w:val="18"/>
                            <w:szCs w:val="18"/>
                          </w:rPr>
                          <w:t xml:space="preserve">    </w:t>
                        </w:r>
                        <w:r w:rsidRPr="00A60514">
                          <w:rPr>
                            <w:rFonts w:cstheme="minorHAnsi"/>
                            <w:color w:val="595959" w:themeColor="text1" w:themeTint="A6"/>
                            <w:sz w:val="18"/>
                            <w:szCs w:val="18"/>
                          </w:rPr>
                          <w:t xml:space="preserve">• </w:t>
                        </w:r>
                        <w:r w:rsidR="00B35629" w:rsidRPr="00A60514">
                          <w:rPr>
                            <w:rFonts w:ascii="Cascadia Mono SemiLight" w:hAnsi="Cascadia Mono SemiLight" w:cs="Cascadia Mono SemiLight" w:hint="cs"/>
                            <w:color w:val="595959" w:themeColor="text1" w:themeTint="A6"/>
                            <w:sz w:val="18"/>
                            <w:szCs w:val="18"/>
                            <w:rtl/>
                          </w:rPr>
                          <w:t>اشمام</w:t>
                        </w:r>
                      </w:p>
                    </w:txbxContent>
                  </v:textbox>
                </v:shape>
                <v:shape id="_x0000_s2477" type="#_x0000_t202" style="position:absolute;left:29;top:2520;width:27456;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" filled="f" stroked="f">
                  <v:textbox>
                    <w:txbxContent>
                      <w:p w14:paraId="76F90C2A" w14:textId="2F47C9E9" w:rsidR="008A3C26" w:rsidRPr="00A60514" w:rsidRDefault="008A3C26" w:rsidP="008A3C26">
                        <w:pPr>
                          <w:spacing w:after="0"/>
                          <w:rPr>
                            <w:rFonts w:cs="Times New Roman"/>
                            <w:color w:val="595959" w:themeColor="text1" w:themeTint="A6"/>
                            <w:sz w:val="18"/>
                            <w:szCs w:val="18"/>
                          </w:rPr>
                        </w:pPr>
                        <w:r w:rsidRPr="00A60514">
                          <w:rPr>
                            <w:rFonts w:cstheme="minorHAnsi"/>
                            <w:color w:val="595959" w:themeColor="text1" w:themeTint="A6"/>
                            <w:sz w:val="18"/>
                            <w:szCs w:val="18"/>
                          </w:rPr>
                          <w:t xml:space="preserve">    • </w:t>
                        </w:r>
                        <w:r w:rsidR="00B35629" w:rsidRPr="00A60514">
                          <w:rPr>
                            <w:rFonts w:ascii="Cascadia Mono SemiLight" w:hAnsi="Cascadia Mono SemiLight" w:cs="Cascadia Mono SemiLight" w:hint="cs"/>
                            <w:color w:val="595959" w:themeColor="text1" w:themeTint="A6"/>
                            <w:sz w:val="18"/>
                            <w:szCs w:val="18"/>
                            <w:rtl/>
                          </w:rPr>
                          <w:t>امالة</w:t>
                        </w:r>
                      </w:p>
                    </w:txbxContent>
                  </v:textbox>
                </v:shape>
                <v:shape id="_x0000_s2478" type="#_x0000_t202" style="position:absolute;top:5334;width:15313;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" filled="f" stroked="f">
                  <v:textbox>
                    <w:txbxContent>
                      <w:p w14:paraId="0A4A3B4E" w14:textId="709B6EB4" w:rsidR="008A3C26" w:rsidRPr="00A60514" w:rsidRDefault="008A3C26" w:rsidP="008A3C26">
                        <w:pPr>
                          <w:spacing w:after="0"/>
                          <w:rPr>
                            <w:rFonts w:cs="Times New Roman"/>
                            <w:color w:val="595959" w:themeColor="text1" w:themeTint="A6"/>
                            <w:sz w:val="18"/>
                            <w:szCs w:val="18"/>
                          </w:rPr>
                        </w:pPr>
                        <w:r>
                          <w:rPr>
                            <w:rFonts w:cstheme="minorHAnsi"/>
                            <w:sz w:val="18"/>
                            <w:szCs w:val="18"/>
                          </w:rPr>
                          <w:t xml:space="preserve">    </w:t>
                        </w:r>
                        <w:r w:rsidRPr="00A60514">
                          <w:rPr>
                            <w:rFonts w:cstheme="minorHAnsi"/>
                            <w:color w:val="595959" w:themeColor="text1" w:themeTint="A6"/>
                            <w:sz w:val="18"/>
                            <w:szCs w:val="18"/>
                          </w:rPr>
                          <w:t xml:space="preserve">• </w:t>
                        </w:r>
                        <w:r w:rsidR="00B35629" w:rsidRPr="00A60514">
                          <w:rPr>
                            <w:rFonts w:ascii="Cascadia Mono SemiLight" w:hAnsi="Cascadia Mono SemiLight" w:cs="Cascadia Mono SemiLight" w:hint="cs"/>
                            <w:color w:val="595959" w:themeColor="text1" w:themeTint="A6"/>
                            <w:sz w:val="18"/>
                            <w:szCs w:val="18"/>
                            <w:rtl/>
                          </w:rPr>
                          <w:t>تسهيل</w:t>
                        </w:r>
                      </w:p>
                    </w:txbxContent>
                  </v:textbox>
                </v:shape>
                <v:shape id="_x0000_s2479" type="#_x0000_t202" style="position:absolute;left:29;top:6652;width:15461;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" filled="f" stroked="f">
                  <v:textbox>
                    <w:txbxContent>
                      <w:p w14:paraId="770D38B1" w14:textId="5331EFC6" w:rsidR="008A3C26" w:rsidRPr="0013535E" w:rsidRDefault="008A3C26" w:rsidP="008A3C26">
                        <w:pPr>
                          <w:spacing w:after="0"/>
                          <w:rPr>
                            <w:rFonts w:cs="Times New Roman"/>
                            <w:color w:val="595959" w:themeColor="text1" w:themeTint="A6"/>
                            <w:sz w:val="18"/>
                            <w:szCs w:val="18"/>
                          </w:rPr>
                        </w:pPr>
                        <w:r w:rsidRPr="00D824D9">
                          <w:rPr>
                            <w:rFonts w:cstheme="minorHAnsi"/>
                            <w:color w:val="595959" w:themeColor="text1" w:themeTint="A6"/>
                            <w:sz w:val="18"/>
                            <w:szCs w:val="18"/>
                          </w:rPr>
                          <w:t xml:space="preserve">    • </w:t>
                        </w:r>
                        <w:r w:rsidR="00B35629">
                          <w:rPr>
                            <w:rFonts w:ascii="Cascadia Mono SemiLight" w:hAnsi="Cascadia Mono SemiLight" w:cs="Cascadia Mono SemiLight" w:hint="cs"/>
                            <w:color w:val="595959" w:themeColor="text1" w:themeTint="A6"/>
                            <w:sz w:val="18"/>
                            <w:szCs w:val="18"/>
                            <w:rtl/>
                          </w:rPr>
                          <w:t>نقل</w:t>
                        </w:r>
                      </w:p>
                    </w:txbxContent>
                  </v:textbox>
                </v:shape>
              </v:group>
              <v:group id="Grup 19" o:spid="_x0000_s2480" style="position:absolute;left:214;top:8048;width:26721;height:8096" coordorigin=",1289" coordsize="27485,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">
                <v:shape id="_x0000_s2481" type="#_x0000_t202" style="position:absolute;left:29;top:1289;width:14060;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" filled="f" stroked="f">
                  <v:textbox>
                    <w:txbxContent>
                      <w:p w14:paraId="47F33592" w14:textId="52E753DE" w:rsidR="008A3C26" w:rsidRPr="00A60514" w:rsidRDefault="008A3C26" w:rsidP="008A3C26">
                        <w:pPr>
                          <w:spacing w:after="0"/>
                          <w:rPr>
                            <w:rFonts w:eastAsia="MS Mincho" w:cs="Times New Roman"/>
                            <w:color w:val="595959" w:themeColor="text1" w:themeTint="A6"/>
                            <w:sz w:val="18"/>
                            <w:szCs w:val="18"/>
                            <w:rtl/>
                          </w:rPr>
                        </w:pPr>
                        <w:r>
                          <w:rPr>
                            <w:rFonts w:cstheme="minorHAnsi"/>
                            <w:sz w:val="18"/>
                            <w:szCs w:val="18"/>
                          </w:rPr>
                          <w:t xml:space="preserve">    </w:t>
                        </w:r>
                        <w:r w:rsidRPr="00A60514">
                          <w:rPr>
                            <w:rFonts w:cstheme="minorHAnsi"/>
                            <w:color w:val="595959" w:themeColor="text1" w:themeTint="A6"/>
                            <w:sz w:val="18"/>
                            <w:szCs w:val="18"/>
                          </w:rPr>
                          <w:t xml:space="preserve">• </w:t>
                        </w:r>
                        <w:r w:rsidR="00B35629" w:rsidRPr="00A60514">
                          <w:rPr>
                            <w:rFonts w:ascii="Cascadia Mono SemiLight" w:hAnsi="Cascadia Mono SemiLight" w:cs="Cascadia Mono SemiLight"/>
                            <w:color w:val="595959" w:themeColor="text1" w:themeTint="A6"/>
                            <w:sz w:val="18"/>
                            <w:szCs w:val="18"/>
                            <w:rtl/>
                          </w:rPr>
                          <w:t>ن</w:t>
                        </w:r>
                        <w:r w:rsidR="00B35629" w:rsidRPr="00A60514">
                          <w:rPr>
                            <w:rFonts w:ascii="Cascadia Mono SemiLight" w:hAnsi="Cascadia Mono SemiLight" w:cs="Cascadia Mono SemiLight" w:hint="cs"/>
                            <w:color w:val="595959" w:themeColor="text1" w:themeTint="A6"/>
                            <w:sz w:val="18"/>
                            <w:szCs w:val="18"/>
                            <w:rtl/>
                          </w:rPr>
                          <w:t>ون</w:t>
                        </w:r>
                        <w:r w:rsidR="00B35629" w:rsidRPr="00A60514">
                          <w:rPr>
                            <w:rFonts w:ascii="Cascadia Mono SemiLight" w:hAnsi="Cascadia Mono SemiLight" w:cs="Cascadia Mono SemiLight"/>
                            <w:color w:val="595959" w:themeColor="text1" w:themeTint="A6"/>
                            <w:sz w:val="18"/>
                            <w:szCs w:val="18"/>
                            <w:rtl/>
                          </w:rPr>
                          <w:t xml:space="preserve"> وقاية</w:t>
                        </w:r>
                      </w:p>
                    </w:txbxContent>
                  </v:textbox>
                </v:shape>
                <v:shape id="_x0000_s2482" type="#_x0000_t202" style="position:absolute;left:29;top:3985;width:16764;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" filled="f" stroked="f">
                  <v:textbox>
                    <w:txbxContent>
                      <w:p w14:paraId="33CBABF0" w14:textId="45E9EE88" w:rsidR="008A3C26" w:rsidRPr="00A60514" w:rsidRDefault="008A3C26" w:rsidP="008A3C26">
                        <w:pPr>
                          <w:spacing w:after="0"/>
                          <w:rPr>
                            <w:rFonts w:cs="Times New Roman"/>
                            <w:color w:val="595959" w:themeColor="text1" w:themeTint="A6"/>
                            <w:sz w:val="18"/>
                            <w:szCs w:val="18"/>
                          </w:rPr>
                        </w:pPr>
                        <w:r>
                          <w:rPr>
                            <w:rFonts w:cstheme="minorHAnsi"/>
                            <w:sz w:val="18"/>
                            <w:szCs w:val="18"/>
                          </w:rPr>
                          <w:t xml:space="preserve">    </w:t>
                        </w:r>
                        <w:r w:rsidRPr="00A60514">
                          <w:rPr>
                            <w:rFonts w:cstheme="minorHAnsi"/>
                            <w:color w:val="595959" w:themeColor="text1" w:themeTint="A6"/>
                            <w:sz w:val="18"/>
                            <w:szCs w:val="18"/>
                          </w:rPr>
                          <w:t xml:space="preserve">• </w:t>
                        </w:r>
                        <w:r w:rsidR="00B35629" w:rsidRPr="00A60514">
                          <w:rPr>
                            <w:rFonts w:ascii="Cascadia Mono SemiLight" w:hAnsi="Cascadia Mono SemiLight" w:cs="Cascadia Mono SemiLight" w:hint="cs"/>
                            <w:color w:val="595959" w:themeColor="text1" w:themeTint="A6"/>
                            <w:sz w:val="18"/>
                            <w:szCs w:val="18"/>
                            <w:rtl/>
                          </w:rPr>
                          <w:t>صفر مستطل قاىم</w:t>
                        </w:r>
                      </w:p>
                    </w:txbxContent>
                  </v:textbox>
                </v:shape>
                <v:shape id="_x0000_s2483" type="#_x0000_t202" style="position:absolute;left:29;top:2520;width:27456;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" filled="f" stroked="f">
                  <v:textbox>
                    <w:txbxContent>
                      <w:p w14:paraId="592BA060" w14:textId="341AD5EB" w:rsidR="008A3C26" w:rsidRPr="00A60514" w:rsidRDefault="008A3C26" w:rsidP="008A3C26">
                        <w:pPr>
                          <w:spacing w:after="0"/>
                          <w:rPr>
                            <w:rFonts w:cs="Times New Roman"/>
                            <w:color w:val="595959" w:themeColor="text1" w:themeTint="A6"/>
                            <w:sz w:val="18"/>
                            <w:szCs w:val="18"/>
                          </w:rPr>
                        </w:pPr>
                        <w:r w:rsidRPr="00A60514">
                          <w:rPr>
                            <w:rFonts w:cstheme="minorHAnsi"/>
                            <w:color w:val="595959" w:themeColor="text1" w:themeTint="A6"/>
                            <w:sz w:val="18"/>
                            <w:szCs w:val="18"/>
                          </w:rPr>
                          <w:t xml:space="preserve">    • </w:t>
                        </w:r>
                        <w:r w:rsidR="00B35629" w:rsidRPr="00A60514">
                          <w:rPr>
                            <w:rFonts w:ascii="Cascadia Mono SemiLight" w:hAnsi="Cascadia Mono SemiLight" w:cs="Cascadia Mono SemiLight" w:hint="cs"/>
                            <w:color w:val="595959" w:themeColor="text1" w:themeTint="A6"/>
                            <w:sz w:val="18"/>
                            <w:szCs w:val="18"/>
                            <w:rtl/>
                          </w:rPr>
                          <w:t>صفر مستدر</w:t>
                        </w:r>
                      </w:p>
                    </w:txbxContent>
                  </v:textbox>
                </v:shape>
                <v:shape id="_x0000_s2484" type="#_x0000_t202" style="position:absolute;top:5334;width:15313;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" filled="f" stroked="f">
                  <v:textbox>
                    <w:txbxContent>
                      <w:p w14:paraId="1A2CE96F" w14:textId="4BB12A9A" w:rsidR="008A3C26" w:rsidRPr="00A60514" w:rsidRDefault="008A3C26" w:rsidP="008A3C26">
                        <w:pPr>
                          <w:spacing w:after="0"/>
                          <w:rPr>
                            <w:rFonts w:cs="Times New Roman"/>
                            <w:color w:val="595959" w:themeColor="text1" w:themeTint="A6"/>
                            <w:sz w:val="18"/>
                            <w:szCs w:val="18"/>
                          </w:rPr>
                        </w:pPr>
                        <w:r>
                          <w:rPr>
                            <w:rFonts w:cstheme="minorHAnsi"/>
                            <w:sz w:val="18"/>
                            <w:szCs w:val="18"/>
                          </w:rPr>
                          <w:t xml:space="preserve">    </w:t>
                        </w:r>
                        <w:r w:rsidRPr="00A60514">
                          <w:rPr>
                            <w:rFonts w:cstheme="minorHAnsi"/>
                            <w:color w:val="595959" w:themeColor="text1" w:themeTint="A6"/>
                            <w:sz w:val="18"/>
                            <w:szCs w:val="18"/>
                          </w:rPr>
                          <w:t xml:space="preserve">• </w:t>
                        </w:r>
                        <w:r w:rsidR="00B35629" w:rsidRPr="00A60514">
                          <w:rPr>
                            <w:rFonts w:ascii="Cascadia Mono SemiLight" w:hAnsi="Cascadia Mono SemiLight" w:cs="Cascadia Mono SemiLight" w:hint="cs"/>
                            <w:color w:val="595959" w:themeColor="text1" w:themeTint="A6"/>
                            <w:sz w:val="18"/>
                            <w:szCs w:val="18"/>
                            <w:rtl/>
                          </w:rPr>
                          <w:t>ص/س</w:t>
                        </w:r>
                      </w:p>
                    </w:txbxContent>
                  </v:textbox>
                </v:shape>
                <v:shape id="_x0000_s2485" type="#_x0000_t202" style="position:absolute;left:29;top:6652;width:15461;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" filled="f" stroked="f">
                  <v:textbox>
                    <w:txbxContent>
                      <w:p w14:paraId="60652658" w14:textId="7F227080" w:rsidR="008A3C26" w:rsidRPr="00A60514" w:rsidRDefault="008A3C26" w:rsidP="008A3C26">
                        <w:pPr>
                          <w:spacing w:after="0"/>
                          <w:rPr>
                            <w:rFonts w:cs="Times New Roman"/>
                            <w:color w:val="595959" w:themeColor="text1" w:themeTint="A6"/>
                            <w:sz w:val="18"/>
                            <w:szCs w:val="18"/>
                          </w:rPr>
                        </w:pPr>
                        <w:r w:rsidRPr="00D824D9">
                          <w:rPr>
                            <w:rFonts w:cstheme="minorHAnsi"/>
                            <w:color w:val="595959" w:themeColor="text1" w:themeTint="A6"/>
                            <w:sz w:val="18"/>
                            <w:szCs w:val="18"/>
                          </w:rPr>
                          <w:t xml:space="preserve">    </w:t>
                        </w:r>
                        <w:r w:rsidRPr="00A60514">
                          <w:rPr>
                            <w:rFonts w:cstheme="minorHAnsi"/>
                            <w:color w:val="595959" w:themeColor="text1" w:themeTint="A6"/>
                            <w:sz w:val="18"/>
                            <w:szCs w:val="18"/>
                          </w:rPr>
                          <w:t xml:space="preserve">• </w:t>
                        </w:r>
                        <w:r w:rsidR="00B35629" w:rsidRPr="00A60514">
                          <w:rPr>
                            <w:rFonts w:ascii="Cascadia Mono SemiLight" w:hAnsi="Cascadia Mono SemiLight" w:cs="Cascadia Mono SemiLight" w:hint="cs"/>
                            <w:color w:val="595959" w:themeColor="text1" w:themeTint="A6"/>
                            <w:sz w:val="18"/>
                            <w:szCs w:val="18"/>
                            <w:rtl/>
                          </w:rPr>
                          <w:t>ضعف/ضعفا</w:t>
                        </w:r>
                      </w:p>
                    </w:txbxContent>
                  </v:textbox>
                </v:shape>
              </v:group>
              <v:shape id="_x0000_s2486" type="#_x0000_t202" style="position:absolute;left:214;top:14597;width:15031;height:2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" filled="f" stroked="f">
                <v:textbox>
                  <w:txbxContent>
                    <w:p w14:paraId="4B2E955A" w14:textId="29FF598F" w:rsidR="008A3C26" w:rsidRPr="0013535E" w:rsidRDefault="008A3C26" w:rsidP="008A3C26">
                      <w:pPr>
                        <w:spacing w:after="0"/>
                        <w:rPr>
                          <w:rFonts w:cs="Times New Roman"/>
                          <w:color w:val="595959" w:themeColor="text1" w:themeTint="A6"/>
                          <w:sz w:val="18"/>
                          <w:szCs w:val="18"/>
                        </w:rPr>
                      </w:pPr>
                      <w:r w:rsidRPr="00D824D9">
                        <w:rPr>
                          <w:rFonts w:cstheme="minorHAnsi"/>
                          <w:color w:val="595959" w:themeColor="text1" w:themeTint="A6"/>
                          <w:sz w:val="18"/>
                          <w:szCs w:val="18"/>
                        </w:rPr>
                        <w:t xml:space="preserve">    • </w:t>
                      </w:r>
                      <w:r w:rsidR="00B35629">
                        <w:rPr>
                          <w:rFonts w:ascii="Cascadia Mono SemiLight" w:hAnsi="Cascadia Mono SemiLight" w:cs="Cascadia Mono SemiLight" w:hint="cs"/>
                          <w:color w:val="595959" w:themeColor="text1" w:themeTint="A6"/>
                          <w:sz w:val="18"/>
                          <w:szCs w:val="18"/>
                          <w:rtl/>
                        </w:rPr>
                        <w:t>السجدة</w:t>
                      </w:r>
                    </w:p>
                  </w:txbxContent>
                </v:textbox>
              </v:shape>
            </v:group>
          </v:group>
        </w:pict>
      </w:r>
      <w:r w:rsidR="00490E6C">
        <w:br w:type="page"/>
      </w:r>
    </w:p>
    <w:p w14:paraId="28FEA146" w14:textId="663B7E71" w:rsidR="00997666" w:rsidRDefault="00B75C33" w:rsidP="00517DF5">
      <w:r>
        <w:rPr>
          <w:rFonts w:asciiTheme="majorHAnsi" w:eastAsiaTheme="majorEastAsia" w:hAnsiTheme="majorHAnsi" w:cstheme="majorBidi"/>
          <w:color w:val="C68D08" w:themeColor="accent1" w:themeShade="BF"/>
          <w:sz w:val="48"/>
          <w:szCs w:val="48"/>
        </w:rPr>
        <w:lastRenderedPageBreak/>
        <w:drawing>
          <wp:anchor distT="0" distB="0" distL="114300" distR="114300" simplePos="0" relativeHeight="251631627" behindDoc="1" locked="0" layoutInCell="1" allowOverlap="1" wp14:anchorId="3FBA1EEB" wp14:editId="44CE65BC">
            <wp:simplePos x="0" y="0"/>
            <wp:positionH relativeFrom="page">
              <wp:posOffset>0</wp:posOffset>
            </wp:positionH>
            <wp:positionV relativeFrom="page">
              <wp:posOffset>10160</wp:posOffset>
            </wp:positionV>
            <wp:extent cx="5328285" cy="7538085"/>
            <wp:effectExtent l="0" t="0" r="5715" b="5715"/>
            <wp:wrapNone/>
            <wp:docPr id="1559354578" name="Gambar 155935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4578" name="Gambar 4"/>
                    <pic:cNvPicPr/>
                  </pic:nvPicPr>
                  <pic:blipFill>
                    <a:blip r:embed="rId15">
                      <a:extLst>
                        <a:ext uri="{28A0092B-C50C-407E-A947-70E740481C1C}">
                          <a14:useLocalDpi xmlns:a14="http://schemas.microsoft.com/office/drawing/2010/main" val="0"/>
                        </a:ext>
                      </a:extLst>
                    </a:blip>
                    <a:stretch>
                      <a:fillRect/>
                    </a:stretch>
                  </pic:blipFill>
                  <pic:spPr>
                    <a:xfrm>
                      <a:off x="0" y="0"/>
                      <a:ext cx="5328285" cy="7538085"/>
                    </a:xfrm>
                    <a:prstGeom prst="rect">
                      <a:avLst/>
                    </a:prstGeom>
                  </pic:spPr>
                </pic:pic>
              </a:graphicData>
            </a:graphic>
            <wp14:sizeRelH relativeFrom="margin">
              <wp14:pctWidth>0</wp14:pctWidth>
            </wp14:sizeRelH>
            <wp14:sizeRelV relativeFrom="margin">
              <wp14:pctHeight>0</wp14:pctHeight>
            </wp14:sizeRelV>
          </wp:anchor>
        </w:drawing>
      </w:r>
    </w:p>
    <w:p w14:paraId="5C92B0A6" w14:textId="5DAC6BB1" w:rsidR="00796903" w:rsidRPr="003C62F6" w:rsidRDefault="00796903" w:rsidP="009A7487">
      <w:pPr>
        <w:rPr>
          <w:rFonts w:asciiTheme="majorHAnsi" w:eastAsiaTheme="majorEastAsia" w:hAnsiTheme="majorHAnsi" w:cstheme="majorBidi"/>
          <w:color w:val="C68D08" w:themeColor="accent1" w:themeShade="BF"/>
          <w:sz w:val="32"/>
          <w:szCs w:val="32"/>
        </w:rPr>
      </w:pPr>
    </w:p>
    <w:p w14:paraId="60EE8C07" w14:textId="20876230" w:rsidR="00796903" w:rsidRPr="003C62F6" w:rsidRDefault="00796903" w:rsidP="00796903">
      <w:pPr>
        <w:jc w:val="center"/>
        <w:rPr>
          <w:rFonts w:asciiTheme="majorHAnsi" w:eastAsiaTheme="majorEastAsia" w:hAnsiTheme="majorHAnsi" w:cstheme="majorBidi"/>
          <w:color w:val="C68D08" w:themeColor="accent1" w:themeShade="BF"/>
          <w:sz w:val="32"/>
          <w:szCs w:val="32"/>
        </w:rPr>
      </w:pPr>
    </w:p>
    <w:p w14:paraId="3C00E2D1" w14:textId="7F5E7856" w:rsidR="0070648E" w:rsidRDefault="0070648E" w:rsidP="0070648E">
      <w:pPr>
        <w:tabs>
          <w:tab w:val="left" w:pos="2054"/>
          <w:tab w:val="left" w:pos="2082"/>
        </w:tabs>
        <w:rPr>
          <w:color w:val="C68D08" w:themeColor="accent1" w:themeShade="BF"/>
        </w:rPr>
      </w:pPr>
      <w:r>
        <w:rPr>
          <w:color w:val="C68D08" w:themeColor="accent1" w:themeShade="BF"/>
        </w:rPr>
        <w:tab/>
      </w:r>
    </w:p>
    <w:p w14:paraId="36342A3D" w14:textId="21B1C5E0" w:rsidR="00796903" w:rsidRDefault="0070648E" w:rsidP="0070648E">
      <w:pPr>
        <w:tabs>
          <w:tab w:val="left" w:pos="2054"/>
          <w:tab w:val="left" w:pos="2082"/>
        </w:tabs>
        <w:rPr>
          <w:color w:val="C68D08" w:themeColor="accent1" w:themeShade="BF"/>
        </w:rPr>
      </w:pPr>
      <w:r>
        <w:rPr>
          <w:color w:val="C68D08" w:themeColor="accent1" w:themeShade="BF"/>
        </w:rPr>
        <w:tab/>
      </w:r>
    </w:p>
    <w:p w14:paraId="6B645315" w14:textId="77777777" w:rsidR="0070648E" w:rsidRDefault="0070648E" w:rsidP="0070648E">
      <w:pPr>
        <w:tabs>
          <w:tab w:val="left" w:pos="2082"/>
        </w:tabs>
        <w:rPr>
          <w:color w:val="C68D08" w:themeColor="accent1" w:themeShade="BF"/>
        </w:rPr>
      </w:pPr>
    </w:p>
    <w:p w14:paraId="24E3EC4F" w14:textId="77777777" w:rsidR="0070648E" w:rsidRPr="003C62F6" w:rsidRDefault="0070648E" w:rsidP="0070648E">
      <w:pPr>
        <w:tabs>
          <w:tab w:val="left" w:pos="2082"/>
        </w:tabs>
        <w:rPr>
          <w:color w:val="C68D08" w:themeColor="accent1" w:themeShade="BF"/>
        </w:rPr>
      </w:pPr>
    </w:p>
    <w:p w14:paraId="59C82C67" w14:textId="4BB1D26A" w:rsidR="00D50B88" w:rsidRDefault="00D50B88">
      <w:pPr>
        <w:rPr>
          <w:rFonts w:asciiTheme="majorHAnsi" w:eastAsiaTheme="majorEastAsia" w:hAnsiTheme="majorHAnsi" w:cstheme="majorBidi"/>
          <w:color w:val="C68D08" w:themeColor="accent1" w:themeShade="BF"/>
          <w:sz w:val="48"/>
          <w:szCs w:val="48"/>
        </w:rPr>
      </w:pPr>
      <w:r>
        <w:rPr>
          <w:rFonts w:asciiTheme="majorHAnsi" w:eastAsiaTheme="majorEastAsia" w:hAnsiTheme="majorHAnsi" w:cstheme="majorBidi"/>
          <w:color w:val="C68D08" w:themeColor="accent1" w:themeShade="BF"/>
          <w:sz w:val="48"/>
          <w:szCs w:val="48"/>
        </w:rPr>
        <w:br w:type="page"/>
      </w:r>
    </w:p>
    <w:p w14:paraId="52346809" w14:textId="17AD3EEE" w:rsidR="00D50B88" w:rsidRDefault="00CF26DA">
      <w:pPr>
        <w:rPr>
          <w:rFonts w:asciiTheme="majorHAnsi" w:eastAsiaTheme="majorEastAsia" w:hAnsiTheme="majorHAnsi" w:cstheme="majorBidi"/>
          <w:color w:val="C68D08" w:themeColor="accent1" w:themeShade="BF"/>
          <w:sz w:val="36"/>
          <w:szCs w:val="36"/>
        </w:rPr>
      </w:pPr>
      <w:r>
        <w:lastRenderedPageBreak/>
        <w:pict w14:anchorId="2EEF5CCB">
          <v:rect id="Persegi Panjang 1506782051" o:spid="_x0000_s2448" style="position:absolute;margin-left:.3pt;margin-top:-35.65pt;width:393.3pt;height:174pt;z-index:2516316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" fillcolor="#fdeabc" stroked="f" strokeweight="1pt">
            <w10:wrap anchorx="page"/>
          </v:rect>
        </w:pict>
      </w:r>
      <w:r>
        <w:pict w14:anchorId="3B368DAF">
          <v:shape id="Kotak Teks 1929659568" o:spid="_x0000_s2447" type="#_x0000_t202" style="position:absolute;margin-left:-19.65pt;margin-top:-36pt;width:375.1pt;height:187.75pt;z-index:2516316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" filled="f" stroked="f">
            <v:textbox>
              <w:txbxContent>
                <w:p w14:paraId="046C79A2" w14:textId="4B638590" w:rsidR="00FD79B7" w:rsidRPr="008B0BAA" w:rsidRDefault="00FD79B7" w:rsidP="008B0BAA">
                  <w:pPr>
                    <w:spacing w:after="0"/>
                    <w:rPr>
                      <w:color w:val="C68D08" w:themeColor="accent1" w:themeShade="BF"/>
                      <w:sz w:val="36"/>
                      <w:szCs w:val="36"/>
                    </w:rPr>
                  </w:pPr>
                  <w:r w:rsidRPr="008B0BAA">
                    <w:rPr>
                      <w:color w:val="C68D08" w:themeColor="accent1" w:themeShade="BF"/>
                      <w:sz w:val="36"/>
                      <w:szCs w:val="36"/>
                    </w:rPr>
                    <w:t>Pengertian</w:t>
                  </w:r>
                </w:p>
                <w:p w14:paraId="360E5177" w14:textId="79670BA9" w:rsidR="000477E4" w:rsidRPr="008B0BAA" w:rsidRDefault="00FD79B7" w:rsidP="00E41285">
                  <w:pPr>
                    <w:spacing w:after="0"/>
                    <w:ind w:firstLine="720"/>
                    <w:rPr>
                      <w:color w:val="595959" w:themeColor="text1" w:themeTint="A6"/>
                    </w:rPr>
                  </w:pPr>
                  <w:r w:rsidRPr="008B0BAA">
                    <w:rPr>
                      <w:color w:val="595959" w:themeColor="text1" w:themeTint="A6"/>
                    </w:rPr>
                    <w:t>Secara bahasa m</w:t>
                  </w:r>
                  <w:r w:rsidR="000477E4" w:rsidRPr="008B0BAA">
                    <w:rPr>
                      <w:color w:val="595959" w:themeColor="text1" w:themeTint="A6"/>
                    </w:rPr>
                    <w:t xml:space="preserve">akhorij </w:t>
                  </w:r>
                  <w:r w:rsidR="000477E4" w:rsidRPr="008B0BAA">
                    <w:rPr>
                      <w:rFonts w:ascii="Cascadia Code" w:eastAsia="MS Mincho" w:hAnsi="Cascadia Code" w:cs="Cascadia Code"/>
                      <w:color w:val="595959" w:themeColor="text1" w:themeTint="A6"/>
                      <w:rtl/>
                    </w:rPr>
                    <w:t>(م</w:t>
                  </w:r>
                  <w:r w:rsidR="00C8495F" w:rsidRPr="008B0BAA">
                    <w:rPr>
                      <w:rFonts w:ascii="Cascadia Code" w:eastAsia="MS Mincho" w:hAnsi="Cascadia Code" w:cs="Cascadia Code" w:hint="cs"/>
                      <w:color w:val="595959" w:themeColor="text1" w:themeTint="A6"/>
                      <w:rtl/>
                    </w:rPr>
                    <w:t>َ</w:t>
                  </w:r>
                  <w:r w:rsidR="000477E4" w:rsidRPr="008B0BAA">
                    <w:rPr>
                      <w:rFonts w:ascii="Cascadia Code" w:eastAsia="MS Mincho" w:hAnsi="Cascadia Code" w:cs="Cascadia Code"/>
                      <w:color w:val="595959" w:themeColor="text1" w:themeTint="A6"/>
                      <w:rtl/>
                    </w:rPr>
                    <w:t>خ</w:t>
                  </w:r>
                  <w:r w:rsidR="00C8495F" w:rsidRPr="008B0BAA">
                    <w:rPr>
                      <w:rFonts w:ascii="Cascadia Code" w:eastAsia="MS Mincho" w:hAnsi="Cascadia Code" w:cs="Cascadia Code" w:hint="cs"/>
                      <w:color w:val="595959" w:themeColor="text1" w:themeTint="A6"/>
                      <w:rtl/>
                    </w:rPr>
                    <w:t>َ</w:t>
                  </w:r>
                  <w:r w:rsidR="000477E4" w:rsidRPr="008B0BAA">
                    <w:rPr>
                      <w:rFonts w:ascii="Cascadia Code" w:eastAsia="MS Mincho" w:hAnsi="Cascadia Code" w:cs="Cascadia Code"/>
                      <w:color w:val="595959" w:themeColor="text1" w:themeTint="A6"/>
                      <w:rtl/>
                    </w:rPr>
                    <w:t>ار</w:t>
                  </w:r>
                  <w:r w:rsidR="00C8495F" w:rsidRPr="008B0BAA">
                    <w:rPr>
                      <w:rFonts w:ascii="Cascadia Code" w:eastAsia="MS Mincho" w:hAnsi="Cascadia Code" w:cs="Cascadia Code" w:hint="cs"/>
                      <w:color w:val="595959" w:themeColor="text1" w:themeTint="A6"/>
                      <w:rtl/>
                    </w:rPr>
                    <w:t>ِ</w:t>
                  </w:r>
                  <w:r w:rsidR="000477E4" w:rsidRPr="008B0BAA">
                    <w:rPr>
                      <w:rFonts w:ascii="Cascadia Code" w:eastAsia="MS Mincho" w:hAnsi="Cascadia Code" w:cs="Cascadia Code"/>
                      <w:color w:val="595959" w:themeColor="text1" w:themeTint="A6"/>
                      <w:rtl/>
                    </w:rPr>
                    <w:t>ج)</w:t>
                  </w:r>
                  <w:r w:rsidR="000477E4" w:rsidRPr="008B0BAA">
                    <w:rPr>
                      <w:color w:val="595959" w:themeColor="text1" w:themeTint="A6"/>
                    </w:rPr>
                    <w:t xml:space="preserve">adalah bentuk jama’ dari </w:t>
                  </w:r>
                  <w:r w:rsidRPr="008B0BAA">
                    <w:rPr>
                      <w:color w:val="595959" w:themeColor="text1" w:themeTint="A6"/>
                    </w:rPr>
                    <w:t>kata</w:t>
                  </w:r>
                  <w:r w:rsidR="000477E4" w:rsidRPr="008B0BAA">
                    <w:rPr>
                      <w:color w:val="595959" w:themeColor="text1" w:themeTint="A6"/>
                    </w:rPr>
                    <w:t xml:space="preserve"> </w:t>
                  </w:r>
                  <w:r w:rsidR="000477E4" w:rsidRPr="008B0BAA">
                    <w:rPr>
                      <w:rFonts w:ascii="Cascadia Code" w:hAnsi="Cascadia Code" w:cs="Cascadia Code"/>
                      <w:color w:val="595959" w:themeColor="text1" w:themeTint="A6"/>
                      <w:rtl/>
                    </w:rPr>
                    <w:t>م</w:t>
                  </w:r>
                  <w:r w:rsidR="00C8495F" w:rsidRPr="008B0BAA">
                    <w:rPr>
                      <w:rFonts w:ascii="Cascadia Code" w:hAnsi="Cascadia Code" w:cs="Cascadia Code" w:hint="cs"/>
                      <w:color w:val="595959" w:themeColor="text1" w:themeTint="A6"/>
                      <w:rtl/>
                    </w:rPr>
                    <w:t>َ</w:t>
                  </w:r>
                  <w:r w:rsidR="000477E4" w:rsidRPr="008B0BAA">
                    <w:rPr>
                      <w:rFonts w:ascii="Cascadia Code" w:hAnsi="Cascadia Code" w:cs="Cascadia Code"/>
                      <w:color w:val="595959" w:themeColor="text1" w:themeTint="A6"/>
                      <w:rtl/>
                    </w:rPr>
                    <w:t>خ</w:t>
                  </w:r>
                  <w:r w:rsidR="00C8495F" w:rsidRPr="008B0BAA">
                    <w:rPr>
                      <w:rFonts w:ascii="Cascadia Code" w:hAnsi="Cascadia Code" w:cs="Cascadia Code" w:hint="cs"/>
                      <w:color w:val="595959" w:themeColor="text1" w:themeTint="A6"/>
                      <w:rtl/>
                    </w:rPr>
                    <w:t>ْ</w:t>
                  </w:r>
                  <w:r w:rsidR="000477E4" w:rsidRPr="008B0BAA">
                    <w:rPr>
                      <w:rFonts w:ascii="Cascadia Code" w:hAnsi="Cascadia Code" w:cs="Cascadia Code"/>
                      <w:color w:val="595959" w:themeColor="text1" w:themeTint="A6"/>
                      <w:rtl/>
                    </w:rPr>
                    <w:t>ر</w:t>
                  </w:r>
                  <w:r w:rsidR="00C8495F" w:rsidRPr="008B0BAA">
                    <w:rPr>
                      <w:rFonts w:ascii="Cascadia Code" w:hAnsi="Cascadia Code" w:cs="Cascadia Code" w:hint="cs"/>
                      <w:color w:val="595959" w:themeColor="text1" w:themeTint="A6"/>
                      <w:rtl/>
                    </w:rPr>
                    <w:t>َ</w:t>
                  </w:r>
                  <w:r w:rsidR="000477E4" w:rsidRPr="008B0BAA">
                    <w:rPr>
                      <w:rFonts w:ascii="Cascadia Code" w:hAnsi="Cascadia Code" w:cs="Cascadia Code"/>
                      <w:color w:val="595959" w:themeColor="text1" w:themeTint="A6"/>
                      <w:rtl/>
                    </w:rPr>
                    <w:t>ج</w:t>
                  </w:r>
                  <w:r w:rsidR="00C8495F" w:rsidRPr="008B0BAA">
                    <w:rPr>
                      <w:rFonts w:ascii="Cascadia Code" w:hAnsi="Cascadia Code" w:cs="Cascadia Code" w:hint="cs"/>
                      <w:color w:val="595959" w:themeColor="text1" w:themeTint="A6"/>
                      <w:rtl/>
                    </w:rPr>
                    <w:t>ٌ</w:t>
                  </w:r>
                  <w:r w:rsidR="000477E4" w:rsidRPr="008B0BAA">
                    <w:rPr>
                      <w:color w:val="595959" w:themeColor="text1" w:themeTint="A6"/>
                    </w:rPr>
                    <w:t xml:space="preserve"> yang berarti tempat keluar</w:t>
                  </w:r>
                  <w:r w:rsidRPr="008B0BAA">
                    <w:rPr>
                      <w:color w:val="595959" w:themeColor="text1" w:themeTint="A6"/>
                    </w:rPr>
                    <w:t>,</w:t>
                  </w:r>
                  <w:r w:rsidR="000477E4" w:rsidRPr="008B0BAA">
                    <w:rPr>
                      <w:color w:val="595959" w:themeColor="text1" w:themeTint="A6"/>
                    </w:rPr>
                    <w:t xml:space="preserve"> jadi Makhorijul Huruf adalah tempat tempat keluarnya Huruf</w:t>
                  </w:r>
                  <w:r w:rsidRPr="008B0BAA">
                    <w:rPr>
                      <w:color w:val="595959" w:themeColor="text1" w:themeTint="A6"/>
                    </w:rPr>
                    <w:t>.</w:t>
                  </w:r>
                </w:p>
                <w:p w14:paraId="68EB7F5C" w14:textId="1EB0B4A1" w:rsidR="00FD79B7" w:rsidRPr="008B0BAA" w:rsidRDefault="00FD79B7" w:rsidP="00E41285">
                  <w:pPr>
                    <w:spacing w:after="0" w:line="240" w:lineRule="auto"/>
                    <w:jc w:val="right"/>
                    <w:rPr>
                      <w:color w:val="595959" w:themeColor="text1" w:themeTint="A6"/>
                    </w:rPr>
                  </w:pPr>
                  <w:r w:rsidRPr="008B0BAA">
                    <w:rPr>
                      <w:color w:val="595959" w:themeColor="text1" w:themeTint="A6"/>
                    </w:rPr>
                    <w:t>Secara Istilah menurut imam Jazari</w:t>
                  </w:r>
                  <w:r w:rsidR="00EF2F43" w:rsidRPr="008B0BAA">
                    <w:rPr>
                      <w:color w:val="595959" w:themeColor="text1" w:themeTint="A6"/>
                    </w:rPr>
                    <w:t xml:space="preserve"> adala</w:t>
                  </w:r>
                  <w:r w:rsidR="00E41285" w:rsidRPr="008B0BAA">
                    <w:rPr>
                      <w:color w:val="595959" w:themeColor="text1" w:themeTint="A6"/>
                    </w:rPr>
                    <w:t>h :</w:t>
                  </w:r>
                </w:p>
                <w:p w14:paraId="4F216BA4" w14:textId="4FB64501" w:rsidR="00EF2F43" w:rsidRPr="008B0BAA" w:rsidRDefault="00EF2F43" w:rsidP="004F15A5">
                  <w:pPr>
                    <w:spacing w:after="0" w:line="276" w:lineRule="auto"/>
                    <w:jc w:val="right"/>
                    <w:rPr>
                      <w:rFonts w:ascii="Cascadia Mono SemiLight" w:eastAsia="MS Mincho" w:hAnsi="Cascadia Mono SemiLight" w:cs="Cascadia Mono SemiLight"/>
                      <w:color w:val="595959" w:themeColor="text1" w:themeTint="A6"/>
                    </w:rPr>
                  </w:pPr>
                  <w:r w:rsidRPr="008B0BAA">
                    <w:rPr>
                      <w:rFonts w:ascii="Cascadia Mono SemiLight" w:eastAsia="MS Mincho" w:hAnsi="Cascadia Mono SemiLight" w:cs="Cascadia Mono SemiLight"/>
                      <w:color w:val="595959" w:themeColor="text1" w:themeTint="A6"/>
                      <w:rtl/>
                    </w:rPr>
                    <w:t>م</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ح</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ل</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w:t>
                  </w:r>
                  <w:r w:rsidR="0070255D" w:rsidRPr="008B0BAA">
                    <w:rPr>
                      <w:rFonts w:ascii="Cascadia Mono SemiLight" w:eastAsia="MS Mincho" w:hAnsi="Cascadia Mono SemiLight" w:cs="Cascadia Mono SemiLight" w:hint="cs"/>
                      <w:color w:val="595959" w:themeColor="text1" w:themeTint="A6"/>
                      <w:rtl/>
                    </w:rPr>
                    <w:t>خُ</w:t>
                  </w:r>
                  <w:r w:rsidRPr="008B0BAA">
                    <w:rPr>
                      <w:rFonts w:ascii="Cascadia Mono SemiLight" w:eastAsia="MS Mincho" w:hAnsi="Cascadia Mono SemiLight" w:cs="Cascadia Mono SemiLight"/>
                      <w:color w:val="595959" w:themeColor="text1" w:themeTint="A6"/>
                      <w:rtl/>
                    </w:rPr>
                    <w:t>ر</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وج</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الح</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ر</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ف</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ا</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ي ظ</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ه</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ور</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ه</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الذى ي</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نق</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ط</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ع</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ع</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ن</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د</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ه</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ص</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وت</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الن</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ط</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ق</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ب</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ه</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ف</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ت</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م</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ي</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ز</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به</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ع</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ن</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غ</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ي</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ر</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ه</w:t>
                  </w:r>
                  <w:r w:rsidR="00C8495F" w:rsidRPr="008B0BAA">
                    <w:rPr>
                      <w:rFonts w:ascii="Cascadia Mono SemiLight" w:eastAsia="MS Mincho" w:hAnsi="Cascadia Mono SemiLight" w:cs="Cascadia Mono SemiLight" w:hint="cs"/>
                      <w:color w:val="595959" w:themeColor="text1" w:themeTint="A6"/>
                      <w:rtl/>
                    </w:rPr>
                    <w:t>ِ</w:t>
                  </w:r>
                </w:p>
                <w:p w14:paraId="73998185" w14:textId="70136497" w:rsidR="00E41285" w:rsidRPr="008B0BAA" w:rsidRDefault="00E41285" w:rsidP="00E41285">
                  <w:pPr>
                    <w:spacing w:after="0" w:line="240" w:lineRule="auto"/>
                    <w:jc w:val="right"/>
                    <w:rPr>
                      <w:rFonts w:eastAsia="MS Mincho" w:cstheme="minorHAnsi"/>
                      <w:color w:val="595959" w:themeColor="text1" w:themeTint="A6"/>
                      <w:sz w:val="18"/>
                      <w:szCs w:val="18"/>
                      <w:rtl/>
                    </w:rPr>
                  </w:pPr>
                  <w:r w:rsidRPr="008B0BAA">
                    <w:rPr>
                      <w:rFonts w:eastAsia="MS Mincho" w:cstheme="minorHAnsi"/>
                      <w:color w:val="595959" w:themeColor="text1" w:themeTint="A6"/>
                    </w:rPr>
                    <w:t>“tempat keluarnya huruf yang merupakan tempat berhentinya suara dari sebuah lafadz ketika lafadz tersebut diucapkan untuk membedakan huruf satu dengan huruf yang lain</w:t>
                  </w:r>
                  <w:r w:rsidRPr="008B0BAA">
                    <w:rPr>
                      <w:rFonts w:eastAsia="MS Mincho" w:cstheme="minorHAnsi"/>
                      <w:color w:val="595959" w:themeColor="text1" w:themeTint="A6"/>
                      <w:sz w:val="18"/>
                      <w:szCs w:val="18"/>
                    </w:rPr>
                    <w:t>”</w:t>
                  </w:r>
                </w:p>
                <w:p w14:paraId="4BF2E803" w14:textId="77777777" w:rsidR="00EF2F43" w:rsidRPr="008B0BAA" w:rsidRDefault="00EF2F43" w:rsidP="00FD79B7">
                  <w:pPr>
                    <w:jc w:val="right"/>
                    <w:rPr>
                      <w:color w:val="595959" w:themeColor="text1" w:themeTint="A6"/>
                    </w:rPr>
                  </w:pPr>
                </w:p>
              </w:txbxContent>
            </v:textbox>
            <w10:wrap anchorx="margin"/>
          </v:shape>
        </w:pict>
      </w:r>
      <w:r>
        <w:pict w14:anchorId="082C1C5F">
          <v:shape id="Bentuk Bebas: Bentuk 13160951" o:spid="_x0000_s2446" style="position:absolute;margin-left:0;margin-top:-36pt;width:252pt;height:243.65pt;z-index:25163162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3200400,3053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" path="m,l3200400,r,l,3053080,,xe" fillcolor="#f6b61e" stroked="f" strokeweight="1pt">
            <v:fill opacity="45746f"/>
            <v:stroke joinstyle="miter"/>
            <v:path arrowok="t" o:connecttype="custom" o:connectlocs="0,0;3200400,0;3200400,0;0,3094111;0,0" o:connectangles="0,0,0,0,0"/>
            <w10:wrap anchorx="page"/>
          </v:shape>
        </w:pict>
      </w:r>
    </w:p>
    <w:p w14:paraId="5D466386" w14:textId="6F1E570C" w:rsidR="00A64BBF" w:rsidRDefault="00CF26DA" w:rsidP="00616E9E">
      <w:pPr>
        <w:pBdr>
          <w:bottom w:val="single" w:sz="4" w:space="1" w:color="auto"/>
        </w:pBdr>
        <w:jc w:val="center"/>
        <w:rPr>
          <w:rFonts w:asciiTheme="majorHAnsi" w:eastAsiaTheme="majorEastAsia" w:hAnsiTheme="majorHAnsi" w:cstheme="majorBidi"/>
          <w:color w:val="C68D08" w:themeColor="accent1" w:themeShade="BF"/>
          <w:sz w:val="36"/>
          <w:szCs w:val="36"/>
          <w:lang w:val="id-ID"/>
        </w:rPr>
      </w:pPr>
      <w:r>
        <w:pict w14:anchorId="58A999A1">
          <v:shape id="Kotak Teks 1550994892" o:spid="_x0000_s2445" type="#_x0000_t202" style="position:absolute;left:0;text-align:left;margin-left:-10.5pt;margin-top:487.25pt;width:40.7pt;height:37.65pt;z-index:25165219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" filled="f" stroked="f">
            <v:textbox>
              <w:txbxContent>
                <w:p w14:paraId="58576E97" w14:textId="4CD87027" w:rsidR="00823A2E" w:rsidRPr="00E41285" w:rsidRDefault="00823A2E" w:rsidP="00823A2E">
                  <w:pPr>
                    <w:rPr>
                      <w:rFonts w:ascii="13/5Atom Sans" w:hAnsi="13/5Atom Sans"/>
                      <w:sz w:val="40"/>
                      <w:szCs w:val="40"/>
                    </w:rPr>
                  </w:pPr>
                  <w:r w:rsidRPr="00823A2E">
                    <w:rPr>
                      <w:rFonts w:ascii="13/5Atom Sans" w:hAnsi="13/5Atom Sans"/>
                      <w:color w:val="FFFFFF" w:themeColor="background1"/>
                      <w:sz w:val="96"/>
                      <w:szCs w:val="96"/>
                    </w:rPr>
                    <w:t>0</w:t>
                  </w:r>
                  <w:r>
                    <w:rPr>
                      <w:rFonts w:ascii="13/5Atom Sans" w:hAnsi="13/5Atom Sans"/>
                      <w:color w:val="FFFFFF" w:themeColor="background1"/>
                      <w:sz w:val="96"/>
                      <w:szCs w:val="96"/>
                    </w:rPr>
                    <w:t>2</w:t>
                  </w:r>
                  <w:r>
                    <w:rPr>
                      <w:rFonts w:ascii="13/5Atom Sans" w:hAnsi="13/5Atom Sans"/>
                      <w:sz w:val="120"/>
                      <w:szCs w:val="120"/>
                    </w:rPr>
                    <w:t xml:space="preserve"> </w:t>
                  </w:r>
                </w:p>
              </w:txbxContent>
            </v:textbox>
            <w10:wrap anchorx="page"/>
          </v:shape>
        </w:pict>
      </w:r>
      <w:r>
        <w:pict w14:anchorId="0A2937C7">
          <v:group id="Grup 1116666398" o:spid="_x0000_s2442" style="position:absolute;left:0;text-align:left;margin-left:260.6pt;margin-top:219.9pt;width:311.8pt;height:303.3pt;rotation:180;z-index:-251671510;mso-position-horizontal:right;mso-position-horizontal-relative:page" coordsize="39602,3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">
            <v:shape id="Gambar 7" o:spid="_x0000_s2443" type="#_x0000_t75" style="position:absolute;width:19513;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">
              <v:imagedata r:id="rId11" o:title=""/>
            </v:shape>
            <v:shape id="Gambar 22" o:spid="_x0000_s2444" type="#_x0000_t75" style="position:absolute;left:2201;top:2116;width:37401;height:3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">
              <v:imagedata r:id="rId12" o:title=""/>
            </v:shape>
            <w10:wrap anchorx="page"/>
          </v:group>
        </w:pict>
      </w:r>
      <w:r>
        <w:pict w14:anchorId="3D9310DF">
          <v:shape id="Kotak Teks 2010173417" o:spid="_x0000_s2441" type="#_x0000_t202" style="position:absolute;left:0;text-align:left;margin-left:2.15pt;margin-top:188.45pt;width:350.75pt;height:297.85pt;z-index:2516449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" filled="f" stroked="f">
            <v:textbox>
              <w:txbxContent>
                <w:p w14:paraId="1B7621A9" w14:textId="549A56F7" w:rsidR="00D10781" w:rsidRPr="008B0BAA" w:rsidRDefault="00D10781" w:rsidP="00D10781">
                  <w:pPr>
                    <w:ind w:firstLine="720"/>
                    <w:rPr>
                      <w:rFonts w:cstheme="minorHAnsi"/>
                      <w:color w:val="595959" w:themeColor="text1" w:themeTint="A6"/>
                      <w:sz w:val="22"/>
                      <w:szCs w:val="22"/>
                    </w:rPr>
                  </w:pPr>
                  <w:r w:rsidRPr="008B0BAA">
                    <w:rPr>
                      <w:rFonts w:cstheme="minorHAnsi"/>
                      <w:color w:val="595959" w:themeColor="text1" w:themeTint="A6"/>
                      <w:sz w:val="22"/>
                      <w:szCs w:val="22"/>
                    </w:rPr>
                    <w:t>Secara bahasa Al Jauf artinya adalah rongga,  rongga yang dimaksud adalah rongga mulut</w:t>
                  </w:r>
                  <w:r w:rsidR="00AE292B">
                    <w:rPr>
                      <w:rFonts w:cstheme="minorHAnsi"/>
                      <w:color w:val="595959" w:themeColor="text1" w:themeTint="A6"/>
                      <w:sz w:val="22"/>
                      <w:szCs w:val="22"/>
                    </w:rPr>
                    <w:t xml:space="preserve"> secara umum</w:t>
                  </w:r>
                  <w:r w:rsidRPr="008B0BAA">
                    <w:rPr>
                      <w:rFonts w:cstheme="minorHAnsi"/>
                      <w:color w:val="595959" w:themeColor="text1" w:themeTint="A6"/>
                      <w:sz w:val="22"/>
                      <w:szCs w:val="22"/>
                    </w:rPr>
                    <w:t>.</w:t>
                  </w:r>
                </w:p>
                <w:p w14:paraId="482D29CD" w14:textId="77777777" w:rsidR="00D10781" w:rsidRPr="008B0BAA" w:rsidRDefault="00D10781" w:rsidP="00D10781">
                  <w:pPr>
                    <w:ind w:firstLine="720"/>
                    <w:rPr>
                      <w:rFonts w:cstheme="minorHAnsi"/>
                      <w:color w:val="595959" w:themeColor="text1" w:themeTint="A6"/>
                      <w:sz w:val="22"/>
                      <w:szCs w:val="22"/>
                    </w:rPr>
                  </w:pPr>
                  <w:r w:rsidRPr="008B0BAA">
                    <w:rPr>
                      <w:rFonts w:cstheme="minorHAnsi"/>
                      <w:color w:val="595959" w:themeColor="text1" w:themeTint="A6"/>
                      <w:sz w:val="22"/>
                      <w:szCs w:val="22"/>
                    </w:rPr>
                    <w:t xml:space="preserve">Secara istilah Al </w:t>
                  </w:r>
                  <w:r w:rsidR="003A7F5C" w:rsidRPr="008B0BAA">
                    <w:rPr>
                      <w:rFonts w:cstheme="minorHAnsi"/>
                      <w:color w:val="595959" w:themeColor="text1" w:themeTint="A6"/>
                      <w:sz w:val="22"/>
                      <w:szCs w:val="22"/>
                    </w:rPr>
                    <w:t xml:space="preserve">Jauf adalah </w:t>
                  </w:r>
                  <w:r w:rsidRPr="008B0BAA">
                    <w:rPr>
                      <w:rFonts w:cstheme="minorHAnsi"/>
                      <w:color w:val="595959" w:themeColor="text1" w:themeTint="A6"/>
                      <w:sz w:val="22"/>
                      <w:szCs w:val="22"/>
                    </w:rPr>
                    <w:t>tempat keluarnya huruf</w:t>
                  </w:r>
                  <w:r w:rsidR="003A7F5C" w:rsidRPr="008B0BAA">
                    <w:rPr>
                      <w:rFonts w:cstheme="minorHAnsi"/>
                      <w:color w:val="595959" w:themeColor="text1" w:themeTint="A6"/>
                      <w:sz w:val="22"/>
                      <w:szCs w:val="22"/>
                    </w:rPr>
                    <w:t xml:space="preserve"> yang berada di rongga mulut</w:t>
                  </w:r>
                  <w:r w:rsidRPr="008B0BAA">
                    <w:rPr>
                      <w:rFonts w:cstheme="minorHAnsi"/>
                      <w:color w:val="595959" w:themeColor="text1" w:themeTint="A6"/>
                      <w:sz w:val="22"/>
                      <w:szCs w:val="22"/>
                    </w:rPr>
                    <w:t>. Huruf yang keluar dari makhroj ini adalah :</w:t>
                  </w:r>
                </w:p>
                <w:p w14:paraId="0E6C8A02" w14:textId="4F171D1D" w:rsidR="003A7F5C" w:rsidRPr="008B0BAA" w:rsidRDefault="00D10781" w:rsidP="00D10781">
                  <w:pPr>
                    <w:rPr>
                      <w:rFonts w:eastAsia="MS Mincho" w:cstheme="minorHAnsi"/>
                      <w:color w:val="595959" w:themeColor="text1" w:themeTint="A6"/>
                      <w:sz w:val="22"/>
                      <w:szCs w:val="22"/>
                    </w:rPr>
                  </w:pPr>
                  <w:r w:rsidRPr="008B0BAA">
                    <w:rPr>
                      <w:rFonts w:cstheme="minorHAnsi"/>
                      <w:color w:val="595959" w:themeColor="text1" w:themeTint="A6"/>
                      <w:sz w:val="22"/>
                      <w:szCs w:val="22"/>
                    </w:rPr>
                    <w:tab/>
                    <w:t>•</w:t>
                  </w:r>
                  <w:r w:rsidRPr="008B0BAA">
                    <w:rPr>
                      <w:rFonts w:ascii="Segoe UI Semibold" w:hAnsi="Segoe UI Semibold" w:cs="Segoe UI Semibold"/>
                      <w:color w:val="595959" w:themeColor="text1" w:themeTint="A6"/>
                      <w:sz w:val="22"/>
                      <w:szCs w:val="22"/>
                      <w:rtl/>
                    </w:rPr>
                    <w:t>ا</w:t>
                  </w:r>
                  <w:r w:rsidRPr="008B0BAA">
                    <w:rPr>
                      <w:rFonts w:cs="Times New Roman"/>
                      <w:color w:val="595959" w:themeColor="text1" w:themeTint="A6"/>
                      <w:sz w:val="22"/>
                      <w:szCs w:val="22"/>
                    </w:rPr>
                    <w:t xml:space="preserve"> (Alif) yang diikuti </w:t>
                  </w:r>
                  <w:r w:rsidRPr="008B0BAA">
                    <w:rPr>
                      <w:rFonts w:cstheme="minorHAnsi"/>
                      <w:color w:val="595959" w:themeColor="text1" w:themeTint="A6"/>
                      <w:sz w:val="22"/>
                      <w:szCs w:val="22"/>
                    </w:rPr>
                    <w:t xml:space="preserve"> </w:t>
                  </w:r>
                  <w:r w:rsidRPr="008B0BAA">
                    <w:rPr>
                      <w:rFonts w:ascii="Cascadia Mono SemiLight" w:eastAsia="MS Mincho" w:hAnsi="Cascadia Mono SemiLight" w:cs="Cascadia Mono SemiLight"/>
                      <w:color w:val="595959" w:themeColor="text1" w:themeTint="A6"/>
                      <w:sz w:val="22"/>
                      <w:szCs w:val="22"/>
                      <w:rtl/>
                    </w:rPr>
                    <w:t>َ</w:t>
                  </w:r>
                  <w:r w:rsidRPr="008B0BAA">
                    <w:rPr>
                      <w:rFonts w:ascii="Cascadia Mono SemiLight" w:eastAsia="MS Mincho" w:hAnsi="Cascadia Mono SemiLight" w:cs="Cascadia Mono SemiLight"/>
                      <w:color w:val="595959" w:themeColor="text1" w:themeTint="A6"/>
                      <w:sz w:val="22"/>
                      <w:szCs w:val="22"/>
                    </w:rPr>
                    <w:t xml:space="preserve"> </w:t>
                  </w:r>
                  <w:r w:rsidRPr="008B0BAA">
                    <w:rPr>
                      <w:rFonts w:eastAsia="MS Mincho" w:cstheme="minorHAnsi"/>
                      <w:color w:val="595959" w:themeColor="text1" w:themeTint="A6"/>
                      <w:sz w:val="22"/>
                      <w:szCs w:val="22"/>
                    </w:rPr>
                    <w:t>(Fathah)</w:t>
                  </w:r>
                </w:p>
                <w:p w14:paraId="54533EB4" w14:textId="7FC633E6" w:rsidR="00D10781" w:rsidRPr="008B0BAA" w:rsidRDefault="00D10781" w:rsidP="00D10781">
                  <w:pPr>
                    <w:ind w:firstLine="720"/>
                    <w:rPr>
                      <w:rFonts w:eastAsia="MS Mincho" w:cstheme="minorHAnsi"/>
                      <w:color w:val="595959" w:themeColor="text1" w:themeTint="A6"/>
                      <w:sz w:val="22"/>
                      <w:szCs w:val="22"/>
                    </w:rPr>
                  </w:pPr>
                  <w:r w:rsidRPr="008B0BAA">
                    <w:rPr>
                      <w:rFonts w:cstheme="minorHAnsi"/>
                      <w:color w:val="595959" w:themeColor="text1" w:themeTint="A6"/>
                      <w:sz w:val="22"/>
                      <w:szCs w:val="22"/>
                    </w:rPr>
                    <w:t>•</w:t>
                  </w:r>
                  <w:r w:rsidRPr="008B0BAA">
                    <w:rPr>
                      <w:rFonts w:ascii="Segoe UI Semibold" w:hAnsi="Segoe UI Semibold" w:cs="Segoe UI Semibold" w:hint="cs"/>
                      <w:color w:val="595959" w:themeColor="text1" w:themeTint="A6"/>
                      <w:sz w:val="22"/>
                      <w:szCs w:val="22"/>
                      <w:rtl/>
                    </w:rPr>
                    <w:t>يْ</w:t>
                  </w:r>
                  <w:r w:rsidRPr="008B0BAA">
                    <w:rPr>
                      <w:rFonts w:cs="Times New Roman"/>
                      <w:color w:val="595959" w:themeColor="text1" w:themeTint="A6"/>
                      <w:sz w:val="22"/>
                      <w:szCs w:val="22"/>
                    </w:rPr>
                    <w:t>(</w:t>
                  </w:r>
                  <w:r w:rsidR="009229C3" w:rsidRPr="008B0BAA">
                    <w:rPr>
                      <w:rFonts w:cs="Times New Roman"/>
                      <w:color w:val="595959" w:themeColor="text1" w:themeTint="A6"/>
                      <w:sz w:val="22"/>
                      <w:szCs w:val="22"/>
                    </w:rPr>
                    <w:t>Ya’ Sukun</w:t>
                  </w:r>
                  <w:r w:rsidRPr="008B0BAA">
                    <w:rPr>
                      <w:rFonts w:cs="Times New Roman"/>
                      <w:color w:val="595959" w:themeColor="text1" w:themeTint="A6"/>
                      <w:sz w:val="22"/>
                      <w:szCs w:val="22"/>
                    </w:rPr>
                    <w:t xml:space="preserve">) yang diikuti </w:t>
                  </w:r>
                  <w:r w:rsidRPr="008B0BAA">
                    <w:rPr>
                      <w:rFonts w:cstheme="minorHAnsi"/>
                      <w:color w:val="595959" w:themeColor="text1" w:themeTint="A6"/>
                      <w:sz w:val="22"/>
                      <w:szCs w:val="22"/>
                    </w:rPr>
                    <w:t xml:space="preserve"> </w:t>
                  </w:r>
                  <w:r w:rsidRPr="008B0BAA">
                    <w:rPr>
                      <w:rFonts w:ascii="Cascadia Mono SemiLight" w:eastAsia="MS Mincho" w:hAnsi="Cascadia Mono SemiLight" w:cs="Cascadia Mono SemiLight" w:hint="cs"/>
                      <w:color w:val="595959" w:themeColor="text1" w:themeTint="A6"/>
                      <w:sz w:val="22"/>
                      <w:szCs w:val="22"/>
                      <w:rtl/>
                    </w:rPr>
                    <w:t>ِ</w:t>
                  </w:r>
                  <w:r w:rsidRPr="008B0BAA">
                    <w:rPr>
                      <w:rFonts w:ascii="Cascadia Mono SemiLight" w:eastAsia="MS Mincho" w:hAnsi="Cascadia Mono SemiLight" w:cs="Cascadia Mono SemiLight"/>
                      <w:color w:val="595959" w:themeColor="text1" w:themeTint="A6"/>
                      <w:sz w:val="22"/>
                      <w:szCs w:val="22"/>
                    </w:rPr>
                    <w:t xml:space="preserve"> </w:t>
                  </w:r>
                  <w:r w:rsidRPr="008B0BAA">
                    <w:rPr>
                      <w:rFonts w:eastAsia="MS Mincho" w:cstheme="minorHAnsi"/>
                      <w:color w:val="595959" w:themeColor="text1" w:themeTint="A6"/>
                      <w:sz w:val="22"/>
                      <w:szCs w:val="22"/>
                    </w:rPr>
                    <w:t>(</w:t>
                  </w:r>
                  <w:r w:rsidR="009229C3" w:rsidRPr="008B0BAA">
                    <w:rPr>
                      <w:rFonts w:eastAsia="MS Mincho" w:cstheme="minorHAnsi"/>
                      <w:color w:val="595959" w:themeColor="text1" w:themeTint="A6"/>
                      <w:sz w:val="22"/>
                      <w:szCs w:val="22"/>
                    </w:rPr>
                    <w:t>Kasroh</w:t>
                  </w:r>
                  <w:r w:rsidRPr="008B0BAA">
                    <w:rPr>
                      <w:rFonts w:eastAsia="MS Mincho" w:cstheme="minorHAnsi"/>
                      <w:color w:val="595959" w:themeColor="text1" w:themeTint="A6"/>
                      <w:sz w:val="22"/>
                      <w:szCs w:val="22"/>
                    </w:rPr>
                    <w:t>)</w:t>
                  </w:r>
                </w:p>
                <w:p w14:paraId="79C0027D" w14:textId="1AAF8412" w:rsidR="00D10781" w:rsidRPr="008B0BAA" w:rsidRDefault="00D10781" w:rsidP="00D10781">
                  <w:pPr>
                    <w:ind w:firstLine="720"/>
                    <w:rPr>
                      <w:rFonts w:eastAsia="MS Mincho" w:cstheme="minorHAnsi"/>
                      <w:color w:val="595959" w:themeColor="text1" w:themeTint="A6"/>
                      <w:sz w:val="22"/>
                      <w:szCs w:val="22"/>
                    </w:rPr>
                  </w:pPr>
                  <w:r w:rsidRPr="008B0BAA">
                    <w:rPr>
                      <w:rFonts w:cstheme="minorHAnsi"/>
                      <w:color w:val="595959" w:themeColor="text1" w:themeTint="A6"/>
                      <w:sz w:val="22"/>
                      <w:szCs w:val="22"/>
                    </w:rPr>
                    <w:t>•</w:t>
                  </w:r>
                  <w:r w:rsidRPr="008B0BAA">
                    <w:rPr>
                      <w:rFonts w:ascii="Segoe UI Semibold" w:hAnsi="Segoe UI Semibold" w:cs="Segoe UI Semibold" w:hint="cs"/>
                      <w:color w:val="595959" w:themeColor="text1" w:themeTint="A6"/>
                      <w:sz w:val="22"/>
                      <w:szCs w:val="22"/>
                      <w:rtl/>
                    </w:rPr>
                    <w:t>وْ</w:t>
                  </w:r>
                  <w:r w:rsidRPr="008B0BAA">
                    <w:rPr>
                      <w:rFonts w:cs="Times New Roman"/>
                      <w:color w:val="595959" w:themeColor="text1" w:themeTint="A6"/>
                      <w:sz w:val="22"/>
                      <w:szCs w:val="22"/>
                    </w:rPr>
                    <w:t xml:space="preserve"> (</w:t>
                  </w:r>
                  <w:r w:rsidR="009229C3" w:rsidRPr="008B0BAA">
                    <w:rPr>
                      <w:rFonts w:cs="Times New Roman"/>
                      <w:color w:val="595959" w:themeColor="text1" w:themeTint="A6"/>
                      <w:sz w:val="22"/>
                      <w:szCs w:val="22"/>
                    </w:rPr>
                    <w:t>Waw Sukun</w:t>
                  </w:r>
                  <w:r w:rsidRPr="008B0BAA">
                    <w:rPr>
                      <w:rFonts w:cs="Times New Roman"/>
                      <w:color w:val="595959" w:themeColor="text1" w:themeTint="A6"/>
                      <w:sz w:val="22"/>
                      <w:szCs w:val="22"/>
                    </w:rPr>
                    <w:t xml:space="preserve">) yang diikuti </w:t>
                  </w:r>
                  <w:r w:rsidRPr="008B0BAA">
                    <w:rPr>
                      <w:rFonts w:ascii="Cascadia Mono SemiLight" w:eastAsia="MS Mincho" w:hAnsi="Cascadia Mono SemiLight" w:cs="Cascadia Mono SemiLight" w:hint="cs"/>
                      <w:color w:val="595959" w:themeColor="text1" w:themeTint="A6"/>
                      <w:sz w:val="22"/>
                      <w:szCs w:val="22"/>
                      <w:rtl/>
                    </w:rPr>
                    <w:t xml:space="preserve">ُ </w:t>
                  </w:r>
                  <w:r w:rsidRPr="008B0BAA">
                    <w:rPr>
                      <w:rFonts w:ascii="Cascadia Mono SemiLight" w:eastAsia="MS Mincho" w:hAnsi="Cascadia Mono SemiLight" w:cs="Cascadia Mono SemiLight"/>
                      <w:color w:val="595959" w:themeColor="text1" w:themeTint="A6"/>
                      <w:sz w:val="22"/>
                      <w:szCs w:val="22"/>
                    </w:rPr>
                    <w:t xml:space="preserve"> </w:t>
                  </w:r>
                  <w:r w:rsidRPr="008B0BAA">
                    <w:rPr>
                      <w:rFonts w:eastAsia="MS Mincho" w:cstheme="minorHAnsi"/>
                      <w:color w:val="595959" w:themeColor="text1" w:themeTint="A6"/>
                      <w:sz w:val="22"/>
                      <w:szCs w:val="22"/>
                    </w:rPr>
                    <w:t>(</w:t>
                  </w:r>
                  <w:r w:rsidR="009229C3" w:rsidRPr="008B0BAA">
                    <w:rPr>
                      <w:rFonts w:eastAsia="MS Mincho" w:cstheme="minorHAnsi"/>
                      <w:color w:val="595959" w:themeColor="text1" w:themeTint="A6"/>
                      <w:sz w:val="22"/>
                      <w:szCs w:val="22"/>
                    </w:rPr>
                    <w:t>Dhommah</w:t>
                  </w:r>
                  <w:r w:rsidRPr="008B0BAA">
                    <w:rPr>
                      <w:rFonts w:eastAsia="MS Mincho" w:cstheme="minorHAnsi"/>
                      <w:color w:val="595959" w:themeColor="text1" w:themeTint="A6"/>
                      <w:sz w:val="22"/>
                      <w:szCs w:val="22"/>
                    </w:rPr>
                    <w:t>)</w:t>
                  </w:r>
                </w:p>
                <w:p w14:paraId="6114CFA6" w14:textId="46EDF03C" w:rsidR="00781D3F" w:rsidRPr="008B0BAA" w:rsidRDefault="00781D3F" w:rsidP="00781D3F">
                  <w:pPr>
                    <w:rPr>
                      <w:rFonts w:eastAsia="MS Mincho" w:cstheme="minorHAnsi"/>
                      <w:color w:val="595959" w:themeColor="text1" w:themeTint="A6"/>
                      <w:sz w:val="22"/>
                      <w:szCs w:val="22"/>
                    </w:rPr>
                  </w:pPr>
                  <w:r w:rsidRPr="008B0BAA">
                    <w:rPr>
                      <w:rFonts w:eastAsia="MS Mincho" w:cstheme="minorHAnsi"/>
                      <w:color w:val="595959" w:themeColor="text1" w:themeTint="A6"/>
                      <w:sz w:val="22"/>
                      <w:szCs w:val="22"/>
                    </w:rPr>
                    <w:t>Imam Jazari berkata dalam kitabnya</w:t>
                  </w:r>
                  <w:r w:rsidR="008D74FE" w:rsidRPr="008B0BAA">
                    <w:rPr>
                      <w:rFonts w:eastAsia="MS Mincho" w:cstheme="minorHAnsi" w:hint="cs"/>
                      <w:color w:val="595959" w:themeColor="text1" w:themeTint="A6"/>
                      <w:sz w:val="22"/>
                      <w:szCs w:val="22"/>
                      <w:rtl/>
                    </w:rPr>
                    <w:t xml:space="preserve"> </w:t>
                  </w:r>
                  <w:r w:rsidR="008D74FE" w:rsidRPr="008B0BAA">
                    <w:rPr>
                      <w:rFonts w:eastAsia="MS Mincho" w:cstheme="minorHAnsi"/>
                      <w:color w:val="595959" w:themeColor="text1" w:themeTint="A6"/>
                      <w:sz w:val="22"/>
                      <w:szCs w:val="22"/>
                    </w:rPr>
                    <w:t xml:space="preserve"> :</w:t>
                  </w:r>
                </w:p>
                <w:p w14:paraId="176AF983" w14:textId="70AD40F2" w:rsidR="00781D3F" w:rsidRPr="008B0BAA" w:rsidRDefault="00622F32" w:rsidP="00676B11">
                  <w:pPr>
                    <w:ind w:right="118"/>
                    <w:jc w:val="center"/>
                    <w:rPr>
                      <w:rFonts w:ascii="Dubai" w:hAnsi="Dubai" w:cs="Dubai"/>
                      <w:color w:val="595959" w:themeColor="text1" w:themeTint="A6"/>
                      <w:sz w:val="22"/>
                      <w:szCs w:val="22"/>
                    </w:rPr>
                  </w:pPr>
                  <w:r w:rsidRPr="008B0BAA">
                    <w:rPr>
                      <w:rFonts w:ascii="Dubai" w:eastAsia="MS Mincho" w:hAnsi="Dubai" w:cs="Dubai"/>
                      <w:color w:val="595959" w:themeColor="text1" w:themeTint="A6"/>
                      <w:sz w:val="22"/>
                      <w:szCs w:val="22"/>
                    </w:rPr>
                    <w:t>“</w:t>
                  </w:r>
                  <w:r w:rsidR="008D74FE" w:rsidRPr="008B0BAA">
                    <w:rPr>
                      <w:rFonts w:ascii="Dubai" w:eastAsia="MS Mincho" w:hAnsi="Dubai" w:cs="Dubai"/>
                      <w:color w:val="595959" w:themeColor="text1" w:themeTint="A6"/>
                      <w:sz w:val="22"/>
                      <w:szCs w:val="22"/>
                      <w:rtl/>
                    </w:rPr>
                    <w:t>حُرُوفُ مَدٍّ لِلْهَوَاءِ تَنْتَهِي</w:t>
                  </w:r>
                  <w:r w:rsidR="008D74FE" w:rsidRPr="008B0BAA">
                    <w:rPr>
                      <w:rFonts w:ascii="Dubai" w:hAnsi="Dubai" w:cs="Dubai"/>
                      <w:color w:val="595959" w:themeColor="text1" w:themeTint="A6"/>
                      <w:sz w:val="22"/>
                      <w:szCs w:val="22"/>
                    </w:rPr>
                    <w:t xml:space="preserve"> </w:t>
                  </w:r>
                  <w:r w:rsidR="008D74FE" w:rsidRPr="008B0BAA">
                    <w:rPr>
                      <w:rFonts w:ascii="Dubai" w:eastAsia="MS Mincho" w:hAnsi="Dubai" w:cs="Dubai"/>
                      <w:color w:val="595959" w:themeColor="text1" w:themeTint="A6"/>
                      <w:sz w:val="22"/>
                      <w:szCs w:val="22"/>
                      <w:rtl/>
                    </w:rPr>
                    <w:t>لِلْجَوفِ : اَلِفٌ وَ اُخْتَهَا وَهِيَ</w:t>
                  </w:r>
                  <w:r w:rsidRPr="008B0BAA">
                    <w:rPr>
                      <w:rFonts w:ascii="Dubai" w:eastAsia="MS Mincho" w:hAnsi="Dubai" w:cs="Dubai"/>
                      <w:color w:val="595959" w:themeColor="text1" w:themeTint="A6"/>
                      <w:sz w:val="22"/>
                      <w:szCs w:val="22"/>
                    </w:rPr>
                    <w:t xml:space="preserve"> “</w:t>
                  </w:r>
                </w:p>
                <w:p w14:paraId="180D91CB" w14:textId="71E40744" w:rsidR="003A7F5C" w:rsidRPr="008B0BAA" w:rsidRDefault="00CA224A" w:rsidP="003A7F5C">
                  <w:pPr>
                    <w:rPr>
                      <w:rFonts w:cstheme="minorHAnsi"/>
                      <w:color w:val="595959" w:themeColor="text1" w:themeTint="A6"/>
                      <w:sz w:val="18"/>
                      <w:szCs w:val="18"/>
                    </w:rPr>
                  </w:pPr>
                  <w:r w:rsidRPr="008B0BAA">
                    <w:rPr>
                      <w:rFonts w:cstheme="minorHAnsi"/>
                      <w:color w:val="595959" w:themeColor="text1" w:themeTint="A6"/>
                      <w:sz w:val="22"/>
                      <w:szCs w:val="22"/>
                    </w:rPr>
                    <w:t>Huruf yang keluar dari Makhroj Al Jauf adalah alif dan saudar</w:t>
                  </w:r>
                  <w:r w:rsidR="00676B11" w:rsidRPr="008B0BAA">
                    <w:rPr>
                      <w:rFonts w:cstheme="minorHAnsi"/>
                      <w:color w:val="595959" w:themeColor="text1" w:themeTint="A6"/>
                      <w:sz w:val="22"/>
                      <w:szCs w:val="22"/>
                    </w:rPr>
                    <w:t>i</w:t>
                  </w:r>
                  <w:r w:rsidRPr="008B0BAA">
                    <w:rPr>
                      <w:rFonts w:cstheme="minorHAnsi"/>
                      <w:color w:val="595959" w:themeColor="text1" w:themeTint="A6"/>
                      <w:sz w:val="22"/>
                      <w:szCs w:val="22"/>
                    </w:rPr>
                    <w:t xml:space="preserve">nya (Ya’ </w:t>
                  </w:r>
                  <w:r w:rsidR="00A316EE" w:rsidRPr="008B0BAA">
                    <w:rPr>
                      <w:rFonts w:cstheme="minorHAnsi"/>
                      <w:color w:val="595959" w:themeColor="text1" w:themeTint="A6"/>
                      <w:sz w:val="22"/>
                      <w:szCs w:val="22"/>
                    </w:rPr>
                    <w:t>mad</w:t>
                  </w:r>
                  <w:r w:rsidRPr="008B0BAA">
                    <w:rPr>
                      <w:rFonts w:cstheme="minorHAnsi"/>
                      <w:color w:val="595959" w:themeColor="text1" w:themeTint="A6"/>
                      <w:sz w:val="22"/>
                      <w:szCs w:val="22"/>
                    </w:rPr>
                    <w:t xml:space="preserve"> dan Waw </w:t>
                  </w:r>
                  <w:r w:rsidR="00A316EE" w:rsidRPr="008B0BAA">
                    <w:rPr>
                      <w:rFonts w:cstheme="minorHAnsi"/>
                      <w:color w:val="595959" w:themeColor="text1" w:themeTint="A6"/>
                      <w:sz w:val="22"/>
                      <w:szCs w:val="22"/>
                    </w:rPr>
                    <w:t>mad</w:t>
                  </w:r>
                  <w:r w:rsidRPr="008B0BAA">
                    <w:rPr>
                      <w:rFonts w:cstheme="minorHAnsi"/>
                      <w:color w:val="595959" w:themeColor="text1" w:themeTint="A6"/>
                      <w:sz w:val="22"/>
                      <w:szCs w:val="22"/>
                    </w:rPr>
                    <w:t xml:space="preserve">) </w:t>
                  </w:r>
                  <w:r w:rsidR="00A316EE" w:rsidRPr="008B0BAA">
                    <w:rPr>
                      <w:rFonts w:cstheme="minorHAnsi"/>
                      <w:color w:val="595959" w:themeColor="text1" w:themeTint="A6"/>
                      <w:sz w:val="22"/>
                      <w:szCs w:val="22"/>
                    </w:rPr>
                    <w:t>yang berhenti seiring dengan berhentinya nafas.</w:t>
                  </w:r>
                </w:p>
              </w:txbxContent>
            </v:textbox>
            <w10:wrap anchorx="margin"/>
          </v:shape>
        </w:pict>
      </w:r>
      <w:r>
        <w:pict w14:anchorId="18B299AE">
          <v:rect id="Persegi Panjang 1852093995" o:spid="_x0000_s2440" style="position:absolute;left:0;text-align:left;margin-left:296.35pt;margin-top:176.25pt;width:347.55pt;height:346.85pt;z-index:25164496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" fillcolor="#fdeabc" stroked="f" strokeweight="1pt">
            <v:textbox>
              <w:txbxContent>
                <w:p w14:paraId="49F2010D" w14:textId="571A23DA" w:rsidR="00E71D3B" w:rsidRDefault="00E71D3B" w:rsidP="00E71D3B"/>
              </w:txbxContent>
            </v:textbox>
            <w10:wrap anchorx="margin" anchory="margin"/>
          </v:rect>
        </w:pict>
      </w:r>
      <w:r>
        <w:pict w14:anchorId="34E90DD4">
          <v:rect id="Persegi Panjang 533489117" o:spid="_x0000_s2439" style="position:absolute;left:0;text-align:left;margin-left:114.25pt;margin-top:466.85pt;width:34.8pt;height:173.6pt;rotation:90;z-index:2516449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" fillcolor="#f9cc62" stroked="f" strokeweight="1pt">
            <w10:wrap anchorx="page"/>
          </v:rect>
        </w:pict>
      </w:r>
      <w:r>
        <w:pict w14:anchorId="047AAD9B">
          <v:group id="Grup 705442276" o:spid="_x0000_s2436" style="position:absolute;left:0;text-align:left;margin-left:-1.15pt;margin-top:145.8pt;width:114.75pt;height:51.3pt;z-index:251644969;mso-position-horizontal-relative:margin;mso-width-relative:margin;mso-height-relative:margin" coordorigin="-152,355" coordsize="14575,6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">
            <v:shape id="_x0000_s2437" type="#_x0000_t202" style="position:absolute;left:-152;top:355;width:14575;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" filled="f" stroked="f">
              <v:textbox>
                <w:txbxContent>
                  <w:p w14:paraId="40CA189A" w14:textId="10C2199C" w:rsidR="00E71D3B" w:rsidRPr="00510C49" w:rsidRDefault="00510C49" w:rsidP="00510C49">
                    <w:pPr>
                      <w:jc w:val="right"/>
                      <w:rPr>
                        <w:rFonts w:ascii="Cascadia Mono SemiLight" w:eastAsia="MS Mincho" w:hAnsi="Cascadia Mono SemiLight" w:cs="Cascadia Mono SemiLight"/>
                        <w:color w:val="C68D08" w:themeColor="accent1" w:themeShade="BF"/>
                        <w:sz w:val="48"/>
                        <w:szCs w:val="48"/>
                      </w:rPr>
                    </w:pPr>
                    <w:r w:rsidRPr="00510C49">
                      <w:rPr>
                        <w:rFonts w:ascii="Cascadia Mono SemiLight" w:hAnsi="Cascadia Mono SemiLight" w:cs="Cascadia Mono SemiLight"/>
                        <w:color w:val="C68D08" w:themeColor="accent1" w:themeShade="BF"/>
                        <w:sz w:val="48"/>
                        <w:szCs w:val="48"/>
                      </w:rPr>
                      <w:t>AL JAUF</w:t>
                    </w:r>
                  </w:p>
                </w:txbxContent>
              </v:textbox>
            </v:shape>
            <v:shape id="_x0000_s2438" type="#_x0000_t202" style="position:absolute;left:-152;top:3344;width:8197;height:3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" filled="f" stroked="f">
              <v:textbox>
                <w:txbxContent>
                  <w:p w14:paraId="2BE6F19F" w14:textId="512C058B" w:rsidR="00510C49" w:rsidRPr="00510C49" w:rsidRDefault="00510C49" w:rsidP="00510C49">
                    <w:pPr>
                      <w:jc w:val="right"/>
                      <w:rPr>
                        <w:rFonts w:ascii="Cascadia Mono SemiLight" w:eastAsia="MS Mincho" w:hAnsi="Cascadia Mono SemiLight" w:cs="Cascadia Mono SemiLight"/>
                        <w:color w:val="C68D08" w:themeColor="accent1" w:themeShade="BF"/>
                        <w:sz w:val="32"/>
                        <w:szCs w:val="32"/>
                      </w:rPr>
                    </w:pPr>
                    <w:r w:rsidRPr="00510C49">
                      <w:rPr>
                        <w:rFonts w:ascii="Cascadia Mono SemiLight" w:hAnsi="Cascadia Mono SemiLight" w:cs="Cascadia Mono SemiLight"/>
                        <w:color w:val="743C08" w:themeColor="accent3"/>
                        <w:sz w:val="32"/>
                        <w:szCs w:val="32"/>
                        <w:rtl/>
                      </w:rPr>
                      <w:t>الج</w:t>
                    </w:r>
                    <w:r w:rsidR="003A7F5C">
                      <w:rPr>
                        <w:rFonts w:ascii="Cascadia Mono SemiLight" w:eastAsia="MS Mincho" w:hAnsi="Cascadia Mono SemiLight" w:cs="Cascadia Mono SemiLight" w:hint="cs"/>
                        <w:color w:val="743C08" w:themeColor="accent3"/>
                        <w:sz w:val="32"/>
                        <w:szCs w:val="32"/>
                        <w:rtl/>
                      </w:rPr>
                      <w:t>َ</w:t>
                    </w:r>
                    <w:r w:rsidRPr="00510C49">
                      <w:rPr>
                        <w:rFonts w:ascii="Cascadia Mono SemiLight" w:hAnsi="Cascadia Mono SemiLight" w:cs="Cascadia Mono SemiLight"/>
                        <w:color w:val="743C08" w:themeColor="accent3"/>
                        <w:sz w:val="32"/>
                        <w:szCs w:val="32"/>
                        <w:rtl/>
                      </w:rPr>
                      <w:t>وف</w:t>
                    </w:r>
                    <w:r w:rsidRPr="00510C49">
                      <w:rPr>
                        <w:rFonts w:ascii="Cascadia Mono SemiLight" w:hAnsi="Cascadia Mono SemiLight" w:cs="Cascadia Mono SemiLight"/>
                        <w:color w:val="C68D08" w:themeColor="accent1" w:themeShade="BF"/>
                        <w:sz w:val="32"/>
                        <w:szCs w:val="32"/>
                      </w:rPr>
                      <w:t xml:space="preserve"> </w:t>
                    </w:r>
                  </w:p>
                </w:txbxContent>
              </v:textbox>
            </v:shape>
            <w10:wrap anchorx="margin"/>
          </v:group>
        </w:pict>
      </w:r>
      <w:r w:rsidR="003A7F5C">
        <w:rPr>
          <w:rFonts w:asciiTheme="majorHAnsi" w:eastAsiaTheme="majorEastAsia" w:hAnsiTheme="majorHAnsi" w:cstheme="majorBidi"/>
          <w:color w:val="C68D08" w:themeColor="accent1" w:themeShade="BF"/>
          <w:sz w:val="36"/>
          <w:szCs w:val="36"/>
        </w:rPr>
        <w:t>w</w:t>
      </w:r>
      <w:r w:rsidR="00D50B88">
        <w:rPr>
          <w:rFonts w:asciiTheme="majorHAnsi" w:eastAsiaTheme="majorEastAsia" w:hAnsiTheme="majorHAnsi" w:cstheme="majorBidi"/>
          <w:color w:val="C68D08" w:themeColor="accent1" w:themeShade="BF"/>
          <w:sz w:val="36"/>
          <w:szCs w:val="36"/>
          <w:lang w:val="id-ID"/>
        </w:rPr>
        <w:br w:type="page"/>
      </w:r>
      <w:r>
        <w:lastRenderedPageBreak/>
        <w:pict w14:anchorId="462D0B1B">
          <v:group id="Grup 16" o:spid="_x0000_s2424" style="position:absolute;left:0;text-align:left;margin-left:100.3pt;margin-top:261pt;width:112.25pt;height:70.55pt;z-index:251648060" coordsize="14482,8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">
            <v:shape id="Gambar 6" o:spid="_x0000_s2425" type="#_x0000_t75" style="position:absolute;width:8959;height:8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">
              <v:imagedata r:id="rId16" o:title=""/>
            </v:shape>
            <v:group id="Grup 15" o:spid="_x0000_s2426" style="position:absolute;left:5162;top:2381;width:9320;height:6572" coordsize="931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">
              <v:group id="Grup 14" o:spid="_x0000_s2427" style="position:absolute;top:4933;width:9270;height:1639" coordsize="9270,1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Konektor: Siku 7" o:spid="_x0000_s2428" type="#_x0000_t34" style="position:absolute;left:419;width:8851;height:146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" adj="11294" strokecolor="#743c08 [3206]" strokeweight=".5pt"/>
                <v:oval id="Oval 11" o:spid="_x0000_s2429" style="position:absolute;top:1181;width:457;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" fillcolor="#743c08 [3206]" stroked="f" strokeweight="1pt">
                  <v:stroke joinstyle="miter"/>
                </v:oval>
              </v:group>
              <v:group id="Grup 13" o:spid="_x0000_s2430" style="position:absolute;top:2457;width:9319;height:3410" coordsize="9319,3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">
                <v:shape id="Konektor: Siku 8" o:spid="_x0000_s2431" type="#_x0000_t34" style="position:absolute;left:381;width:8938;height:322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" adj="9591" strokecolor="#f6b61e [3204]" strokeweight=".5pt"/>
                <v:oval id="Oval 11" o:spid="_x0000_s2432" style="position:absolute;top:2952;width:457;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" fillcolor="#f6b61e [3204]" stroked="f" strokeweight="1pt">
                  <v:stroke joinstyle="miter"/>
                </v:oval>
              </v:group>
              <v:group id="Grup 12" o:spid="_x0000_s2433" style="position:absolute;width:9063;height:5048" coordsize="9063,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">
                <v:shape id="Konektor: Siku 9" o:spid="_x0000_s2434" type="#_x0000_t34" style="position:absolute;left:476;width:8587;height:486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" adj="8807" strokecolor="#df760b [3205]" strokeweight=".5pt"/>
                <v:oval id="Oval 11" o:spid="_x0000_s2435" style="position:absolute;top:4591;width:457;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" fillcolor="#df760b [3205]" stroked="f" strokeweight="1pt">
                  <v:stroke joinstyle="miter"/>
                </v:oval>
              </v:group>
            </v:group>
            <w10:wrap type="square"/>
          </v:group>
        </w:pict>
      </w:r>
      <w:r>
        <w:pict w14:anchorId="6A103131">
          <v:shape id="_x0000_s2423" type="#_x0000_t202" style="position:absolute;left:0;text-align:left;margin-left:-13.5pt;margin-top:268.75pt;width:106.75pt;height:58.85pt;z-index:2516490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" filled="f" stroked="f">
            <v:textbox>
              <w:txbxContent>
                <w:p w14:paraId="70403AFD" w14:textId="46B85EA3" w:rsidR="003A7AE5" w:rsidRPr="008B0BAA" w:rsidRDefault="003A7AE5" w:rsidP="00D60F5E">
                  <w:pPr>
                    <w:jc w:val="right"/>
                    <w:rPr>
                      <w:color w:val="595959" w:themeColor="text1" w:themeTint="A6"/>
                    </w:rPr>
                  </w:pPr>
                  <w:r w:rsidRPr="008B0BAA">
                    <w:rPr>
                      <w:rFonts w:cstheme="minorHAnsi"/>
                      <w:color w:val="595959" w:themeColor="text1" w:themeTint="A6"/>
                    </w:rPr>
                    <w:t>Simulasi</w:t>
                  </w:r>
                  <w:r w:rsidRPr="008B0BAA">
                    <w:rPr>
                      <w:rFonts w:ascii="Segoe UI" w:eastAsia="MS Mincho" w:hAnsi="Segoe UI" w:cs="Segoe UI"/>
                      <w:color w:val="595959" w:themeColor="text1" w:themeTint="A6"/>
                      <w:sz w:val="22"/>
                      <w:szCs w:val="22"/>
                    </w:rPr>
                    <w:t xml:space="preserve"> Makhroj Al Halqi yaitu tenggorokan</w:t>
                  </w:r>
                </w:p>
              </w:txbxContent>
            </v:textbox>
            <w10:wrap type="square"/>
          </v:shape>
        </w:pict>
      </w:r>
      <w:r>
        <w:pict w14:anchorId="79F08867">
          <v:shape id="_x0000_s2422" type="#_x0000_t202" style="position:absolute;left:0;text-align:left;margin-left:208.55pt;margin-top:286.65pt;width:136.75pt;height:22.5pt;z-index:2516501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" filled="f" stroked="f">
            <v:textbox>
              <w:txbxContent>
                <w:p w14:paraId="3D79601F" w14:textId="4A5718FE" w:rsidR="003A7AE5" w:rsidRPr="008B0BAA" w:rsidRDefault="003A7AE5">
                  <w:pPr>
                    <w:rPr>
                      <w:color w:val="595959" w:themeColor="text1" w:themeTint="A6"/>
                    </w:rPr>
                  </w:pPr>
                  <w:r w:rsidRPr="00773D69">
                    <w:rPr>
                      <w:rFonts w:cstheme="minorHAnsi"/>
                      <w:color w:val="595959" w:themeColor="text1" w:themeTint="A6"/>
                    </w:rPr>
                    <w:t>Wa</w:t>
                  </w:r>
                  <w:r w:rsidRPr="008B0BAA">
                    <w:rPr>
                      <w:rFonts w:cstheme="minorHAnsi"/>
                      <w:color w:val="595959" w:themeColor="text1" w:themeTint="A6"/>
                    </w:rPr>
                    <w:t xml:space="preserve">sthul halqi : </w:t>
                  </w:r>
                  <w:r w:rsidRPr="008B0BAA">
                    <w:rPr>
                      <w:rFonts w:ascii="Segoe UI" w:eastAsia="MS Mincho" w:hAnsi="Segoe UI" w:cs="Segoe UI" w:hint="cs"/>
                      <w:color w:val="595959" w:themeColor="text1" w:themeTint="A6"/>
                      <w:sz w:val="22"/>
                      <w:szCs w:val="22"/>
                      <w:rtl/>
                    </w:rPr>
                    <w:t>ع</w:t>
                  </w:r>
                  <w:r w:rsidRPr="008B0BAA">
                    <w:rPr>
                      <w:rFonts w:ascii="Segoe UI" w:eastAsia="MS Mincho" w:hAnsi="Segoe UI" w:cs="Segoe UI"/>
                      <w:color w:val="595959" w:themeColor="text1" w:themeTint="A6"/>
                      <w:sz w:val="22"/>
                      <w:szCs w:val="22"/>
                      <w:rtl/>
                    </w:rPr>
                    <w:t xml:space="preserve"> </w:t>
                  </w:r>
                  <w:r w:rsidRPr="008B0BAA">
                    <w:rPr>
                      <w:rFonts w:asciiTheme="majorHAnsi" w:eastAsia="MS Mincho" w:hAnsiTheme="majorHAnsi" w:cstheme="majorHAnsi"/>
                      <w:color w:val="595959" w:themeColor="text1" w:themeTint="A6"/>
                      <w:sz w:val="22"/>
                      <w:szCs w:val="22"/>
                      <w:rtl/>
                    </w:rPr>
                    <w:t>&amp;</w:t>
                  </w:r>
                  <w:r w:rsidRPr="008B0BAA">
                    <w:rPr>
                      <w:rFonts w:ascii="Segoe UI" w:eastAsia="MS Mincho" w:hAnsi="Segoe UI" w:cs="Segoe UI"/>
                      <w:color w:val="595959" w:themeColor="text1" w:themeTint="A6"/>
                      <w:sz w:val="22"/>
                      <w:szCs w:val="22"/>
                      <w:rtl/>
                    </w:rPr>
                    <w:t xml:space="preserve"> </w:t>
                  </w:r>
                  <w:r w:rsidRPr="008B0BAA">
                    <w:rPr>
                      <w:rFonts w:ascii="Segoe UI" w:eastAsia="MS Mincho" w:hAnsi="Segoe UI" w:cs="Segoe UI" w:hint="cs"/>
                      <w:color w:val="595959" w:themeColor="text1" w:themeTint="A6"/>
                      <w:sz w:val="22"/>
                      <w:szCs w:val="22"/>
                      <w:rtl/>
                    </w:rPr>
                    <w:t xml:space="preserve">ح </w:t>
                  </w:r>
                  <w:r w:rsidRPr="008B0BAA">
                    <w:rPr>
                      <w:rFonts w:ascii="Segoe UI" w:eastAsia="MS Mincho" w:hAnsi="Segoe UI" w:cs="Segoe UI"/>
                      <w:color w:val="595959" w:themeColor="text1" w:themeTint="A6"/>
                      <w:sz w:val="22"/>
                      <w:szCs w:val="22"/>
                    </w:rPr>
                    <w:t xml:space="preserve"> </w:t>
                  </w:r>
                </w:p>
              </w:txbxContent>
            </v:textbox>
            <w10:wrap type="square"/>
          </v:shape>
        </w:pict>
      </w:r>
      <w:r>
        <w:pict w14:anchorId="2E664C67">
          <v:shape id="_x0000_s2421" type="#_x0000_t202" style="position:absolute;left:0;text-align:left;margin-left:208.25pt;margin-top:306.75pt;width:136.75pt;height:22.5pt;z-index:2516511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" filled="f" stroked="f">
            <v:textbox>
              <w:txbxContent>
                <w:p w14:paraId="700148CB" w14:textId="52D2CA44" w:rsidR="003A7AE5" w:rsidRPr="003A7AE5" w:rsidRDefault="003A7AE5">
                  <w:r w:rsidRPr="00773D69">
                    <w:rPr>
                      <w:rFonts w:cstheme="minorHAnsi"/>
                      <w:color w:val="595959" w:themeColor="text1" w:themeTint="A6"/>
                    </w:rPr>
                    <w:t>A</w:t>
                  </w:r>
                  <w:r w:rsidRPr="008B0BAA">
                    <w:rPr>
                      <w:rFonts w:cstheme="minorHAnsi"/>
                      <w:color w:val="595959" w:themeColor="text1" w:themeTint="A6"/>
                    </w:rPr>
                    <w:t xml:space="preserve">qshol halqi : </w:t>
                  </w:r>
                  <w:r w:rsidRPr="008B0BAA">
                    <w:rPr>
                      <w:rFonts w:ascii="Segoe UI" w:eastAsia="MS Mincho" w:hAnsi="Segoe UI" w:cs="Segoe UI"/>
                      <w:color w:val="595959" w:themeColor="text1" w:themeTint="A6"/>
                      <w:rtl/>
                    </w:rPr>
                    <w:t xml:space="preserve"> أ </w:t>
                  </w:r>
                  <w:r w:rsidRPr="008B0BAA">
                    <w:rPr>
                      <w:rFonts w:asciiTheme="majorHAnsi" w:eastAsia="MS Mincho" w:hAnsiTheme="majorHAnsi" w:cstheme="majorHAnsi"/>
                      <w:color w:val="595959" w:themeColor="text1" w:themeTint="A6"/>
                      <w:rtl/>
                    </w:rPr>
                    <w:t>&amp;</w:t>
                  </w:r>
                  <w:r w:rsidRPr="008B0BAA">
                    <w:rPr>
                      <w:rFonts w:ascii="Segoe UI" w:eastAsia="MS Mincho" w:hAnsi="Segoe UI" w:cs="Segoe UI"/>
                      <w:color w:val="595959" w:themeColor="text1" w:themeTint="A6"/>
                      <w:rtl/>
                    </w:rPr>
                    <w:t xml:space="preserve"> هـ</w:t>
                  </w:r>
                  <w:r w:rsidRPr="008B0BAA">
                    <w:rPr>
                      <w:rFonts w:ascii="Segoe UI" w:eastAsia="MS Mincho" w:hAnsi="Segoe UI" w:cs="Segoe UI" w:hint="cs"/>
                      <w:color w:val="595959" w:themeColor="text1" w:themeTint="A6"/>
                      <w:rtl/>
                    </w:rPr>
                    <w:t xml:space="preserve"> </w:t>
                  </w:r>
                  <w:r w:rsidRPr="008B0BAA">
                    <w:rPr>
                      <w:rFonts w:ascii="Segoe UI" w:eastAsia="MS Mincho" w:hAnsi="Segoe UI" w:cs="Segoe UI"/>
                      <w:color w:val="595959" w:themeColor="text1" w:themeTint="A6"/>
                    </w:rPr>
                    <w:t xml:space="preserve"> </w:t>
                  </w:r>
                </w:p>
              </w:txbxContent>
            </v:textbox>
            <w10:wrap type="square"/>
          </v:shape>
        </w:pict>
      </w:r>
      <w:r>
        <w:pict w14:anchorId="33FE358D">
          <v:shape id="_x0000_s2420" type="#_x0000_t202" style="position:absolute;left:0;text-align:left;margin-left:208.2pt;margin-top:267.45pt;width:136.75pt;height:24.9pt;z-index:2516521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" filled="f" stroked="f">
            <v:textbox>
              <w:txbxContent>
                <w:p w14:paraId="718D49DD" w14:textId="0FFDCF5A" w:rsidR="003A7AE5" w:rsidRPr="008B0BAA" w:rsidRDefault="003A7AE5">
                  <w:pPr>
                    <w:rPr>
                      <w:color w:val="595959" w:themeColor="text1" w:themeTint="A6"/>
                    </w:rPr>
                  </w:pPr>
                  <w:r w:rsidRPr="00773D69">
                    <w:rPr>
                      <w:rFonts w:cstheme="minorHAnsi"/>
                      <w:color w:val="595959" w:themeColor="text1" w:themeTint="A6"/>
                    </w:rPr>
                    <w:t>Adnal</w:t>
                  </w:r>
                  <w:r w:rsidRPr="008B0BAA">
                    <w:rPr>
                      <w:rFonts w:cstheme="minorHAnsi"/>
                      <w:color w:val="595959" w:themeColor="text1" w:themeTint="A6"/>
                    </w:rPr>
                    <w:t xml:space="preserve"> halqi : </w:t>
                  </w:r>
                  <w:r w:rsidRPr="008B0BAA">
                    <w:rPr>
                      <w:rFonts w:ascii="Segoe UI" w:eastAsia="MS Mincho" w:hAnsi="Segoe UI" w:cs="Segoe UI" w:hint="cs"/>
                      <w:color w:val="595959" w:themeColor="text1" w:themeTint="A6"/>
                      <w:sz w:val="22"/>
                      <w:szCs w:val="22"/>
                      <w:rtl/>
                    </w:rPr>
                    <w:t>غ</w:t>
                  </w:r>
                  <w:r w:rsidRPr="008B0BAA">
                    <w:rPr>
                      <w:rFonts w:ascii="Segoe UI" w:eastAsia="MS Mincho" w:hAnsi="Segoe UI" w:cs="Segoe UI"/>
                      <w:color w:val="595959" w:themeColor="text1" w:themeTint="A6"/>
                      <w:sz w:val="22"/>
                      <w:szCs w:val="22"/>
                      <w:rtl/>
                    </w:rPr>
                    <w:t xml:space="preserve"> </w:t>
                  </w:r>
                  <w:r w:rsidRPr="008B0BAA">
                    <w:rPr>
                      <w:rFonts w:asciiTheme="majorHAnsi" w:eastAsia="MS Mincho" w:hAnsiTheme="majorHAnsi" w:cstheme="majorHAnsi"/>
                      <w:color w:val="595959" w:themeColor="text1" w:themeTint="A6"/>
                      <w:sz w:val="22"/>
                      <w:szCs w:val="22"/>
                      <w:rtl/>
                    </w:rPr>
                    <w:t>&amp;</w:t>
                  </w:r>
                  <w:r w:rsidRPr="008B0BAA">
                    <w:rPr>
                      <w:rFonts w:ascii="Segoe UI" w:eastAsia="MS Mincho" w:hAnsi="Segoe UI" w:cs="Segoe UI"/>
                      <w:color w:val="595959" w:themeColor="text1" w:themeTint="A6"/>
                      <w:sz w:val="22"/>
                      <w:szCs w:val="22"/>
                      <w:rtl/>
                    </w:rPr>
                    <w:t xml:space="preserve"> </w:t>
                  </w:r>
                  <w:r w:rsidRPr="008B0BAA">
                    <w:rPr>
                      <w:rFonts w:ascii="Segoe UI" w:eastAsia="MS Mincho" w:hAnsi="Segoe UI" w:cs="Segoe UI" w:hint="cs"/>
                      <w:color w:val="595959" w:themeColor="text1" w:themeTint="A6"/>
                      <w:sz w:val="22"/>
                      <w:szCs w:val="22"/>
                      <w:rtl/>
                    </w:rPr>
                    <w:t xml:space="preserve">خ </w:t>
                  </w:r>
                  <w:r w:rsidRPr="008B0BAA">
                    <w:rPr>
                      <w:rFonts w:ascii="Segoe UI" w:eastAsia="MS Mincho" w:hAnsi="Segoe UI" w:cs="Segoe UI"/>
                      <w:color w:val="595959" w:themeColor="text1" w:themeTint="A6"/>
                      <w:sz w:val="22"/>
                      <w:szCs w:val="22"/>
                    </w:rPr>
                    <w:t xml:space="preserve"> </w:t>
                  </w:r>
                </w:p>
              </w:txbxContent>
            </v:textbox>
            <w10:wrap type="square"/>
          </v:shape>
        </w:pict>
      </w:r>
      <w:r>
        <w:pict w14:anchorId="4A336741">
          <v:rect id="Persegi Panjang 1" o:spid="_x0000_s2419" style="position:absolute;left:0;text-align:left;margin-left:-36pt;margin-top:258.75pt;width:383.3pt;height:75.85pt;z-index:2516460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" fillcolor="#fdeabc" stroked="f" strokeweight="1pt">
            <v:textbox>
              <w:txbxContent>
                <w:p w14:paraId="6F3A7E6E" w14:textId="77777777" w:rsidR="003A7AE5" w:rsidRDefault="003A7AE5" w:rsidP="00EB1122"/>
              </w:txbxContent>
            </v:textbox>
            <w10:wrap type="square"/>
          </v:rect>
        </w:pict>
      </w:r>
      <w:r>
        <w:pict w14:anchorId="13AD8960">
          <v:group id="Grup 826581738" o:spid="_x0000_s2416" style="position:absolute;left:0;text-align:left;margin-left:0;margin-top:255.55pt;width:311.8pt;height:303.3pt;rotation:-90;z-index:-251664274;mso-position-horizontal:left;mso-position-horizontal-relative:page" coordsize="39602,3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">
            <v:shape id="Gambar 7" o:spid="_x0000_s2417" type="#_x0000_t75" style="position:absolute;width:19513;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">
              <v:imagedata r:id="rId11" o:title=""/>
            </v:shape>
            <v:shape id="Gambar 22" o:spid="_x0000_s2418" type="#_x0000_t75" style="position:absolute;left:2201;top:2116;width:37401;height:3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">
              <v:imagedata r:id="rId12" o:title=""/>
            </v:shape>
            <w10:wrap anchorx="page"/>
          </v:group>
        </w:pict>
      </w:r>
      <w:r>
        <w:pict w14:anchorId="1EA34B4B">
          <v:shape id="Kotak Teks 140918457" o:spid="_x0000_s2415" type="#_x0000_t202" style="position:absolute;left:0;text-align:left;margin-left:0;margin-top:523.25pt;width:40.7pt;height:35.5pt;z-index:2516522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" filled="f" stroked="f">
            <v:textbox>
              <w:txbxContent>
                <w:p w14:paraId="05DB47E7" w14:textId="2CDD3483" w:rsidR="004055E3" w:rsidRPr="00E41285" w:rsidRDefault="004055E3" w:rsidP="004055E3">
                  <w:pPr>
                    <w:rPr>
                      <w:rFonts w:ascii="13/5Atom Sans" w:hAnsi="13/5Atom Sans"/>
                      <w:sz w:val="40"/>
                      <w:szCs w:val="40"/>
                    </w:rPr>
                  </w:pPr>
                  <w:r w:rsidRPr="00823A2E">
                    <w:rPr>
                      <w:rFonts w:ascii="13/5Atom Sans" w:hAnsi="13/5Atom Sans"/>
                      <w:color w:val="FFFFFF" w:themeColor="background1"/>
                      <w:sz w:val="96"/>
                      <w:szCs w:val="96"/>
                    </w:rPr>
                    <w:t>0</w:t>
                  </w:r>
                  <w:r>
                    <w:rPr>
                      <w:rFonts w:ascii="13/5Atom Sans" w:hAnsi="13/5Atom Sans"/>
                      <w:color w:val="FFFFFF" w:themeColor="background1"/>
                      <w:sz w:val="96"/>
                      <w:szCs w:val="96"/>
                    </w:rPr>
                    <w:t>3</w:t>
                  </w:r>
                  <w:r>
                    <w:rPr>
                      <w:rFonts w:ascii="13/5Atom Sans" w:hAnsi="13/5Atom Sans"/>
                      <w:sz w:val="120"/>
                      <w:szCs w:val="120"/>
                    </w:rPr>
                    <w:t xml:space="preserve"> </w:t>
                  </w:r>
                </w:p>
              </w:txbxContent>
            </v:textbox>
            <w10:wrap anchorx="page"/>
          </v:shape>
        </w:pict>
      </w:r>
      <w:r>
        <w:pict w14:anchorId="1E4D0A72">
          <v:rect id="Persegi Panjang 86302583" o:spid="_x0000_s2414" style="position:absolute;left:0;text-align:left;margin-left:29.55pt;margin-top:338.55pt;width:390pt;height:184.7pt;z-index:251644973;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" fillcolor="#fdeabc" stroked="f" strokeweight="1pt">
            <v:textbox>
              <w:txbxContent>
                <w:p w14:paraId="0BEB49BF" w14:textId="77777777" w:rsidR="00EB1122" w:rsidRDefault="00EB1122" w:rsidP="00EB1122"/>
              </w:txbxContent>
            </v:textbox>
            <w10:wrap anchorx="page" anchory="margin"/>
          </v:rect>
        </w:pict>
      </w:r>
      <w:r>
        <w:pict w14:anchorId="60D3BCBD">
          <v:group id="Grup 2023358770" o:spid="_x0000_s2411" style="position:absolute;left:0;text-align:left;margin-left:6.9pt;margin-top:345.45pt;width:137pt;height:51.3pt;z-index:251644976;mso-position-horizontal-relative:margin;mso-width-relative:margin;mso-height-relative:margin" coordorigin="-460,355" coordsize="15360,6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">
            <v:shape id="_x0000_s2412" type="#_x0000_t202" style="position:absolute;left:-152;top:355;width:15051;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" filled="f" stroked="f">
              <v:textbox>
                <w:txbxContent>
                  <w:p w14:paraId="7BEB484E" w14:textId="690ED63E" w:rsidR="00A60514" w:rsidRPr="00510C49" w:rsidRDefault="00A60514" w:rsidP="00A60514">
                    <w:pPr>
                      <w:rPr>
                        <w:rFonts w:ascii="Cascadia Mono SemiLight" w:eastAsia="MS Mincho" w:hAnsi="Cascadia Mono SemiLight" w:cs="Cascadia Mono SemiLight"/>
                        <w:color w:val="C68D08" w:themeColor="accent1" w:themeShade="BF"/>
                        <w:sz w:val="48"/>
                        <w:szCs w:val="48"/>
                      </w:rPr>
                    </w:pPr>
                    <w:r w:rsidRPr="00510C49">
                      <w:rPr>
                        <w:rFonts w:ascii="Cascadia Mono SemiLight" w:hAnsi="Cascadia Mono SemiLight" w:cs="Cascadia Mono SemiLight"/>
                        <w:color w:val="C68D08" w:themeColor="accent1" w:themeShade="BF"/>
                        <w:sz w:val="48"/>
                        <w:szCs w:val="48"/>
                      </w:rPr>
                      <w:t>AL</w:t>
                    </w:r>
                    <w:r>
                      <w:rPr>
                        <w:rFonts w:ascii="Cascadia Mono SemiLight" w:hAnsi="Cascadia Mono SemiLight" w:cs="Cascadia Mono SemiLight"/>
                        <w:color w:val="C68D08" w:themeColor="accent1" w:themeShade="BF"/>
                        <w:sz w:val="48"/>
                        <w:szCs w:val="48"/>
                      </w:rPr>
                      <w:t xml:space="preserve"> LISAN</w:t>
                    </w:r>
                  </w:p>
                </w:txbxContent>
              </v:textbox>
            </v:shape>
            <v:shape id="_x0000_s2413" type="#_x0000_t202" style="position:absolute;left:-460;top:3344;width:8197;height:3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" filled="f" stroked="f">
              <v:textbox>
                <w:txbxContent>
                  <w:p w14:paraId="54F799A3" w14:textId="3985A8FD" w:rsidR="00A60514" w:rsidRPr="00510C49" w:rsidRDefault="00A60514" w:rsidP="00A60514">
                    <w:pPr>
                      <w:jc w:val="right"/>
                      <w:rPr>
                        <w:rFonts w:ascii="Cascadia Mono SemiLight" w:eastAsia="MS Mincho" w:hAnsi="Cascadia Mono SemiLight" w:cs="Cascadia Mono SemiLight"/>
                        <w:color w:val="C68D08" w:themeColor="accent1" w:themeShade="BF"/>
                        <w:sz w:val="32"/>
                        <w:szCs w:val="32"/>
                      </w:rPr>
                    </w:pPr>
                    <w:r w:rsidRPr="00510C49">
                      <w:rPr>
                        <w:rFonts w:ascii="Cascadia Mono SemiLight" w:hAnsi="Cascadia Mono SemiLight" w:cs="Cascadia Mono SemiLight"/>
                        <w:color w:val="743C08" w:themeColor="accent3"/>
                        <w:sz w:val="32"/>
                        <w:szCs w:val="32"/>
                        <w:rtl/>
                      </w:rPr>
                      <w:t>ال</w:t>
                    </w:r>
                    <w:r>
                      <w:rPr>
                        <w:rFonts w:ascii="Cascadia Mono SemiLight" w:hAnsi="Cascadia Mono SemiLight" w:cs="Cascadia Mono SemiLight" w:hint="cs"/>
                        <w:color w:val="743C08" w:themeColor="accent3"/>
                        <w:sz w:val="32"/>
                        <w:szCs w:val="32"/>
                        <w:rtl/>
                      </w:rPr>
                      <w:t>لِسَان</w:t>
                    </w:r>
                    <w:r w:rsidRPr="00510C49">
                      <w:rPr>
                        <w:rFonts w:ascii="Cascadia Mono SemiLight" w:hAnsi="Cascadia Mono SemiLight" w:cs="Cascadia Mono SemiLight"/>
                        <w:color w:val="C68D08" w:themeColor="accent1" w:themeShade="BF"/>
                        <w:sz w:val="32"/>
                        <w:szCs w:val="32"/>
                      </w:rPr>
                      <w:t xml:space="preserve"> </w:t>
                    </w:r>
                  </w:p>
                </w:txbxContent>
              </v:textbox>
            </v:shape>
            <w10:wrap anchorx="margin"/>
          </v:group>
        </w:pict>
      </w:r>
      <w:r>
        <w:pict w14:anchorId="147037BB">
          <v:shape id="Kotak Teks 336986016" o:spid="_x0000_s2410" type="#_x0000_t202" style="position:absolute;left:0;text-align:left;margin-left:28.3pt;margin-top:402pt;width:331.85pt;height:120.8pt;z-index:2516449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" filled="f" stroked="f">
            <v:textbox>
              <w:txbxContent>
                <w:p w14:paraId="25C1C2A0" w14:textId="3A9C8195" w:rsidR="00753BDD" w:rsidRPr="008B0BAA" w:rsidRDefault="00753BDD" w:rsidP="00753BDD">
                  <w:pPr>
                    <w:spacing w:after="0"/>
                    <w:rPr>
                      <w:rFonts w:eastAsia="MS Mincho" w:cstheme="minorHAnsi"/>
                      <w:color w:val="595959" w:themeColor="text1" w:themeTint="A6"/>
                      <w:sz w:val="22"/>
                      <w:szCs w:val="22"/>
                    </w:rPr>
                  </w:pPr>
                  <w:r w:rsidRPr="008B0BAA">
                    <w:rPr>
                      <w:rFonts w:eastAsia="MS Mincho" w:cstheme="minorHAnsi"/>
                      <w:color w:val="595959" w:themeColor="text1" w:themeTint="A6"/>
                      <w:sz w:val="22"/>
                      <w:szCs w:val="22"/>
                    </w:rPr>
                    <w:t xml:space="preserve"> Makhroj setelahnya yaitu Al Lisan, secara bahasa Al Lisan adalah Lidah, Al lisan dibagi menjadi 4 bagian:</w:t>
                  </w:r>
                </w:p>
                <w:p w14:paraId="7FDF5117" w14:textId="6E4E96CD" w:rsidR="00753BDD" w:rsidRPr="008B0BAA" w:rsidRDefault="00753BDD" w:rsidP="00753BDD">
                  <w:pPr>
                    <w:spacing w:after="0"/>
                    <w:ind w:firstLine="720"/>
                    <w:rPr>
                      <w:rFonts w:eastAsia="MS Mincho" w:cstheme="minorHAnsi"/>
                      <w:color w:val="595959" w:themeColor="text1" w:themeTint="A6"/>
                      <w:sz w:val="22"/>
                      <w:szCs w:val="22"/>
                    </w:rPr>
                  </w:pPr>
                  <w:r w:rsidRPr="008B0BAA">
                    <w:rPr>
                      <w:rFonts w:eastAsia="MS Mincho" w:cstheme="minorHAnsi"/>
                      <w:color w:val="595959" w:themeColor="text1" w:themeTint="A6"/>
                      <w:sz w:val="22"/>
                      <w:szCs w:val="22"/>
                    </w:rPr>
                    <w:t>•Aqshol Lisan</w:t>
                  </w:r>
                </w:p>
                <w:p w14:paraId="6C2AA772" w14:textId="333CAAFF" w:rsidR="00753BDD" w:rsidRPr="008B0BAA" w:rsidRDefault="00753BDD" w:rsidP="00753BDD">
                  <w:pPr>
                    <w:spacing w:after="0"/>
                    <w:ind w:firstLine="720"/>
                    <w:rPr>
                      <w:rFonts w:cstheme="minorHAnsi"/>
                      <w:color w:val="595959" w:themeColor="text1" w:themeTint="A6"/>
                      <w:sz w:val="22"/>
                      <w:szCs w:val="22"/>
                    </w:rPr>
                  </w:pPr>
                  <w:r w:rsidRPr="008B0BAA">
                    <w:rPr>
                      <w:rFonts w:eastAsia="MS Mincho" w:cstheme="minorHAnsi"/>
                      <w:color w:val="595959" w:themeColor="text1" w:themeTint="A6"/>
                      <w:sz w:val="22"/>
                      <w:szCs w:val="22"/>
                    </w:rPr>
                    <w:t>•Hafatul Lisan</w:t>
                  </w:r>
                </w:p>
                <w:p w14:paraId="3B66AB6A" w14:textId="039DDE2F" w:rsidR="00753BDD" w:rsidRPr="008B0BAA" w:rsidRDefault="00753BDD" w:rsidP="00753BDD">
                  <w:pPr>
                    <w:spacing w:after="0"/>
                    <w:ind w:firstLine="720"/>
                    <w:rPr>
                      <w:rFonts w:cstheme="minorHAnsi"/>
                      <w:color w:val="595959" w:themeColor="text1" w:themeTint="A6"/>
                      <w:sz w:val="22"/>
                      <w:szCs w:val="22"/>
                    </w:rPr>
                  </w:pPr>
                  <w:r w:rsidRPr="008B0BAA">
                    <w:rPr>
                      <w:rFonts w:eastAsia="MS Mincho" w:cstheme="minorHAnsi"/>
                      <w:color w:val="595959" w:themeColor="text1" w:themeTint="A6"/>
                      <w:sz w:val="22"/>
                      <w:szCs w:val="22"/>
                    </w:rPr>
                    <w:t>•Wasthul Lisan</w:t>
                  </w:r>
                </w:p>
                <w:p w14:paraId="3F9FAFDE" w14:textId="6F5D5D2D" w:rsidR="00753BDD" w:rsidRPr="008B0BAA" w:rsidRDefault="00753BDD" w:rsidP="00753BDD">
                  <w:pPr>
                    <w:spacing w:after="0"/>
                    <w:ind w:firstLine="720"/>
                    <w:rPr>
                      <w:rFonts w:eastAsia="MS Mincho" w:cstheme="minorHAnsi"/>
                      <w:color w:val="595959" w:themeColor="text1" w:themeTint="A6"/>
                      <w:sz w:val="22"/>
                      <w:szCs w:val="22"/>
                    </w:rPr>
                  </w:pPr>
                  <w:r w:rsidRPr="008B0BAA">
                    <w:rPr>
                      <w:rFonts w:eastAsia="MS Mincho" w:cstheme="minorHAnsi"/>
                      <w:color w:val="595959" w:themeColor="text1" w:themeTint="A6"/>
                      <w:sz w:val="22"/>
                      <w:szCs w:val="22"/>
                    </w:rPr>
                    <w:t>•Adnal Lisan</w:t>
                  </w:r>
                </w:p>
                <w:p w14:paraId="58D5CCB9" w14:textId="406E7B50" w:rsidR="00753BDD" w:rsidRPr="00753BDD" w:rsidRDefault="00753BDD" w:rsidP="0027445E">
                  <w:pPr>
                    <w:spacing w:after="0"/>
                    <w:rPr>
                      <w:rFonts w:cstheme="minorHAnsi"/>
                      <w:sz w:val="22"/>
                      <w:szCs w:val="22"/>
                    </w:rPr>
                  </w:pPr>
                </w:p>
              </w:txbxContent>
            </v:textbox>
            <w10:wrap anchorx="margin"/>
          </v:shape>
        </w:pict>
      </w:r>
      <w:r>
        <w:pict w14:anchorId="0D5A8D6A">
          <v:shape id="Kotak Teks 997141978" o:spid="_x0000_s2409" type="#_x0000_t202" style="position:absolute;left:0;text-align:left;margin-left:-17.4pt;margin-top:45.6pt;width:349.2pt;height:202.8pt;z-index:2516449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" filled="f" stroked="f">
            <v:textbox>
              <w:txbxContent>
                <w:p w14:paraId="32FF01BB" w14:textId="1DE5C927" w:rsidR="00123F5E" w:rsidRPr="008B0BAA" w:rsidRDefault="00123F5E" w:rsidP="00123F5E">
                  <w:pPr>
                    <w:spacing w:after="0"/>
                    <w:jc w:val="right"/>
                    <w:rPr>
                      <w:rFonts w:cstheme="minorHAnsi"/>
                      <w:color w:val="595959" w:themeColor="text1" w:themeTint="A6"/>
                      <w:sz w:val="22"/>
                      <w:szCs w:val="22"/>
                    </w:rPr>
                  </w:pPr>
                  <w:r w:rsidRPr="008B0BAA">
                    <w:rPr>
                      <w:rFonts w:cstheme="minorHAnsi"/>
                      <w:color w:val="595959" w:themeColor="text1" w:themeTint="A6"/>
                      <w:sz w:val="22"/>
                      <w:szCs w:val="22"/>
                    </w:rPr>
                    <w:t>Secara bahasa Al Halq adalah tenggorokan</w:t>
                  </w:r>
                </w:p>
                <w:p w14:paraId="4B44CE38" w14:textId="703B89EA" w:rsidR="00123F5E" w:rsidRPr="008B0BAA" w:rsidRDefault="00123F5E" w:rsidP="00123F5E">
                  <w:pPr>
                    <w:spacing w:after="0"/>
                    <w:jc w:val="right"/>
                    <w:rPr>
                      <w:rFonts w:cstheme="minorHAnsi"/>
                      <w:color w:val="595959" w:themeColor="text1" w:themeTint="A6"/>
                      <w:sz w:val="22"/>
                      <w:szCs w:val="22"/>
                    </w:rPr>
                  </w:pPr>
                  <w:r w:rsidRPr="008B0BAA">
                    <w:rPr>
                      <w:rFonts w:cstheme="minorHAnsi"/>
                      <w:color w:val="595959" w:themeColor="text1" w:themeTint="A6"/>
                      <w:sz w:val="22"/>
                      <w:szCs w:val="22"/>
                    </w:rPr>
                    <w:t>Secara istilah adalah</w:t>
                  </w:r>
                  <w:r w:rsidR="008A1E1C" w:rsidRPr="008B0BAA">
                    <w:rPr>
                      <w:rFonts w:cstheme="minorHAnsi"/>
                      <w:color w:val="595959" w:themeColor="text1" w:themeTint="A6"/>
                      <w:sz w:val="22"/>
                      <w:szCs w:val="22"/>
                    </w:rPr>
                    <w:t xml:space="preserve"> tempat keluarnya huruf hijaiyyah dari tenggorokan, Al Halq dibagi 3 yaitu:</w:t>
                  </w:r>
                </w:p>
                <w:p w14:paraId="65EC5ED8" w14:textId="1CB54AA6" w:rsidR="008A1E1C" w:rsidRPr="008B0BAA" w:rsidRDefault="008A1E1C" w:rsidP="00A60514">
                  <w:pPr>
                    <w:spacing w:after="0" w:line="240" w:lineRule="auto"/>
                    <w:ind w:left="720"/>
                    <w:jc w:val="right"/>
                    <w:rPr>
                      <w:rFonts w:cstheme="minorHAnsi"/>
                      <w:color w:val="595959" w:themeColor="text1" w:themeTint="A6"/>
                      <w:sz w:val="22"/>
                      <w:szCs w:val="22"/>
                    </w:rPr>
                  </w:pPr>
                  <w:r w:rsidRPr="008B0BAA">
                    <w:rPr>
                      <w:rFonts w:cstheme="minorHAnsi"/>
                      <w:color w:val="595959" w:themeColor="text1" w:themeTint="A6"/>
                      <w:sz w:val="22"/>
                      <w:szCs w:val="22"/>
                    </w:rPr>
                    <w:t>(</w:t>
                  </w:r>
                  <w:r w:rsidRPr="008B0BAA">
                    <w:rPr>
                      <w:rFonts w:ascii="Segoe UI" w:eastAsia="MS Mincho" w:hAnsi="Segoe UI" w:cs="Segoe UI"/>
                      <w:color w:val="595959" w:themeColor="text1" w:themeTint="A6"/>
                      <w:sz w:val="22"/>
                      <w:szCs w:val="22"/>
                      <w:rtl/>
                    </w:rPr>
                    <w:t xml:space="preserve">أ </w:t>
                  </w:r>
                  <w:r w:rsidRPr="008B0BAA">
                    <w:rPr>
                      <w:rFonts w:asciiTheme="majorHAnsi" w:eastAsia="MS Mincho" w:hAnsiTheme="majorHAnsi" w:cstheme="majorHAnsi"/>
                      <w:color w:val="595959" w:themeColor="text1" w:themeTint="A6"/>
                      <w:sz w:val="22"/>
                      <w:szCs w:val="22"/>
                      <w:rtl/>
                    </w:rPr>
                    <w:t>&amp;</w:t>
                  </w:r>
                  <w:r w:rsidRPr="008B0BAA">
                    <w:rPr>
                      <w:rFonts w:ascii="Segoe UI" w:eastAsia="MS Mincho" w:hAnsi="Segoe UI" w:cs="Segoe UI"/>
                      <w:color w:val="595959" w:themeColor="text1" w:themeTint="A6"/>
                      <w:sz w:val="22"/>
                      <w:szCs w:val="22"/>
                      <w:rtl/>
                    </w:rPr>
                    <w:t xml:space="preserve"> هـ</w:t>
                  </w:r>
                  <w:r w:rsidRPr="008B0BAA">
                    <w:rPr>
                      <w:rFonts w:ascii="Segoe UI" w:eastAsia="MS Mincho" w:hAnsi="Segoe UI" w:cs="Segoe UI" w:hint="cs"/>
                      <w:color w:val="595959" w:themeColor="text1" w:themeTint="A6"/>
                      <w:sz w:val="22"/>
                      <w:szCs w:val="22"/>
                      <w:rtl/>
                    </w:rPr>
                    <w:t xml:space="preserve"> </w:t>
                  </w:r>
                  <w:r w:rsidRPr="008B0BAA">
                    <w:rPr>
                      <w:rFonts w:ascii="Segoe UI" w:eastAsia="MS Mincho" w:hAnsi="Segoe UI" w:cs="Segoe UI"/>
                      <w:color w:val="595959" w:themeColor="text1" w:themeTint="A6"/>
                      <w:sz w:val="22"/>
                      <w:szCs w:val="22"/>
                    </w:rPr>
                    <w:t xml:space="preserve"> </w:t>
                  </w:r>
                  <w:r w:rsidRPr="008B0BAA">
                    <w:rPr>
                      <w:rFonts w:cstheme="minorHAnsi"/>
                      <w:color w:val="595959" w:themeColor="text1" w:themeTint="A6"/>
                      <w:sz w:val="22"/>
                      <w:szCs w:val="22"/>
                    </w:rPr>
                    <w:t>)</w:t>
                  </w:r>
                  <w:r w:rsidR="00622F32" w:rsidRPr="008B0BAA">
                    <w:rPr>
                      <w:rFonts w:cstheme="minorHAnsi"/>
                      <w:color w:val="595959" w:themeColor="text1" w:themeTint="A6"/>
                      <w:sz w:val="22"/>
                      <w:szCs w:val="22"/>
                    </w:rPr>
                    <w:t xml:space="preserve"> :  </w:t>
                  </w:r>
                  <w:r w:rsidRPr="008B0BAA">
                    <w:rPr>
                      <w:rFonts w:cstheme="minorHAnsi"/>
                      <w:color w:val="595959" w:themeColor="text1" w:themeTint="A6"/>
                      <w:sz w:val="22"/>
                      <w:szCs w:val="22"/>
                    </w:rPr>
                    <w:t>Aqshol halqi •</w:t>
                  </w:r>
                </w:p>
                <w:p w14:paraId="17B0A6BA" w14:textId="77C7B732" w:rsidR="008A1E1C" w:rsidRPr="008B0BAA" w:rsidRDefault="008A1E1C" w:rsidP="00A60514">
                  <w:pPr>
                    <w:spacing w:after="0" w:line="240" w:lineRule="auto"/>
                    <w:ind w:left="720"/>
                    <w:jc w:val="right"/>
                    <w:rPr>
                      <w:rFonts w:cstheme="minorHAnsi"/>
                      <w:color w:val="595959" w:themeColor="text1" w:themeTint="A6"/>
                      <w:sz w:val="22"/>
                      <w:szCs w:val="22"/>
                    </w:rPr>
                  </w:pPr>
                  <w:r w:rsidRPr="008B0BAA">
                    <w:rPr>
                      <w:rFonts w:cstheme="minorHAnsi"/>
                      <w:color w:val="595959" w:themeColor="text1" w:themeTint="A6"/>
                      <w:sz w:val="22"/>
                      <w:szCs w:val="22"/>
                    </w:rPr>
                    <w:t>(</w:t>
                  </w:r>
                  <w:r w:rsidRPr="008B0BAA">
                    <w:rPr>
                      <w:rFonts w:ascii="Segoe UI" w:eastAsia="MS Mincho" w:hAnsi="Segoe UI" w:cs="Segoe UI" w:hint="cs"/>
                      <w:color w:val="595959" w:themeColor="text1" w:themeTint="A6"/>
                      <w:sz w:val="22"/>
                      <w:szCs w:val="22"/>
                      <w:rtl/>
                    </w:rPr>
                    <w:t>ع</w:t>
                  </w:r>
                  <w:r w:rsidRPr="008B0BAA">
                    <w:rPr>
                      <w:rFonts w:ascii="Segoe UI" w:eastAsia="MS Mincho" w:hAnsi="Segoe UI" w:cs="Segoe UI"/>
                      <w:color w:val="595959" w:themeColor="text1" w:themeTint="A6"/>
                      <w:sz w:val="22"/>
                      <w:szCs w:val="22"/>
                      <w:rtl/>
                    </w:rPr>
                    <w:t xml:space="preserve"> </w:t>
                  </w:r>
                  <w:r w:rsidRPr="008B0BAA">
                    <w:rPr>
                      <w:rFonts w:asciiTheme="majorHAnsi" w:eastAsia="MS Mincho" w:hAnsiTheme="majorHAnsi" w:cstheme="majorHAnsi"/>
                      <w:color w:val="595959" w:themeColor="text1" w:themeTint="A6"/>
                      <w:sz w:val="22"/>
                      <w:szCs w:val="22"/>
                      <w:rtl/>
                    </w:rPr>
                    <w:t>&amp;</w:t>
                  </w:r>
                  <w:r w:rsidRPr="008B0BAA">
                    <w:rPr>
                      <w:rFonts w:ascii="Segoe UI" w:eastAsia="MS Mincho" w:hAnsi="Segoe UI" w:cs="Segoe UI"/>
                      <w:color w:val="595959" w:themeColor="text1" w:themeTint="A6"/>
                      <w:sz w:val="22"/>
                      <w:szCs w:val="22"/>
                      <w:rtl/>
                    </w:rPr>
                    <w:t xml:space="preserve"> </w:t>
                  </w:r>
                  <w:r w:rsidRPr="008B0BAA">
                    <w:rPr>
                      <w:rFonts w:ascii="Segoe UI" w:eastAsia="MS Mincho" w:hAnsi="Segoe UI" w:cs="Segoe UI" w:hint="cs"/>
                      <w:color w:val="595959" w:themeColor="text1" w:themeTint="A6"/>
                      <w:sz w:val="22"/>
                      <w:szCs w:val="22"/>
                      <w:rtl/>
                    </w:rPr>
                    <w:t xml:space="preserve">ح </w:t>
                  </w:r>
                  <w:r w:rsidRPr="008B0BAA">
                    <w:rPr>
                      <w:rFonts w:ascii="Segoe UI" w:eastAsia="MS Mincho" w:hAnsi="Segoe UI" w:cs="Segoe UI"/>
                      <w:color w:val="595959" w:themeColor="text1" w:themeTint="A6"/>
                      <w:sz w:val="22"/>
                      <w:szCs w:val="22"/>
                    </w:rPr>
                    <w:t xml:space="preserve"> </w:t>
                  </w:r>
                  <w:r w:rsidRPr="008B0BAA">
                    <w:rPr>
                      <w:rFonts w:cstheme="minorHAnsi"/>
                      <w:color w:val="595959" w:themeColor="text1" w:themeTint="A6"/>
                      <w:sz w:val="22"/>
                      <w:szCs w:val="22"/>
                    </w:rPr>
                    <w:t>)</w:t>
                  </w:r>
                  <w:r w:rsidR="00622F32" w:rsidRPr="008B0BAA">
                    <w:rPr>
                      <w:rFonts w:cstheme="minorHAnsi"/>
                      <w:color w:val="595959" w:themeColor="text1" w:themeTint="A6"/>
                      <w:sz w:val="22"/>
                      <w:szCs w:val="22"/>
                    </w:rPr>
                    <w:t xml:space="preserve"> :</w:t>
                  </w:r>
                  <w:r w:rsidRPr="008B0BAA">
                    <w:rPr>
                      <w:rFonts w:cstheme="minorHAnsi"/>
                      <w:color w:val="595959" w:themeColor="text1" w:themeTint="A6"/>
                      <w:sz w:val="22"/>
                      <w:szCs w:val="22"/>
                    </w:rPr>
                    <w:t>Wasthul halqi •</w:t>
                  </w:r>
                </w:p>
                <w:p w14:paraId="1C6FABC2" w14:textId="078ED267" w:rsidR="008A1E1C" w:rsidRPr="008B0BAA" w:rsidRDefault="008A1E1C" w:rsidP="00A60514">
                  <w:pPr>
                    <w:spacing w:after="0" w:line="240" w:lineRule="auto"/>
                    <w:ind w:left="720"/>
                    <w:jc w:val="right"/>
                    <w:rPr>
                      <w:rFonts w:cstheme="minorHAnsi"/>
                      <w:color w:val="595959" w:themeColor="text1" w:themeTint="A6"/>
                      <w:sz w:val="22"/>
                      <w:szCs w:val="22"/>
                    </w:rPr>
                  </w:pPr>
                  <w:r w:rsidRPr="008B0BAA">
                    <w:rPr>
                      <w:rFonts w:cstheme="minorHAnsi"/>
                      <w:color w:val="595959" w:themeColor="text1" w:themeTint="A6"/>
                      <w:sz w:val="22"/>
                      <w:szCs w:val="22"/>
                    </w:rPr>
                    <w:t>(</w:t>
                  </w:r>
                  <w:r w:rsidRPr="008B0BAA">
                    <w:rPr>
                      <w:rFonts w:ascii="Segoe UI" w:eastAsia="MS Mincho" w:hAnsi="Segoe UI" w:cs="Segoe UI" w:hint="cs"/>
                      <w:color w:val="595959" w:themeColor="text1" w:themeTint="A6"/>
                      <w:sz w:val="22"/>
                      <w:szCs w:val="22"/>
                      <w:rtl/>
                    </w:rPr>
                    <w:t>غ</w:t>
                  </w:r>
                  <w:r w:rsidRPr="008B0BAA">
                    <w:rPr>
                      <w:rFonts w:ascii="Segoe UI" w:eastAsia="MS Mincho" w:hAnsi="Segoe UI" w:cs="Segoe UI"/>
                      <w:color w:val="595959" w:themeColor="text1" w:themeTint="A6"/>
                      <w:sz w:val="22"/>
                      <w:szCs w:val="22"/>
                      <w:rtl/>
                    </w:rPr>
                    <w:t xml:space="preserve"> </w:t>
                  </w:r>
                  <w:r w:rsidRPr="008B0BAA">
                    <w:rPr>
                      <w:rFonts w:asciiTheme="majorHAnsi" w:eastAsia="MS Mincho" w:hAnsiTheme="majorHAnsi" w:cstheme="majorHAnsi"/>
                      <w:color w:val="595959" w:themeColor="text1" w:themeTint="A6"/>
                      <w:sz w:val="22"/>
                      <w:szCs w:val="22"/>
                      <w:rtl/>
                    </w:rPr>
                    <w:t>&amp;</w:t>
                  </w:r>
                  <w:r w:rsidRPr="008B0BAA">
                    <w:rPr>
                      <w:rFonts w:ascii="Segoe UI" w:eastAsia="MS Mincho" w:hAnsi="Segoe UI" w:cs="Segoe UI"/>
                      <w:color w:val="595959" w:themeColor="text1" w:themeTint="A6"/>
                      <w:sz w:val="22"/>
                      <w:szCs w:val="22"/>
                      <w:rtl/>
                    </w:rPr>
                    <w:t xml:space="preserve"> </w:t>
                  </w:r>
                  <w:r w:rsidRPr="008B0BAA">
                    <w:rPr>
                      <w:rFonts w:ascii="Segoe UI" w:eastAsia="MS Mincho" w:hAnsi="Segoe UI" w:cs="Segoe UI" w:hint="cs"/>
                      <w:color w:val="595959" w:themeColor="text1" w:themeTint="A6"/>
                      <w:sz w:val="22"/>
                      <w:szCs w:val="22"/>
                      <w:rtl/>
                    </w:rPr>
                    <w:t xml:space="preserve">خ </w:t>
                  </w:r>
                  <w:r w:rsidRPr="008B0BAA">
                    <w:rPr>
                      <w:rFonts w:ascii="Segoe UI" w:eastAsia="MS Mincho" w:hAnsi="Segoe UI" w:cs="Segoe UI"/>
                      <w:color w:val="595959" w:themeColor="text1" w:themeTint="A6"/>
                      <w:sz w:val="22"/>
                      <w:szCs w:val="22"/>
                    </w:rPr>
                    <w:t xml:space="preserve"> </w:t>
                  </w:r>
                  <w:r w:rsidRPr="008B0BAA">
                    <w:rPr>
                      <w:rFonts w:cstheme="minorHAnsi"/>
                      <w:color w:val="595959" w:themeColor="text1" w:themeTint="A6"/>
                      <w:sz w:val="22"/>
                      <w:szCs w:val="22"/>
                    </w:rPr>
                    <w:t>)</w:t>
                  </w:r>
                  <w:r w:rsidR="00622F32" w:rsidRPr="008B0BAA">
                    <w:rPr>
                      <w:rFonts w:cstheme="minorHAnsi"/>
                      <w:color w:val="595959" w:themeColor="text1" w:themeTint="A6"/>
                      <w:sz w:val="22"/>
                      <w:szCs w:val="22"/>
                    </w:rPr>
                    <w:t xml:space="preserve"> :    </w:t>
                  </w:r>
                  <w:r w:rsidRPr="008B0BAA">
                    <w:rPr>
                      <w:rFonts w:cstheme="minorHAnsi"/>
                      <w:color w:val="595959" w:themeColor="text1" w:themeTint="A6"/>
                      <w:sz w:val="22"/>
                      <w:szCs w:val="22"/>
                    </w:rPr>
                    <w:t>Adnal halqi •</w:t>
                  </w:r>
                </w:p>
                <w:p w14:paraId="00CE3C08" w14:textId="77777777" w:rsidR="008A1E1C" w:rsidRPr="008B0BAA" w:rsidRDefault="008A1E1C" w:rsidP="00E11349">
                  <w:pPr>
                    <w:spacing w:after="0"/>
                    <w:jc w:val="right"/>
                    <w:rPr>
                      <w:rFonts w:eastAsia="MS Mincho" w:cstheme="minorHAnsi"/>
                      <w:color w:val="595959" w:themeColor="text1" w:themeTint="A6"/>
                      <w:sz w:val="22"/>
                      <w:szCs w:val="22"/>
                    </w:rPr>
                  </w:pPr>
                  <w:r w:rsidRPr="008B0BAA">
                    <w:rPr>
                      <w:rFonts w:eastAsia="MS Mincho" w:cstheme="minorHAnsi"/>
                      <w:color w:val="595959" w:themeColor="text1" w:themeTint="A6"/>
                      <w:sz w:val="22"/>
                      <w:szCs w:val="22"/>
                    </w:rPr>
                    <w:t>Imam Jazari berkata dalam kitabnya</w:t>
                  </w:r>
                  <w:r w:rsidRPr="008B0BAA">
                    <w:rPr>
                      <w:rFonts w:eastAsia="MS Mincho" w:cstheme="minorHAnsi" w:hint="cs"/>
                      <w:color w:val="595959" w:themeColor="text1" w:themeTint="A6"/>
                      <w:sz w:val="22"/>
                      <w:szCs w:val="22"/>
                      <w:rtl/>
                    </w:rPr>
                    <w:t xml:space="preserve"> </w:t>
                  </w:r>
                  <w:r w:rsidRPr="008B0BAA">
                    <w:rPr>
                      <w:rFonts w:eastAsia="MS Mincho" w:cstheme="minorHAnsi"/>
                      <w:color w:val="595959" w:themeColor="text1" w:themeTint="A6"/>
                      <w:sz w:val="22"/>
                      <w:szCs w:val="22"/>
                    </w:rPr>
                    <w:t xml:space="preserve"> :</w:t>
                  </w:r>
                </w:p>
                <w:p w14:paraId="5C03E4DC" w14:textId="1B9E7FB1" w:rsidR="008A1E1C" w:rsidRPr="008B0BAA" w:rsidRDefault="008A1E1C" w:rsidP="00676B11">
                  <w:pPr>
                    <w:spacing w:after="0" w:line="276" w:lineRule="auto"/>
                    <w:jc w:val="center"/>
                    <w:rPr>
                      <w:rFonts w:ascii="Segoe UI" w:eastAsia="MS Mincho" w:hAnsi="Segoe UI" w:cs="Segoe UI"/>
                      <w:color w:val="595959" w:themeColor="text1" w:themeTint="A6"/>
                      <w:sz w:val="22"/>
                      <w:szCs w:val="22"/>
                    </w:rPr>
                  </w:pPr>
                  <w:r w:rsidRPr="008B0BAA">
                    <w:rPr>
                      <w:rFonts w:ascii="Segoe UI" w:eastAsia="MS Mincho" w:hAnsi="Segoe UI" w:cs="Segoe UI"/>
                      <w:color w:val="595959" w:themeColor="text1" w:themeTint="A6"/>
                      <w:sz w:val="22"/>
                      <w:szCs w:val="22"/>
                      <w:rtl/>
                    </w:rPr>
                    <w:t xml:space="preserve">ثُـمَّ لأَقْصَـى الحَـلْـقِ هَـمْـزٌ هَـاءُ </w:t>
                  </w:r>
                  <w:r w:rsidRPr="008B0BAA">
                    <w:rPr>
                      <w:rFonts w:ascii="Segoe UI" w:eastAsia="MS Mincho" w:hAnsi="Segoe UI" w:cs="Segoe UI" w:hint="cs"/>
                      <w:color w:val="595959" w:themeColor="text1" w:themeTint="A6"/>
                      <w:sz w:val="22"/>
                      <w:szCs w:val="22"/>
                      <w:rtl/>
                    </w:rPr>
                    <w:t xml:space="preserve">  </w:t>
                  </w:r>
                  <w:r w:rsidRPr="008B0BAA">
                    <w:rPr>
                      <w:rFonts w:ascii="Segoe UI" w:eastAsia="MS Mincho" w:hAnsi="Segoe UI" w:cs="Segoe UI"/>
                      <w:color w:val="595959" w:themeColor="text1" w:themeTint="A6"/>
                      <w:sz w:val="22"/>
                      <w:szCs w:val="22"/>
                      <w:rtl/>
                    </w:rPr>
                    <w:t xml:space="preserve"> </w:t>
                  </w:r>
                  <w:r w:rsidRPr="008B0BAA">
                    <w:rPr>
                      <w:rFonts w:ascii="Segoe UI" w:eastAsia="MS Mincho" w:hAnsi="Segoe UI" w:cs="Segoe UI" w:hint="cs"/>
                      <w:color w:val="595959" w:themeColor="text1" w:themeTint="A6"/>
                      <w:sz w:val="22"/>
                      <w:szCs w:val="22"/>
                      <w:rtl/>
                    </w:rPr>
                    <w:t xml:space="preserve">ومن </w:t>
                  </w:r>
                  <w:r w:rsidRPr="008B0BAA">
                    <w:rPr>
                      <w:rFonts w:ascii="Segoe UI" w:eastAsia="MS Mincho" w:hAnsi="Segoe UI" w:cs="Segoe UI"/>
                      <w:color w:val="595959" w:themeColor="text1" w:themeTint="A6"/>
                      <w:sz w:val="22"/>
                      <w:szCs w:val="22"/>
                      <w:rtl/>
                    </w:rPr>
                    <w:t>وَس</w:t>
                  </w:r>
                  <w:r w:rsidRPr="008B0BAA">
                    <w:rPr>
                      <w:rFonts w:ascii="Segoe UI" w:eastAsia="MS Mincho" w:hAnsi="Segoe UI" w:cs="Segoe UI" w:hint="cs"/>
                      <w:color w:val="595959" w:themeColor="text1" w:themeTint="A6"/>
                      <w:sz w:val="22"/>
                      <w:szCs w:val="22"/>
                      <w:rtl/>
                    </w:rPr>
                    <w:t>َ</w:t>
                  </w:r>
                  <w:r w:rsidRPr="008B0BAA">
                    <w:rPr>
                      <w:rFonts w:ascii="Segoe UI" w:eastAsia="MS Mincho" w:hAnsi="Segoe UI" w:cs="Segoe UI"/>
                      <w:color w:val="595959" w:themeColor="text1" w:themeTint="A6"/>
                      <w:sz w:val="22"/>
                      <w:szCs w:val="22"/>
                      <w:rtl/>
                    </w:rPr>
                    <w:t>ـطِـه</w:t>
                  </w:r>
                  <w:r w:rsidRPr="008B0BAA">
                    <w:rPr>
                      <w:rFonts w:ascii="Segoe UI" w:eastAsia="MS Mincho" w:hAnsi="Segoe UI" w:cs="Segoe UI" w:hint="cs"/>
                      <w:color w:val="595959" w:themeColor="text1" w:themeTint="A6"/>
                      <w:sz w:val="22"/>
                      <w:szCs w:val="22"/>
                      <w:rtl/>
                    </w:rPr>
                    <w:t xml:space="preserve">ِ  </w:t>
                  </w:r>
                  <w:r w:rsidRPr="008B0BAA">
                    <w:rPr>
                      <w:rFonts w:ascii="Segoe UI" w:eastAsia="MS Mincho" w:hAnsi="Segoe UI" w:cs="Segoe UI"/>
                      <w:color w:val="595959" w:themeColor="text1" w:themeTint="A6"/>
                      <w:sz w:val="22"/>
                      <w:szCs w:val="22"/>
                      <w:rtl/>
                    </w:rPr>
                    <w:t>فَـعَـيْـنٌ حَـــاءُ</w:t>
                  </w:r>
                  <w:r w:rsidR="00622F32" w:rsidRPr="008B0BAA">
                    <w:rPr>
                      <w:rFonts w:ascii="Segoe UI" w:eastAsia="MS Mincho" w:hAnsi="Segoe UI" w:cs="Segoe UI"/>
                      <w:color w:val="595959" w:themeColor="text1" w:themeTint="A6"/>
                      <w:sz w:val="22"/>
                      <w:szCs w:val="22"/>
                    </w:rPr>
                    <w:t xml:space="preserve"> “</w:t>
                  </w:r>
                  <w:r w:rsidR="00E11349" w:rsidRPr="008B0BAA">
                    <w:rPr>
                      <w:rFonts w:ascii="Segoe UI" w:eastAsia="MS Mincho" w:hAnsi="Segoe UI" w:cs="Segoe UI"/>
                      <w:color w:val="595959" w:themeColor="text1" w:themeTint="A6"/>
                      <w:sz w:val="22"/>
                      <w:szCs w:val="22"/>
                    </w:rPr>
                    <w:tab/>
                  </w:r>
                  <w:r w:rsidRPr="008B0BAA">
                    <w:rPr>
                      <w:rFonts w:ascii="Segoe UI" w:eastAsia="MS Mincho" w:hAnsi="Segoe UI" w:cs="Segoe UI"/>
                      <w:color w:val="595959" w:themeColor="text1" w:themeTint="A6"/>
                      <w:sz w:val="22"/>
                      <w:szCs w:val="22"/>
                    </w:rPr>
                    <w:br/>
                  </w:r>
                  <w:r w:rsidR="00E11349" w:rsidRPr="008B0BAA">
                    <w:rPr>
                      <w:rFonts w:ascii="Segoe UI" w:eastAsia="MS Mincho" w:hAnsi="Segoe UI" w:cs="Segoe UI" w:hint="cs"/>
                      <w:color w:val="595959" w:themeColor="text1" w:themeTint="A6"/>
                      <w:sz w:val="22"/>
                      <w:szCs w:val="22"/>
                      <w:rtl/>
                    </w:rPr>
                    <w:t xml:space="preserve">    </w:t>
                  </w:r>
                  <w:r w:rsidR="00622F32" w:rsidRPr="008B0BAA">
                    <w:rPr>
                      <w:rFonts w:ascii="Segoe UI" w:eastAsia="MS Mincho" w:hAnsi="Segoe UI" w:cs="Segoe UI"/>
                      <w:color w:val="595959" w:themeColor="text1" w:themeTint="A6"/>
                      <w:sz w:val="22"/>
                      <w:szCs w:val="22"/>
                    </w:rPr>
                    <w:t xml:space="preserve">“ </w:t>
                  </w:r>
                  <w:r w:rsidR="00E11349" w:rsidRPr="008B0BAA">
                    <w:rPr>
                      <w:rFonts w:ascii="Segoe UI" w:eastAsia="MS Mincho" w:hAnsi="Segoe UI" w:cs="Segoe UI" w:hint="cs"/>
                      <w:color w:val="595959" w:themeColor="text1" w:themeTint="A6"/>
                      <w:sz w:val="22"/>
                      <w:szCs w:val="22"/>
                    </w:rPr>
                    <w:t>Ō</w:t>
                  </w:r>
                  <w:r w:rsidRPr="008B0BAA">
                    <w:rPr>
                      <w:rFonts w:ascii="Segoe UI" w:eastAsia="MS Mincho" w:hAnsi="Segoe UI" w:cs="Segoe UI"/>
                      <w:color w:val="595959" w:themeColor="text1" w:themeTint="A6"/>
                      <w:sz w:val="22"/>
                      <w:szCs w:val="22"/>
                    </w:rPr>
                    <w:t xml:space="preserve"> </w:t>
                  </w:r>
                  <w:r w:rsidRPr="008B0BAA">
                    <w:rPr>
                      <w:rFonts w:ascii="Segoe UI" w:eastAsia="MS Mincho" w:hAnsi="Segoe UI" w:cs="Segoe UI"/>
                      <w:color w:val="595959" w:themeColor="text1" w:themeTint="A6"/>
                      <w:sz w:val="22"/>
                      <w:szCs w:val="22"/>
                      <w:rtl/>
                    </w:rPr>
                    <w:t>أَدْنَــاهُ غَـيْـنٌ خَـاؤُهَـا</w:t>
                  </w:r>
                </w:p>
                <w:p w14:paraId="2BBA8BDA" w14:textId="793607B3" w:rsidR="00E11349" w:rsidRPr="008B0BAA" w:rsidRDefault="00E11349" w:rsidP="008A1E1C">
                  <w:pPr>
                    <w:spacing w:after="0"/>
                    <w:jc w:val="right"/>
                    <w:rPr>
                      <w:rFonts w:cstheme="minorHAnsi"/>
                      <w:color w:val="595959" w:themeColor="text1" w:themeTint="A6"/>
                      <w:sz w:val="22"/>
                      <w:szCs w:val="22"/>
                    </w:rPr>
                  </w:pPr>
                  <w:r w:rsidRPr="008B0BAA">
                    <w:rPr>
                      <w:rFonts w:eastAsia="MS Mincho" w:cstheme="minorHAnsi"/>
                      <w:color w:val="595959" w:themeColor="text1" w:themeTint="A6"/>
                      <w:sz w:val="22"/>
                      <w:szCs w:val="22"/>
                    </w:rPr>
                    <w:t xml:space="preserve">Kemudian dari pangkal tenggorokan huruf </w:t>
                  </w:r>
                  <w:r w:rsidRPr="008B0BAA">
                    <w:rPr>
                      <w:rFonts w:ascii="Segoe UI" w:eastAsia="MS Mincho" w:hAnsi="Segoe UI" w:cs="Segoe UI"/>
                      <w:color w:val="595959" w:themeColor="text1" w:themeTint="A6"/>
                      <w:sz w:val="22"/>
                      <w:szCs w:val="22"/>
                      <w:rtl/>
                    </w:rPr>
                    <w:t xml:space="preserve">أ </w:t>
                  </w:r>
                  <w:r w:rsidRPr="008B0BAA">
                    <w:rPr>
                      <w:rFonts w:asciiTheme="majorHAnsi" w:eastAsia="MS Mincho" w:hAnsiTheme="majorHAnsi" w:cstheme="majorHAnsi"/>
                      <w:color w:val="595959" w:themeColor="text1" w:themeTint="A6"/>
                      <w:sz w:val="22"/>
                      <w:szCs w:val="22"/>
                      <w:rtl/>
                    </w:rPr>
                    <w:t>&amp;</w:t>
                  </w:r>
                  <w:r w:rsidRPr="008B0BAA">
                    <w:rPr>
                      <w:rFonts w:ascii="Segoe UI" w:eastAsia="MS Mincho" w:hAnsi="Segoe UI" w:cs="Segoe UI"/>
                      <w:color w:val="595959" w:themeColor="text1" w:themeTint="A6"/>
                      <w:sz w:val="22"/>
                      <w:szCs w:val="22"/>
                      <w:rtl/>
                    </w:rPr>
                    <w:t xml:space="preserve"> هـ</w:t>
                  </w:r>
                  <w:r w:rsidRPr="008B0BAA">
                    <w:rPr>
                      <w:rFonts w:ascii="Segoe UI" w:eastAsia="MS Mincho" w:hAnsi="Segoe UI" w:cs="Segoe UI" w:hint="cs"/>
                      <w:color w:val="595959" w:themeColor="text1" w:themeTint="A6"/>
                      <w:sz w:val="22"/>
                      <w:szCs w:val="22"/>
                      <w:rtl/>
                    </w:rPr>
                    <w:t xml:space="preserve"> </w:t>
                  </w:r>
                  <w:r w:rsidRPr="008B0BAA">
                    <w:rPr>
                      <w:rFonts w:ascii="Segoe UI" w:eastAsia="MS Mincho" w:hAnsi="Segoe UI" w:cs="Segoe UI"/>
                      <w:color w:val="595959" w:themeColor="text1" w:themeTint="A6"/>
                      <w:sz w:val="22"/>
                      <w:szCs w:val="22"/>
                    </w:rPr>
                    <w:t xml:space="preserve"> </w:t>
                  </w:r>
                  <w:r w:rsidRPr="008B0BAA">
                    <w:rPr>
                      <w:rFonts w:eastAsia="MS Mincho" w:cstheme="minorHAnsi"/>
                      <w:color w:val="595959" w:themeColor="text1" w:themeTint="A6"/>
                      <w:sz w:val="22"/>
                      <w:szCs w:val="22"/>
                    </w:rPr>
                    <w:t xml:space="preserve">dan dari tengah tenggorokan huruf </w:t>
                  </w:r>
                  <w:r w:rsidRPr="008B0BAA">
                    <w:rPr>
                      <w:rFonts w:ascii="Segoe UI" w:eastAsia="MS Mincho" w:hAnsi="Segoe UI" w:cs="Segoe UI" w:hint="cs"/>
                      <w:color w:val="595959" w:themeColor="text1" w:themeTint="A6"/>
                      <w:sz w:val="22"/>
                      <w:szCs w:val="22"/>
                      <w:rtl/>
                    </w:rPr>
                    <w:t>ع</w:t>
                  </w:r>
                  <w:r w:rsidRPr="008B0BAA">
                    <w:rPr>
                      <w:rFonts w:ascii="Segoe UI" w:eastAsia="MS Mincho" w:hAnsi="Segoe UI" w:cs="Segoe UI"/>
                      <w:color w:val="595959" w:themeColor="text1" w:themeTint="A6"/>
                      <w:sz w:val="22"/>
                      <w:szCs w:val="22"/>
                      <w:rtl/>
                    </w:rPr>
                    <w:t xml:space="preserve"> </w:t>
                  </w:r>
                  <w:r w:rsidRPr="008B0BAA">
                    <w:rPr>
                      <w:rFonts w:asciiTheme="majorHAnsi" w:eastAsia="MS Mincho" w:hAnsiTheme="majorHAnsi" w:cstheme="majorHAnsi"/>
                      <w:color w:val="595959" w:themeColor="text1" w:themeTint="A6"/>
                      <w:sz w:val="22"/>
                      <w:szCs w:val="22"/>
                      <w:rtl/>
                    </w:rPr>
                    <w:t>&amp;</w:t>
                  </w:r>
                  <w:r w:rsidRPr="008B0BAA">
                    <w:rPr>
                      <w:rFonts w:ascii="Segoe UI" w:eastAsia="MS Mincho" w:hAnsi="Segoe UI" w:cs="Segoe UI"/>
                      <w:color w:val="595959" w:themeColor="text1" w:themeTint="A6"/>
                      <w:sz w:val="22"/>
                      <w:szCs w:val="22"/>
                      <w:rtl/>
                    </w:rPr>
                    <w:t xml:space="preserve"> </w:t>
                  </w:r>
                  <w:r w:rsidRPr="008B0BAA">
                    <w:rPr>
                      <w:rFonts w:ascii="Segoe UI" w:eastAsia="MS Mincho" w:hAnsi="Segoe UI" w:cs="Segoe UI" w:hint="cs"/>
                      <w:color w:val="595959" w:themeColor="text1" w:themeTint="A6"/>
                      <w:sz w:val="22"/>
                      <w:szCs w:val="22"/>
                      <w:rtl/>
                    </w:rPr>
                    <w:t>ح</w:t>
                  </w:r>
                  <w:r w:rsidRPr="008B0BAA">
                    <w:rPr>
                      <w:rFonts w:ascii="Segoe UI" w:eastAsia="MS Mincho" w:hAnsi="Segoe UI" w:cs="Segoe UI"/>
                      <w:color w:val="595959" w:themeColor="text1" w:themeTint="A6"/>
                      <w:sz w:val="22"/>
                      <w:szCs w:val="22"/>
                    </w:rPr>
                    <w:t xml:space="preserve"> </w:t>
                  </w:r>
                  <w:r w:rsidRPr="008B0BAA">
                    <w:rPr>
                      <w:rFonts w:eastAsia="MS Mincho" w:cstheme="minorHAnsi"/>
                      <w:color w:val="595959" w:themeColor="text1" w:themeTint="A6"/>
                      <w:sz w:val="22"/>
                      <w:szCs w:val="22"/>
                    </w:rPr>
                    <w:t xml:space="preserve">dari ujungnya huruf </w:t>
                  </w:r>
                  <w:r w:rsidRPr="008B0BAA">
                    <w:rPr>
                      <w:rFonts w:ascii="Segoe UI" w:eastAsia="MS Mincho" w:hAnsi="Segoe UI" w:cs="Segoe UI" w:hint="cs"/>
                      <w:color w:val="595959" w:themeColor="text1" w:themeTint="A6"/>
                      <w:sz w:val="22"/>
                      <w:szCs w:val="22"/>
                      <w:rtl/>
                    </w:rPr>
                    <w:t>غ</w:t>
                  </w:r>
                  <w:r w:rsidRPr="008B0BAA">
                    <w:rPr>
                      <w:rFonts w:ascii="Segoe UI" w:eastAsia="MS Mincho" w:hAnsi="Segoe UI" w:cs="Segoe UI"/>
                      <w:color w:val="595959" w:themeColor="text1" w:themeTint="A6"/>
                      <w:sz w:val="22"/>
                      <w:szCs w:val="22"/>
                      <w:rtl/>
                    </w:rPr>
                    <w:t xml:space="preserve"> </w:t>
                  </w:r>
                  <w:r w:rsidRPr="008B0BAA">
                    <w:rPr>
                      <w:rFonts w:asciiTheme="majorHAnsi" w:eastAsia="MS Mincho" w:hAnsiTheme="majorHAnsi" w:cstheme="majorHAnsi"/>
                      <w:color w:val="595959" w:themeColor="text1" w:themeTint="A6"/>
                      <w:sz w:val="22"/>
                      <w:szCs w:val="22"/>
                      <w:rtl/>
                    </w:rPr>
                    <w:t>&amp;</w:t>
                  </w:r>
                  <w:r w:rsidRPr="008B0BAA">
                    <w:rPr>
                      <w:rFonts w:ascii="Segoe UI" w:eastAsia="MS Mincho" w:hAnsi="Segoe UI" w:cs="Segoe UI"/>
                      <w:color w:val="595959" w:themeColor="text1" w:themeTint="A6"/>
                      <w:sz w:val="22"/>
                      <w:szCs w:val="22"/>
                      <w:rtl/>
                    </w:rPr>
                    <w:t xml:space="preserve"> </w:t>
                  </w:r>
                  <w:r w:rsidRPr="008B0BAA">
                    <w:rPr>
                      <w:rFonts w:ascii="Segoe UI" w:eastAsia="MS Mincho" w:hAnsi="Segoe UI" w:cs="Segoe UI" w:hint="cs"/>
                      <w:color w:val="595959" w:themeColor="text1" w:themeTint="A6"/>
                      <w:sz w:val="22"/>
                      <w:szCs w:val="22"/>
                      <w:rtl/>
                    </w:rPr>
                    <w:t xml:space="preserve">خ </w:t>
                  </w:r>
                  <w:r w:rsidRPr="008B0BAA">
                    <w:rPr>
                      <w:rFonts w:ascii="Segoe UI" w:eastAsia="MS Mincho" w:hAnsi="Segoe UI" w:cs="Segoe UI"/>
                      <w:color w:val="595959" w:themeColor="text1" w:themeTint="A6"/>
                      <w:sz w:val="22"/>
                      <w:szCs w:val="22"/>
                    </w:rPr>
                    <w:t xml:space="preserve">    </w:t>
                  </w:r>
                </w:p>
              </w:txbxContent>
            </v:textbox>
            <w10:wrap anchorx="margin"/>
          </v:shape>
        </w:pict>
      </w:r>
      <w:r>
        <w:pict w14:anchorId="5AEF1A37">
          <v:rect id="Persegi Panjang 2094961587" o:spid="_x0000_s2408" style="position:absolute;left:0;text-align:left;margin-left:332.5pt;margin-top:0;width:383.7pt;height:254.4pt;z-index:251631619;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" fillcolor="#fdeabc" stroked="f" strokeweight="1pt">
            <v:textbox>
              <w:txbxContent>
                <w:p w14:paraId="41CB4C7F" w14:textId="77777777" w:rsidR="00781D3F" w:rsidRDefault="00781D3F" w:rsidP="00781D3F"/>
              </w:txbxContent>
            </v:textbox>
            <w10:wrap anchorx="margin" anchory="margin"/>
          </v:rect>
        </w:pict>
      </w:r>
      <w:r>
        <w:pict w14:anchorId="23E500E9">
          <v:group id="Grup 885000767" o:spid="_x0000_s2405" style="position:absolute;left:0;text-align:left;margin-left:212.55pt;margin-top:1.5pt;width:134.25pt;height:51.3pt;z-index:251644974;mso-position-horizontal-relative:margin;mso-width-relative:margin;mso-height-relative:margin" coordorigin="-152,355" coordsize="15052,6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">
            <v:shape id="_x0000_s2406" type="#_x0000_t202" style="position:absolute;left:-152;top:355;width:15051;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" filled="f" stroked="f">
              <v:textbox>
                <w:txbxContent>
                  <w:p w14:paraId="4F8C22FE" w14:textId="39F2C4F7" w:rsidR="00123F5E" w:rsidRPr="00510C49" w:rsidRDefault="00123F5E" w:rsidP="00123F5E">
                    <w:pPr>
                      <w:jc w:val="right"/>
                      <w:rPr>
                        <w:rFonts w:ascii="Cascadia Mono SemiLight" w:eastAsia="MS Mincho" w:hAnsi="Cascadia Mono SemiLight" w:cs="Cascadia Mono SemiLight"/>
                        <w:color w:val="C68D08" w:themeColor="accent1" w:themeShade="BF"/>
                        <w:sz w:val="48"/>
                        <w:szCs w:val="48"/>
                      </w:rPr>
                    </w:pPr>
                    <w:r w:rsidRPr="00510C49">
                      <w:rPr>
                        <w:rFonts w:ascii="Cascadia Mono SemiLight" w:hAnsi="Cascadia Mono SemiLight" w:cs="Cascadia Mono SemiLight"/>
                        <w:color w:val="C68D08" w:themeColor="accent1" w:themeShade="BF"/>
                        <w:sz w:val="48"/>
                        <w:szCs w:val="48"/>
                      </w:rPr>
                      <w:t>AL</w:t>
                    </w:r>
                    <w:r>
                      <w:rPr>
                        <w:rFonts w:ascii="Cascadia Mono SemiLight" w:hAnsi="Cascadia Mono SemiLight" w:cs="Cascadia Mono SemiLight"/>
                        <w:color w:val="C68D08" w:themeColor="accent1" w:themeShade="BF"/>
                        <w:sz w:val="48"/>
                        <w:szCs w:val="48"/>
                      </w:rPr>
                      <w:t xml:space="preserve"> </w:t>
                    </w:r>
                    <w:r w:rsidRPr="00A4011D">
                      <w:rPr>
                        <w:rFonts w:ascii="Cascadia Mono SemiLight" w:hAnsi="Cascadia Mono SemiLight" w:cs="Cascadia Mono SemiLight"/>
                        <w:color w:val="C68D08" w:themeColor="accent1" w:themeShade="BF"/>
                        <w:sz w:val="48"/>
                        <w:szCs w:val="48"/>
                      </w:rPr>
                      <w:t>HALQ</w:t>
                    </w:r>
                    <w:r w:rsidR="006C18AE" w:rsidRPr="00A4011D">
                      <w:rPr>
                        <w:rFonts w:ascii="Cascadia Mono SemiLight" w:hAnsi="Cascadia Mono SemiLight" w:cs="Cascadia Mono SemiLight"/>
                        <w:color w:val="C68D08" w:themeColor="accent1" w:themeShade="BF"/>
                        <w:sz w:val="48"/>
                        <w:szCs w:val="48"/>
                      </w:rPr>
                      <w:t>I</w:t>
                    </w:r>
                  </w:p>
                </w:txbxContent>
              </v:textbox>
            </v:shape>
            <v:shape id="_x0000_s2407" type="#_x0000_t202" style="position:absolute;left:6468;top:3344;width:8198;height:3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" filled="f" stroked="f">
              <v:textbox>
                <w:txbxContent>
                  <w:p w14:paraId="52532AE1" w14:textId="2BFF03F4" w:rsidR="00123F5E" w:rsidRPr="00510C49" w:rsidRDefault="00123F5E" w:rsidP="00123F5E">
                    <w:pPr>
                      <w:jc w:val="right"/>
                      <w:rPr>
                        <w:rFonts w:ascii="Cascadia Mono SemiLight" w:eastAsia="MS Mincho" w:hAnsi="Cascadia Mono SemiLight" w:cs="Cascadia Mono SemiLight"/>
                        <w:color w:val="C68D08" w:themeColor="accent1" w:themeShade="BF"/>
                        <w:sz w:val="32"/>
                        <w:szCs w:val="32"/>
                      </w:rPr>
                    </w:pPr>
                    <w:r w:rsidRPr="00510C49">
                      <w:rPr>
                        <w:rFonts w:ascii="Cascadia Mono SemiLight" w:hAnsi="Cascadia Mono SemiLight" w:cs="Cascadia Mono SemiLight"/>
                        <w:color w:val="743C08" w:themeColor="accent3"/>
                        <w:sz w:val="32"/>
                        <w:szCs w:val="32"/>
                        <w:rtl/>
                      </w:rPr>
                      <w:t>ال</w:t>
                    </w:r>
                    <w:r>
                      <w:rPr>
                        <w:rFonts w:ascii="Cascadia Mono SemiLight" w:hAnsi="Cascadia Mono SemiLight" w:cs="Cascadia Mono SemiLight" w:hint="cs"/>
                        <w:color w:val="743C08" w:themeColor="accent3"/>
                        <w:sz w:val="32"/>
                        <w:szCs w:val="32"/>
                        <w:rtl/>
                      </w:rPr>
                      <w:t>حَلقِ</w:t>
                    </w:r>
                    <w:r w:rsidRPr="00510C49">
                      <w:rPr>
                        <w:rFonts w:ascii="Cascadia Mono SemiLight" w:hAnsi="Cascadia Mono SemiLight" w:cs="Cascadia Mono SemiLight"/>
                        <w:color w:val="C68D08" w:themeColor="accent1" w:themeShade="BF"/>
                        <w:sz w:val="32"/>
                        <w:szCs w:val="32"/>
                      </w:rPr>
                      <w:t xml:space="preserve"> </w:t>
                    </w:r>
                  </w:p>
                </w:txbxContent>
              </v:textbox>
            </v:shape>
            <w10:wrap anchorx="margin"/>
          </v:group>
        </w:pict>
      </w:r>
      <w:r>
        <w:pict w14:anchorId="3ACAC460">
          <v:shape id="Bentuk Bebas: Bentuk 1833144708" o:spid="_x0000_s2404" style="position:absolute;left:0;text-align:left;margin-left:218.55pt;margin-top:-79.7pt;width:201.35pt;height:275.15pt;flip:x;z-index:25163161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3200400,3053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" path="m,l3200400,r,l,3053080,,xe" fillcolor="#f6b61e [3204]" stroked="f" strokeweight="1pt">
            <v:fill opacity="45746f"/>
            <v:stroke joinstyle="miter"/>
            <v:path arrowok="t" o:connecttype="custom" o:connectlocs="0,0;2557145,0;2557145,0;0,3494314;0,0" o:connectangles="0,0,0,0,0"/>
            <w10:wrap anchorx="page"/>
          </v:shape>
        </w:pict>
      </w:r>
      <w:r w:rsidR="00A64BBF">
        <w:rPr>
          <w:rFonts w:asciiTheme="majorHAnsi" w:eastAsiaTheme="majorEastAsia" w:hAnsiTheme="majorHAnsi" w:cstheme="majorBidi"/>
          <w:color w:val="C68D08" w:themeColor="accent1" w:themeShade="BF"/>
          <w:sz w:val="36"/>
          <w:szCs w:val="36"/>
          <w:lang w:val="id-ID"/>
        </w:rPr>
        <w:br w:type="page"/>
      </w:r>
    </w:p>
    <w:p w14:paraId="269D14CC" w14:textId="4E8BF80D" w:rsidR="00A64BBF" w:rsidRPr="00A64BBF" w:rsidRDefault="00CF26DA" w:rsidP="00622F32">
      <w:pPr>
        <w:rPr>
          <w:rFonts w:asciiTheme="majorHAnsi" w:eastAsiaTheme="majorEastAsia" w:hAnsiTheme="majorHAnsi" w:cstheme="majorBidi"/>
          <w:color w:val="C68D08" w:themeColor="accent1" w:themeShade="BF"/>
          <w:sz w:val="36"/>
          <w:szCs w:val="36"/>
        </w:rPr>
      </w:pPr>
      <w:r>
        <w:lastRenderedPageBreak/>
        <w:pict w14:anchorId="401F5346">
          <v:shape id="Bentuk Bebas: Bentuk 1866485336" o:spid="_x0000_s2403" style="position:absolute;margin-left:0;margin-top:-36pt;width:172.2pt;height:234.6pt;z-index:25163161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3200400,3053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" path="m,l3200400,r,l,3053080,,xe" fillcolor="#fdeabc [3207]" stroked="f" strokeweight="1pt">
            <v:fill opacity="45746f"/>
            <v:stroke joinstyle="miter"/>
            <v:path arrowok="t" o:connecttype="custom" o:connectlocs="0,0;2186940,0;2186940,0;0,2979420;0,0" o:connectangles="0,0,0,0,0"/>
            <w10:wrap anchorx="page"/>
          </v:shape>
        </w:pict>
      </w:r>
      <w:r>
        <w:pict w14:anchorId="22DF6950">
          <v:group id="Grup 1243309952" o:spid="_x0000_s2400" style="position:absolute;margin-left:17.2pt;margin-top:13.65pt;width:202.25pt;height:55.35pt;z-index:251644980;mso-position-horizontal-relative:margin;mso-width-relative:margin;mso-height-relative:margin" coordorigin="-293,355" coordsize="15193,7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">
            <v:shape id="_x0000_s2401" type="#_x0000_t202" style="position:absolute;left:-152;top:355;width:15051;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" filled="f" stroked="f">
              <v:textbox>
                <w:txbxContent>
                  <w:p w14:paraId="7A32BA98" w14:textId="69F37495" w:rsidR="005A306C" w:rsidRPr="009B6616" w:rsidRDefault="005A306C" w:rsidP="005A306C">
                    <w:pPr>
                      <w:rPr>
                        <w:rFonts w:ascii="Cascadia Mono SemiLight" w:hAnsi="Cascadia Mono SemiLight" w:cs="Cascadia Mono SemiLight"/>
                        <w:color w:val="743C08" w:themeColor="accent3"/>
                        <w:sz w:val="48"/>
                        <w:szCs w:val="48"/>
                      </w:rPr>
                    </w:pPr>
                    <w:r w:rsidRPr="009B6616">
                      <w:rPr>
                        <w:rFonts w:ascii="Cascadia Mono SemiLight" w:hAnsi="Cascadia Mono SemiLight" w:cs="Cascadia Mono SemiLight"/>
                        <w:color w:val="743C08" w:themeColor="accent3"/>
                        <w:sz w:val="48"/>
                        <w:szCs w:val="48"/>
                      </w:rPr>
                      <w:t>AQSHOL LISAN</w:t>
                    </w:r>
                  </w:p>
                </w:txbxContent>
              </v:textbox>
            </v:shape>
            <v:shape id="_x0000_s2402" type="#_x0000_t202" style="position:absolute;left:-293;top:3344;width:8361;height:4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" filled="f" stroked="f">
              <v:textbox>
                <w:txbxContent>
                  <w:p w14:paraId="701769A3" w14:textId="259414B6" w:rsidR="005A306C" w:rsidRPr="009B6616" w:rsidRDefault="006C18AE" w:rsidP="00773D69">
                    <w:pPr>
                      <w:rPr>
                        <w:rFonts w:ascii="Dubai" w:hAnsi="Dubai" w:cs="Dubai"/>
                        <w:color w:val="743C08" w:themeColor="accent3"/>
                        <w:sz w:val="32"/>
                        <w:szCs w:val="32"/>
                      </w:rPr>
                    </w:pPr>
                    <w:r w:rsidRPr="009B6616">
                      <w:rPr>
                        <w:rFonts w:ascii="Dubai" w:hAnsi="Dubai" w:cs="Dubai" w:hint="cs"/>
                        <w:color w:val="743C08" w:themeColor="accent3"/>
                        <w:sz w:val="32"/>
                        <w:szCs w:val="32"/>
                        <w:rtl/>
                      </w:rPr>
                      <w:t>اقص اللسان</w:t>
                    </w:r>
                    <w:r w:rsidR="005A306C" w:rsidRPr="009B6616">
                      <w:rPr>
                        <w:rFonts w:ascii="Dubai" w:hAnsi="Dubai" w:cs="Dubai"/>
                        <w:color w:val="743C08" w:themeColor="accent3"/>
                        <w:sz w:val="32"/>
                        <w:szCs w:val="32"/>
                      </w:rPr>
                      <w:t xml:space="preserve"> </w:t>
                    </w:r>
                  </w:p>
                </w:txbxContent>
              </v:textbox>
            </v:shape>
            <w10:wrap anchorx="margin"/>
          </v:group>
        </w:pict>
      </w:r>
      <w:r>
        <w:pict w14:anchorId="3C6B3835">
          <v:group id="Grup 1668122435" o:spid="_x0000_s2397" style="position:absolute;margin-left:0;margin-top:0;width:390pt;height:523.55pt;z-index:251644978;mso-width-relative:margin;mso-height-relative:margin" coordsize="49530,66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">
            <v:rect id="_x0000_s2398" style="position:absolute;width:49530;height:33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" fillcolor="#f9d277 [1940]" stroked="f" strokeweight="1pt">
              <v:textbox>
                <w:txbxContent>
                  <w:p w14:paraId="41B8427C" w14:textId="77777777" w:rsidR="00622F32" w:rsidRDefault="00622F32" w:rsidP="00622F32"/>
                </w:txbxContent>
              </v:textbox>
            </v:rect>
            <v:rect id="_x0000_s2399" style="position:absolute;top:33401;width:49530;height:3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" fillcolor="#fdeabc" stroked="f" strokeweight="1pt">
              <v:textbox>
                <w:txbxContent>
                  <w:p w14:paraId="12B995A7" w14:textId="133395D5" w:rsidR="00622F32" w:rsidRDefault="005D6F79" w:rsidP="00622F32">
                    <w:r>
                      <w:t>”</w:t>
                    </w:r>
                  </w:p>
                </w:txbxContent>
              </v:textbox>
            </v:rect>
          </v:group>
        </w:pict>
      </w:r>
    </w:p>
    <w:p w14:paraId="152E45A3" w14:textId="1FB9EFB5" w:rsidR="00557949" w:rsidRDefault="00CF26DA" w:rsidP="00622F32">
      <w:pPr>
        <w:rPr>
          <w:rFonts w:ascii="Segoe UI" w:eastAsia="MS Mincho" w:hAnsi="Segoe UI" w:cs="Segoe UI"/>
          <w:sz w:val="22"/>
          <w:szCs w:val="22"/>
          <w:rtl/>
        </w:rPr>
      </w:pPr>
      <w:r>
        <w:pict w14:anchorId="6138D83B">
          <v:shape id="Kotak Teks 1258069670" o:spid="_x0000_s2396" type="#_x0000_t202" style="position:absolute;margin-left:-10.5pt;margin-top:487.55pt;width:40.7pt;height:35.5pt;z-index:25165220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" filled="f" stroked="f">
            <v:textbox>
              <w:txbxContent>
                <w:p w14:paraId="7D6D9B54" w14:textId="39E0FC03" w:rsidR="004055E3" w:rsidRPr="00E41285" w:rsidRDefault="004055E3" w:rsidP="004055E3">
                  <w:pPr>
                    <w:rPr>
                      <w:rFonts w:ascii="13/5Atom Sans" w:hAnsi="13/5Atom Sans"/>
                      <w:sz w:val="40"/>
                      <w:szCs w:val="40"/>
                    </w:rPr>
                  </w:pPr>
                  <w:r w:rsidRPr="004055E3">
                    <w:rPr>
                      <w:rFonts w:ascii="13/5Atom Sans" w:hAnsi="13/5Atom Sans"/>
                      <w:color w:val="595959" w:themeColor="text1" w:themeTint="A6"/>
                      <w:sz w:val="96"/>
                      <w:szCs w:val="96"/>
                    </w:rPr>
                    <w:t>04</w:t>
                  </w:r>
                  <w:r>
                    <w:rPr>
                      <w:rFonts w:ascii="13/5Atom Sans" w:hAnsi="13/5Atom Sans"/>
                      <w:sz w:val="120"/>
                      <w:szCs w:val="120"/>
                    </w:rPr>
                    <w:t xml:space="preserve"> </w:t>
                  </w:r>
                </w:p>
              </w:txbxContent>
            </v:textbox>
            <w10:wrap anchorx="page"/>
          </v:shape>
        </w:pict>
      </w:r>
      <w:r>
        <w:pict w14:anchorId="7A58109C">
          <v:shape id="Kotak Teks 269103697" o:spid="_x0000_s2395" type="#_x0000_t202" style="position:absolute;margin-left:27.85pt;margin-top:24.75pt;width:320.25pt;height:111.8pt;z-index:251644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" filled="f" stroked="f">
            <v:textbox>
              <w:txbxContent>
                <w:p w14:paraId="65A3A3E7" w14:textId="77777777" w:rsidR="001B7469" w:rsidRPr="00973CB7" w:rsidRDefault="001B7469" w:rsidP="001B7469">
                  <w:pPr>
                    <w:spacing w:after="0" w:line="240" w:lineRule="auto"/>
                    <w:jc w:val="center"/>
                    <w:rPr>
                      <w:rFonts w:ascii="Dubai" w:hAnsi="Dubai" w:cs="Dubai"/>
                      <w:color w:val="743C08" w:themeColor="accent3"/>
                      <w:sz w:val="22"/>
                      <w:szCs w:val="22"/>
                    </w:rPr>
                  </w:pPr>
                  <w:r w:rsidRPr="009B6616">
                    <w:rPr>
                      <w:rFonts w:ascii="Dubai" w:hAnsi="Dubai" w:cs="Dubai"/>
                      <w:color w:val="743C08" w:themeColor="accent3"/>
                      <w:sz w:val="22"/>
                      <w:szCs w:val="22"/>
                      <w:rtl/>
                    </w:rPr>
                    <w:t xml:space="preserve">والْـقَـافُ </w:t>
                  </w:r>
                  <w:r w:rsidRPr="009B6616">
                    <w:rPr>
                      <w:rFonts w:ascii="Dubai" w:hAnsi="Dubai" w:cs="Dubai" w:hint="cs"/>
                      <w:color w:val="743C08" w:themeColor="accent3"/>
                      <w:sz w:val="22"/>
                      <w:szCs w:val="22"/>
                      <w:rtl/>
                    </w:rPr>
                    <w:t xml:space="preserve">    </w:t>
                  </w:r>
                  <w:r w:rsidRPr="009B6616">
                    <w:rPr>
                      <w:rFonts w:ascii="Dubai" w:hAnsi="Dubai" w:cs="Dubai"/>
                      <w:color w:val="743C08" w:themeColor="accent3"/>
                      <w:sz w:val="22"/>
                      <w:szCs w:val="22"/>
                      <w:rtl/>
                    </w:rPr>
                    <w:t xml:space="preserve"> أَقْصَـى اللِّسَـانِ فَـوْقُ ثُــمَّ الْـكَـافُ</w:t>
                  </w:r>
                  <w:r w:rsidRPr="009B6616">
                    <w:rPr>
                      <w:rFonts w:ascii="Dubai" w:hAnsi="Dubai" w:cs="Dubai"/>
                      <w:color w:val="743C08" w:themeColor="accent3"/>
                      <w:sz w:val="22"/>
                      <w:szCs w:val="22"/>
                    </w:rPr>
                    <w:t xml:space="preserve"> “</w:t>
                  </w:r>
                  <w:r w:rsidRPr="009B6616">
                    <w:rPr>
                      <w:rFonts w:ascii="Dubai" w:hAnsi="Dubai" w:cs="Dubai"/>
                      <w:color w:val="743C08" w:themeColor="accent3"/>
                      <w:sz w:val="22"/>
                      <w:szCs w:val="22"/>
                    </w:rPr>
                    <w:br/>
                  </w:r>
                  <w:r w:rsidRPr="00FC522B">
                    <w:rPr>
                      <w:rFonts w:ascii="Dubai" w:hAnsi="Dubai" w:cs="Dubai"/>
                      <w:color w:val="743C08" w:themeColor="accent3"/>
                      <w:sz w:val="22"/>
                      <w:szCs w:val="22"/>
                    </w:rPr>
                    <w:t xml:space="preserve"> </w:t>
                  </w:r>
                  <w:r w:rsidRPr="00FC522B">
                    <w:rPr>
                      <w:rFonts w:ascii="Segoe UI" w:eastAsia="MS Mincho" w:hAnsi="Segoe UI" w:cs="Segoe UI"/>
                      <w:color w:val="743C08" w:themeColor="accent3"/>
                      <w:sz w:val="22"/>
                      <w:szCs w:val="22"/>
                    </w:rPr>
                    <w:t xml:space="preserve">“ </w:t>
                  </w:r>
                  <w:r w:rsidRPr="00973CB7">
                    <w:rPr>
                      <w:rFonts w:ascii="Dubai" w:hAnsi="Dubai" w:cs="Dubai"/>
                      <w:color w:val="743C08" w:themeColor="accent3"/>
                      <w:sz w:val="22"/>
                      <w:szCs w:val="22"/>
                      <w:rtl/>
                    </w:rPr>
                    <w:t>أَسْفَـلُ</w:t>
                  </w:r>
                </w:p>
                <w:p w14:paraId="2D61E06E" w14:textId="418AC6F9" w:rsidR="001B7469" w:rsidRPr="009B6616" w:rsidRDefault="004642AA" w:rsidP="004642AA">
                  <w:pPr>
                    <w:spacing w:line="240" w:lineRule="auto"/>
                    <w:rPr>
                      <w:color w:val="743C08" w:themeColor="accent3"/>
                      <w:sz w:val="22"/>
                      <w:szCs w:val="22"/>
                    </w:rPr>
                  </w:pPr>
                  <w:r w:rsidRPr="009B6616">
                    <w:rPr>
                      <w:color w:val="743C08" w:themeColor="accent3"/>
                      <w:sz w:val="22"/>
                      <w:szCs w:val="22"/>
                    </w:rPr>
                    <w:t>Kemudian</w:t>
                  </w:r>
                  <w:r w:rsidR="001B7469" w:rsidRPr="009B6616">
                    <w:rPr>
                      <w:color w:val="743C08" w:themeColor="accent3"/>
                      <w:sz w:val="22"/>
                      <w:szCs w:val="22"/>
                    </w:rPr>
                    <w:t xml:space="preserve"> Huruf Qof Pangkal lidah terangkat</w:t>
                  </w:r>
                  <w:r w:rsidRPr="009B6616">
                    <w:rPr>
                      <w:color w:val="743C08" w:themeColor="accent3"/>
                      <w:sz w:val="22"/>
                      <w:szCs w:val="22"/>
                    </w:rPr>
                    <w:t xml:space="preserve">, dipertemukan dengan langit langit lunak, </w:t>
                  </w:r>
                  <w:r w:rsidR="001B7469" w:rsidRPr="009B6616">
                    <w:rPr>
                      <w:color w:val="743C08" w:themeColor="accent3"/>
                      <w:sz w:val="22"/>
                      <w:szCs w:val="22"/>
                    </w:rPr>
                    <w:t xml:space="preserve">huruf Kaf </w:t>
                  </w:r>
                  <w:r w:rsidRPr="009B6616">
                    <w:rPr>
                      <w:color w:val="743C08" w:themeColor="accent3"/>
                      <w:sz w:val="22"/>
                      <w:szCs w:val="22"/>
                    </w:rPr>
                    <w:t xml:space="preserve">disentuhkan dengan </w:t>
                  </w:r>
                  <w:r w:rsidR="005D6F79" w:rsidRPr="009B6616">
                    <w:rPr>
                      <w:color w:val="743C08" w:themeColor="accent3"/>
                      <w:sz w:val="22"/>
                      <w:szCs w:val="22"/>
                    </w:rPr>
                    <w:t xml:space="preserve">antara </w:t>
                  </w:r>
                  <w:r w:rsidRPr="009B6616">
                    <w:rPr>
                      <w:color w:val="743C08" w:themeColor="accent3"/>
                      <w:sz w:val="22"/>
                      <w:szCs w:val="22"/>
                    </w:rPr>
                    <w:t xml:space="preserve">langit langit lunak dan keras lalu pangkal lidah </w:t>
                  </w:r>
                  <w:r w:rsidR="001B7469" w:rsidRPr="009B6616">
                    <w:rPr>
                      <w:color w:val="743C08" w:themeColor="accent3"/>
                      <w:sz w:val="22"/>
                      <w:szCs w:val="22"/>
                    </w:rPr>
                    <w:t>lebih turun.</w:t>
                  </w:r>
                </w:p>
                <w:p w14:paraId="7A792CB7" w14:textId="08E9F352" w:rsidR="0027445E" w:rsidRPr="001B7469" w:rsidRDefault="0027445E" w:rsidP="004642AA">
                  <w:pPr>
                    <w:spacing w:line="240" w:lineRule="auto"/>
                    <w:rPr>
                      <w:color w:val="FFFFFF" w:themeColor="background1"/>
                      <w:sz w:val="22"/>
                      <w:szCs w:val="22"/>
                    </w:rPr>
                  </w:pPr>
                  <w:r>
                    <w:rPr>
                      <w:color w:val="FFFFFF" w:themeColor="background1"/>
                      <w:sz w:val="22"/>
                      <w:szCs w:val="22"/>
                    </w:rPr>
                    <w:t xml:space="preserve">Huruf yang keluar dari makhroj ini adalah </w:t>
                  </w:r>
                  <w:r w:rsidR="00177EB8">
                    <w:rPr>
                      <w:color w:val="FFFFFF" w:themeColor="background1"/>
                      <w:sz w:val="22"/>
                      <w:szCs w:val="22"/>
                    </w:rPr>
                    <w:t xml:space="preserve"> </w:t>
                  </w:r>
                  <w:r w:rsidR="00177EB8">
                    <w:rPr>
                      <w:rFonts w:eastAsia="MS Mincho" w:hint="cs"/>
                      <w:color w:val="FFFFFF" w:themeColor="background1"/>
                      <w:sz w:val="22"/>
                      <w:szCs w:val="22"/>
                      <w:rtl/>
                    </w:rPr>
                    <w:t xml:space="preserve"> </w:t>
                  </w:r>
                  <w:r w:rsidR="00177EB8" w:rsidRPr="00177EB8">
                    <w:rPr>
                      <w:rFonts w:ascii="Cascadia Mono SemiLight" w:eastAsia="MS Mincho" w:hAnsi="Cascadia Mono SemiLight" w:cs="Cascadia Mono SemiLight"/>
                      <w:color w:val="FFFFFF" w:themeColor="background1"/>
                      <w:sz w:val="22"/>
                      <w:szCs w:val="22"/>
                      <w:rtl/>
                    </w:rPr>
                    <w:t>ق</w:t>
                  </w:r>
                  <w:r w:rsidRPr="00177EB8">
                    <w:rPr>
                      <w:rFonts w:ascii="Cascadia Mono SemiLight" w:hAnsi="Cascadia Mono SemiLight" w:cs="Cascadia Mono SemiLight"/>
                      <w:color w:val="FFFFFF" w:themeColor="background1"/>
                      <w:sz w:val="22"/>
                      <w:szCs w:val="22"/>
                    </w:rPr>
                    <w:t>&amp;</w:t>
                  </w:r>
                  <w:r w:rsidR="00177EB8" w:rsidRPr="00177EB8">
                    <w:rPr>
                      <w:rFonts w:ascii="Cascadia Mono SemiLight" w:hAnsi="Cascadia Mono SemiLight" w:cs="Cascadia Mono SemiLight"/>
                      <w:color w:val="FFFFFF" w:themeColor="background1"/>
                      <w:sz w:val="22"/>
                      <w:szCs w:val="22"/>
                      <w:rtl/>
                    </w:rPr>
                    <w:t>ك</w:t>
                  </w:r>
                  <w:r w:rsidR="00177EB8">
                    <w:rPr>
                      <w:rFonts w:ascii="Cascadia Mono SemiLight" w:hAnsi="Cascadia Mono SemiLight" w:cs="Cascadia Mono SemiLight" w:hint="cs"/>
                      <w:color w:val="FFFFFF" w:themeColor="background1"/>
                      <w:sz w:val="22"/>
                      <w:szCs w:val="22"/>
                      <w:rtl/>
                    </w:rPr>
                    <w:t xml:space="preserve"> </w:t>
                  </w:r>
                </w:p>
              </w:txbxContent>
            </v:textbox>
            <w10:wrap anchorx="margin"/>
          </v:shape>
        </w:pict>
      </w:r>
      <w:r>
        <w:pict w14:anchorId="4361CC2B">
          <v:rect id="Persegi Panjang 1478063918" o:spid="_x0000_s2394" style="position:absolute;margin-left:-55.65pt;margin-top:0;width:41.45pt;height:184.7pt;z-index:251652192;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" fillcolor="#fdeabc" stroked="f" strokeweight="1pt">
            <v:textbox>
              <w:txbxContent>
                <w:p w14:paraId="2DD19528" w14:textId="77777777" w:rsidR="00987E9C" w:rsidRDefault="00987E9C" w:rsidP="00987E9C"/>
              </w:txbxContent>
            </v:textbox>
            <w10:wrap anchorx="margin" anchory="margin"/>
          </v:rect>
        </w:pict>
      </w:r>
      <w:r w:rsidR="00A4011D">
        <w:rPr>
          <w:rFonts w:asciiTheme="majorHAnsi" w:eastAsiaTheme="majorEastAsia" w:hAnsiTheme="majorHAnsi" w:cstheme="majorBidi"/>
          <w:color w:val="C68D08" w:themeColor="accent1" w:themeShade="BF"/>
          <w:sz w:val="48"/>
          <w:szCs w:val="48"/>
        </w:rPr>
        <w:drawing>
          <wp:anchor distT="0" distB="0" distL="114300" distR="114300" simplePos="0" relativeHeight="251652161" behindDoc="0" locked="0" layoutInCell="1" allowOverlap="1" wp14:anchorId="7E5E70E9" wp14:editId="26A59445">
            <wp:simplePos x="0" y="0"/>
            <wp:positionH relativeFrom="column">
              <wp:posOffset>2667000</wp:posOffset>
            </wp:positionH>
            <wp:positionV relativeFrom="paragraph">
              <wp:posOffset>1758950</wp:posOffset>
            </wp:positionV>
            <wp:extent cx="895350" cy="895350"/>
            <wp:effectExtent l="0" t="0" r="0" b="0"/>
            <wp:wrapNone/>
            <wp:docPr id="153573283" name="Gambar 153573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3283" name="Gambar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anchor>
        </w:drawing>
      </w:r>
      <w:r w:rsidR="00A4011D">
        <w:rPr>
          <w:rFonts w:asciiTheme="majorHAnsi" w:eastAsiaTheme="majorEastAsia" w:hAnsiTheme="majorHAnsi" w:cstheme="majorBidi"/>
          <w:color w:val="C68D08" w:themeColor="accent1" w:themeShade="BF"/>
          <w:sz w:val="48"/>
          <w:szCs w:val="48"/>
        </w:rPr>
        <w:drawing>
          <wp:anchor distT="0" distB="0" distL="114300" distR="114300" simplePos="0" relativeHeight="251652159" behindDoc="0" locked="0" layoutInCell="1" allowOverlap="1" wp14:anchorId="1C4204ED" wp14:editId="3BB4BB9B">
            <wp:simplePos x="0" y="0"/>
            <wp:positionH relativeFrom="column">
              <wp:posOffset>321945</wp:posOffset>
            </wp:positionH>
            <wp:positionV relativeFrom="paragraph">
              <wp:posOffset>1756410</wp:posOffset>
            </wp:positionV>
            <wp:extent cx="895350" cy="895350"/>
            <wp:effectExtent l="0" t="0" r="0" b="0"/>
            <wp:wrapNone/>
            <wp:docPr id="2052336880" name="Gambar 205233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36880" name="Gambar 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anchor>
        </w:drawing>
      </w:r>
      <w:r>
        <w:pict w14:anchorId="33E18AE9">
          <v:shape id="Kotak Teks 565338665" o:spid="_x0000_s2393" type="#_x0000_t202" style="position:absolute;margin-left:269.05pt;margin-top:295.5pt;width:320.25pt;height:91.1pt;z-index:251644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" filled="f" stroked="f">
            <v:textbox>
              <w:txbxContent>
                <w:p w14:paraId="344A452F" w14:textId="28DD203E" w:rsidR="001B7469" w:rsidRPr="0037567F" w:rsidRDefault="005D6F79" w:rsidP="001B7469">
                  <w:pPr>
                    <w:jc w:val="center"/>
                    <w:rPr>
                      <w:rFonts w:ascii="Segoe UI" w:eastAsia="MS Mincho" w:hAnsi="Segoe UI" w:cs="Segoe UI"/>
                      <w:sz w:val="24"/>
                      <w:szCs w:val="24"/>
                      <w:rtl/>
                    </w:rPr>
                  </w:pPr>
                  <w:r>
                    <w:rPr>
                      <w:rFonts w:ascii="Segoe UI" w:eastAsia="MS Mincho" w:hAnsi="Segoe UI" w:cs="Segoe UI"/>
                      <w:sz w:val="22"/>
                      <w:szCs w:val="22"/>
                    </w:rPr>
                    <w:t xml:space="preserve"> </w:t>
                  </w:r>
                  <w:r w:rsidRPr="0037567F">
                    <w:rPr>
                      <w:rFonts w:ascii="Dubai" w:hAnsi="Dubai" w:cs="Dubai"/>
                      <w:color w:val="595959" w:themeColor="text1" w:themeTint="A6"/>
                      <w:sz w:val="24"/>
                      <w:szCs w:val="24"/>
                    </w:rPr>
                    <w:t>“</w:t>
                  </w:r>
                  <w:r w:rsidRPr="0037567F">
                    <w:rPr>
                      <w:rFonts w:ascii="Dubai" w:hAnsi="Dubai" w:cs="Dubai" w:hint="cs"/>
                      <w:color w:val="595959" w:themeColor="text1" w:themeTint="A6"/>
                      <w:sz w:val="24"/>
                      <w:szCs w:val="24"/>
                      <w:rtl/>
                    </w:rPr>
                    <w:t>وَ</w:t>
                  </w:r>
                  <w:r w:rsidRPr="0037567F">
                    <w:rPr>
                      <w:rFonts w:ascii="Dubai" w:hAnsi="Dubai" w:cs="Dubai"/>
                      <w:color w:val="595959" w:themeColor="text1" w:themeTint="A6"/>
                      <w:sz w:val="24"/>
                      <w:szCs w:val="24"/>
                      <w:rtl/>
                    </w:rPr>
                    <w:t>الْوَسْـطُ فَجِيـمُ الشِّـيـنُ يَـا</w:t>
                  </w:r>
                  <w:r w:rsidRPr="0037567F">
                    <w:rPr>
                      <w:rFonts w:ascii="Segoe UI" w:eastAsia="MS Mincho" w:hAnsi="Segoe UI" w:cs="Segoe UI"/>
                      <w:sz w:val="24"/>
                      <w:szCs w:val="24"/>
                    </w:rPr>
                    <w:t xml:space="preserve"> </w:t>
                  </w:r>
                  <w:r w:rsidRPr="0037567F">
                    <w:rPr>
                      <w:rFonts w:ascii="Segoe UI" w:eastAsia="MS Mincho" w:hAnsi="Segoe UI" w:cs="Segoe UI"/>
                      <w:color w:val="595959" w:themeColor="text1" w:themeTint="A6"/>
                      <w:sz w:val="24"/>
                      <w:szCs w:val="24"/>
                    </w:rPr>
                    <w:t>“</w:t>
                  </w:r>
                </w:p>
                <w:p w14:paraId="27B9B0F7" w14:textId="5824C66B" w:rsidR="001B7469" w:rsidRPr="008B0BAA" w:rsidRDefault="00E91C7C" w:rsidP="001B7469">
                  <w:pPr>
                    <w:rPr>
                      <w:color w:val="595959" w:themeColor="text1" w:themeTint="A6"/>
                      <w:sz w:val="22"/>
                      <w:szCs w:val="22"/>
                    </w:rPr>
                  </w:pPr>
                  <w:r w:rsidRPr="008B0BAA">
                    <w:rPr>
                      <w:color w:val="595959" w:themeColor="text1" w:themeTint="A6"/>
                      <w:sz w:val="22"/>
                      <w:szCs w:val="22"/>
                    </w:rPr>
                    <w:t>Dan dari tengah lidah yaitu huruf Jim</w:t>
                  </w:r>
                  <w:r w:rsidR="005D6F79" w:rsidRPr="008B0BAA">
                    <w:rPr>
                      <w:color w:val="595959" w:themeColor="text1" w:themeTint="A6"/>
                      <w:sz w:val="22"/>
                      <w:szCs w:val="22"/>
                    </w:rPr>
                    <w:t xml:space="preserve"> jika disentuhkan dengan langit langit </w:t>
                  </w:r>
                  <w:r w:rsidRPr="008B0BAA">
                    <w:rPr>
                      <w:color w:val="595959" w:themeColor="text1" w:themeTint="A6"/>
                      <w:sz w:val="22"/>
                      <w:szCs w:val="22"/>
                    </w:rPr>
                    <w:t xml:space="preserve">, </w:t>
                  </w:r>
                  <w:r w:rsidR="005D6F79" w:rsidRPr="008B0BAA">
                    <w:rPr>
                      <w:color w:val="595959" w:themeColor="text1" w:themeTint="A6"/>
                      <w:sz w:val="22"/>
                      <w:szCs w:val="22"/>
                    </w:rPr>
                    <w:t xml:space="preserve">serta huruf </w:t>
                  </w:r>
                  <w:r w:rsidRPr="008B0BAA">
                    <w:rPr>
                      <w:color w:val="595959" w:themeColor="text1" w:themeTint="A6"/>
                      <w:sz w:val="22"/>
                      <w:szCs w:val="22"/>
                    </w:rPr>
                    <w:t>Syin</w:t>
                  </w:r>
                  <w:r w:rsidR="005D6F79" w:rsidRPr="008B0BAA">
                    <w:rPr>
                      <w:color w:val="595959" w:themeColor="text1" w:themeTint="A6"/>
                      <w:sz w:val="22"/>
                      <w:szCs w:val="22"/>
                    </w:rPr>
                    <w:t xml:space="preserve"> dan </w:t>
                  </w:r>
                  <w:r w:rsidRPr="008B0BAA">
                    <w:rPr>
                      <w:color w:val="595959" w:themeColor="text1" w:themeTint="A6"/>
                      <w:sz w:val="22"/>
                      <w:szCs w:val="22"/>
                    </w:rPr>
                    <w:t xml:space="preserve"> Ya’</w:t>
                  </w:r>
                  <w:r w:rsidR="005D6F79" w:rsidRPr="008B0BAA">
                    <w:rPr>
                      <w:color w:val="595959" w:themeColor="text1" w:themeTint="A6"/>
                      <w:sz w:val="22"/>
                      <w:szCs w:val="22"/>
                    </w:rPr>
                    <w:t xml:space="preserve"> jika lidah digerakkan mendekati langit langit</w:t>
                  </w:r>
                  <w:r w:rsidRPr="008B0BAA">
                    <w:rPr>
                      <w:color w:val="595959" w:themeColor="text1" w:themeTint="A6"/>
                      <w:sz w:val="22"/>
                      <w:szCs w:val="22"/>
                    </w:rPr>
                    <w:t>.</w:t>
                  </w:r>
                </w:p>
              </w:txbxContent>
            </v:textbox>
            <w10:wrap anchorx="margin"/>
          </v:shape>
        </w:pict>
      </w:r>
      <w:r>
        <w:pict w14:anchorId="216B8F08">
          <v:group id="Grup 1129156375" o:spid="_x0000_s2390" style="position:absolute;margin-left:24.8pt;margin-top:238.65pt;width:203.85pt;height:51.55pt;z-index:251644982;mso-position-horizontal-relative:margin;mso-position-vertical-relative:text;mso-width-relative:margin;mso-height-relative:margin" coordorigin="-418,355" coordsize="15318,6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">
            <v:shape id="_x0000_s2391" type="#_x0000_t202" style="position:absolute;left:-152;top:355;width:15051;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" filled="f" stroked="f">
              <v:textbox>
                <w:txbxContent>
                  <w:p w14:paraId="12D30EAE" w14:textId="38C48386" w:rsidR="006C18AE" w:rsidRPr="006C18AE" w:rsidRDefault="006C18AE" w:rsidP="006C18AE">
                    <w:pPr>
                      <w:rPr>
                        <w:rFonts w:ascii="Cascadia Mono SemiLight" w:hAnsi="Cascadia Mono SemiLight" w:cs="Cascadia Mono SemiLight"/>
                        <w:color w:val="595959" w:themeColor="text1" w:themeTint="A6"/>
                        <w:sz w:val="48"/>
                        <w:szCs w:val="48"/>
                      </w:rPr>
                    </w:pPr>
                    <w:r>
                      <w:rPr>
                        <w:rFonts w:ascii="Cascadia Mono SemiLight" w:hAnsi="Cascadia Mono SemiLight" w:cs="Cascadia Mono SemiLight"/>
                        <w:color w:val="595959" w:themeColor="text1" w:themeTint="A6"/>
                        <w:sz w:val="48"/>
                        <w:szCs w:val="48"/>
                      </w:rPr>
                      <w:t>WASTHUL</w:t>
                    </w:r>
                    <w:r w:rsidRPr="006C18AE">
                      <w:rPr>
                        <w:rFonts w:ascii="Cascadia Mono SemiLight" w:hAnsi="Cascadia Mono SemiLight" w:cs="Cascadia Mono SemiLight"/>
                        <w:color w:val="595959" w:themeColor="text1" w:themeTint="A6"/>
                        <w:sz w:val="48"/>
                        <w:szCs w:val="48"/>
                      </w:rPr>
                      <w:t xml:space="preserve"> LISAN</w:t>
                    </w:r>
                  </w:p>
                </w:txbxContent>
              </v:textbox>
            </v:shape>
            <v:shape id="_x0000_s2392" type="#_x0000_t202" style="position:absolute;left:-418;top:3067;width:6736;height:3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" filled="f" stroked="f">
              <v:textbox>
                <w:txbxContent>
                  <w:p w14:paraId="459E92BF" w14:textId="267B0E93" w:rsidR="006C18AE" w:rsidRPr="0037567F" w:rsidRDefault="006C18AE" w:rsidP="006C18AE">
                    <w:pPr>
                      <w:jc w:val="right"/>
                      <w:rPr>
                        <w:rFonts w:ascii="Dubai" w:hAnsi="Dubai" w:cs="Dubai"/>
                        <w:color w:val="595959" w:themeColor="text1" w:themeTint="A6"/>
                        <w:sz w:val="32"/>
                        <w:szCs w:val="32"/>
                      </w:rPr>
                    </w:pPr>
                    <w:r w:rsidRPr="0037567F">
                      <w:rPr>
                        <w:rFonts w:ascii="Dubai" w:hAnsi="Dubai" w:cs="Dubai" w:hint="cs"/>
                        <w:color w:val="595959" w:themeColor="text1" w:themeTint="A6"/>
                        <w:sz w:val="32"/>
                        <w:szCs w:val="32"/>
                        <w:rtl/>
                      </w:rPr>
                      <w:t>وسط اللسان</w:t>
                    </w:r>
                    <w:r w:rsidRPr="0037567F">
                      <w:rPr>
                        <w:rFonts w:ascii="Dubai" w:hAnsi="Dubai" w:cs="Dubai"/>
                        <w:color w:val="595959" w:themeColor="text1" w:themeTint="A6"/>
                        <w:sz w:val="32"/>
                        <w:szCs w:val="32"/>
                      </w:rPr>
                      <w:t xml:space="preserve"> </w:t>
                    </w:r>
                  </w:p>
                </w:txbxContent>
              </v:textbox>
            </v:shape>
            <w10:wrap anchorx="margin"/>
          </v:group>
        </w:pict>
      </w:r>
      <w:r>
        <w:pict w14:anchorId="1B3F52E8">
          <v:rect id="Persegi Panjang 703810586" o:spid="_x0000_s2389" style="position:absolute;margin-left:.25pt;margin-top:135.7pt;width:410.3pt;height:75.85pt;z-index:25165215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" fillcolor="#fdeabc [3207]" strokecolor="#3f2d02 [487]" strokeweight="1pt">
            <v:textbox>
              <w:txbxContent>
                <w:p w14:paraId="02659776" w14:textId="77777777" w:rsidR="00D60F5E" w:rsidRDefault="00D60F5E" w:rsidP="00D60F5E"/>
              </w:txbxContent>
            </v:textbox>
          </v:rect>
        </w:pict>
      </w:r>
      <w:r>
        <w:pict w14:anchorId="3A890058">
          <v:shape id="Kotak Teks 453609611" o:spid="_x0000_s2388" type="#_x0000_t202" style="position:absolute;margin-left:119.45pt;margin-top:146.4pt;width:134.2pt;height:64.5pt;z-index:2516521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" filled="f" stroked="f">
            <v:textbox>
              <w:txbxContent>
                <w:p w14:paraId="60FED65C" w14:textId="77777777" w:rsidR="007364D8" w:rsidRDefault="00E91C7C" w:rsidP="007364D8">
                  <w:pPr>
                    <w:spacing w:after="0"/>
                    <w:rPr>
                      <w:rFonts w:cstheme="minorHAnsi"/>
                    </w:rPr>
                  </w:pPr>
                  <w:r w:rsidRPr="00773D69">
                    <w:rPr>
                      <w:rFonts w:cstheme="minorHAnsi"/>
                    </w:rPr>
                    <w:t>L</w:t>
                  </w:r>
                  <w:r>
                    <w:rPr>
                      <w:rFonts w:cstheme="minorHAnsi"/>
                    </w:rPr>
                    <w:t xml:space="preserve">idah terangkat </w:t>
                  </w:r>
                </w:p>
                <w:p w14:paraId="45933E7E" w14:textId="77777777" w:rsidR="007364D8" w:rsidRDefault="007364D8" w:rsidP="007364D8">
                  <w:pPr>
                    <w:spacing w:after="0"/>
                    <w:rPr>
                      <w:rFonts w:cstheme="minorHAnsi"/>
                    </w:rPr>
                  </w:pPr>
                  <w:r>
                    <w:rPr>
                      <w:rFonts w:cstheme="minorHAnsi"/>
                    </w:rPr>
                    <w:t xml:space="preserve">Saat </w:t>
                  </w:r>
                  <w:r w:rsidR="00E91C7C">
                    <w:rPr>
                      <w:rFonts w:cstheme="minorHAnsi"/>
                    </w:rPr>
                    <w:t>mengucap</w:t>
                  </w:r>
                </w:p>
                <w:p w14:paraId="5015B19C" w14:textId="3CD13C5E" w:rsidR="00D60F5E" w:rsidRPr="007364D8" w:rsidRDefault="00E91C7C" w:rsidP="007364D8">
                  <w:pPr>
                    <w:spacing w:after="0"/>
                    <w:rPr>
                      <w:rFonts w:cstheme="minorHAnsi"/>
                    </w:rPr>
                  </w:pPr>
                  <w:r>
                    <w:rPr>
                      <w:rFonts w:cstheme="minorHAnsi"/>
                    </w:rPr>
                    <w:t>kan</w:t>
                  </w:r>
                  <w:r w:rsidR="007364D8">
                    <w:rPr>
                      <w:rFonts w:cstheme="minorHAnsi"/>
                    </w:rPr>
                    <w:t xml:space="preserve"> </w:t>
                  </w:r>
                  <w:r>
                    <w:rPr>
                      <w:rFonts w:cstheme="minorHAnsi"/>
                    </w:rPr>
                    <w:t>huruf</w:t>
                  </w:r>
                  <w:r w:rsidR="00D60F5E">
                    <w:rPr>
                      <w:rFonts w:cstheme="minorHAnsi"/>
                    </w:rPr>
                    <w:t xml:space="preserve"> : </w:t>
                  </w:r>
                  <w:r w:rsidRPr="00E91C7C">
                    <w:rPr>
                      <w:rFonts w:ascii="Cascadia Mono SemiLight" w:eastAsia="MS Mincho" w:hAnsi="Cascadia Mono SemiLight" w:cs="Cascadia Mono SemiLight"/>
                      <w:sz w:val="22"/>
                      <w:szCs w:val="22"/>
                      <w:rtl/>
                    </w:rPr>
                    <w:t>ق</w:t>
                  </w:r>
                </w:p>
              </w:txbxContent>
            </v:textbox>
          </v:shape>
        </w:pict>
      </w:r>
      <w:r>
        <w:pict w14:anchorId="6189B8BA">
          <v:group id="Grup 1756527102" o:spid="_x0000_s2385" style="position:absolute;margin-left:71.45pt;margin-top:159.4pt;width:54.2pt;height:19.2pt;z-index:251652160;mso-position-horizontal-relative:text;mso-position-vertical-relative:text" coordorigin=",2605" coordsize="7792,2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">
            <v:shape id="Konektor: Siku 9" o:spid="_x0000_s2386" type="#_x0000_t34" style="position:absolute;left:476;top:2605;width:7316;height:225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" strokecolor="#df760b [3205]" strokeweight=".5pt"/>
            <v:oval id="Oval 11" o:spid="_x0000_s2387" style="position:absolute;top:4591;width:457;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" fillcolor="#df760b [3205]" stroked="f" strokeweight="1pt">
              <v:stroke joinstyle="miter"/>
            </v:oval>
          </v:group>
        </w:pict>
      </w:r>
      <w:r>
        <w:pict w14:anchorId="2D97A3AF">
          <v:group id="Grup 2085712729" o:spid="_x0000_s2382" style="position:absolute;margin-left:252pt;margin-top:148.45pt;width:78.4pt;height:34.8pt;z-index:251652162;mso-position-horizontal-relative:text;mso-position-vertical-relative:text" coordorigin=",-1007" coordsize="9955,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">
            <v:shape id="Konektor: Siku 8" o:spid="_x0000_s2383" type="#_x0000_t34" style="position:absolute;left:380;top:-1007;width:9575;height:422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" adj="9020" strokecolor="#f6b61e [3204]" strokeweight=".5pt"/>
            <v:oval id="Oval 11" o:spid="_x0000_s2384" style="position:absolute;top:2952;width:457;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" fillcolor="#f6b61e [3204]" stroked="f" strokeweight="1pt">
              <v:stroke joinstyle="miter"/>
            </v:oval>
          </v:group>
        </w:pict>
      </w:r>
      <w:r>
        <w:pict w14:anchorId="1187DA7A">
          <v:shape id="Kotak Teks 15006222" o:spid="_x0000_s2381" type="#_x0000_t202" style="position:absolute;margin-left:284.35pt;margin-top:143.4pt;width:105.5pt;height:73.7pt;z-index:251652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" filled="f" stroked="f">
            <v:textbox>
              <w:txbxContent>
                <w:p w14:paraId="6A5AADDC" w14:textId="6B662FDB" w:rsidR="00D60F5E" w:rsidRPr="003A7AE5" w:rsidRDefault="00E91C7C" w:rsidP="00E91C7C">
                  <w:pPr>
                    <w:spacing w:after="0" w:line="240" w:lineRule="auto"/>
                  </w:pPr>
                  <w:r w:rsidRPr="00773D69">
                    <w:rPr>
                      <w:rFonts w:cstheme="minorHAnsi"/>
                    </w:rPr>
                    <w:t>L</w:t>
                  </w:r>
                  <w:r>
                    <w:rPr>
                      <w:rFonts w:cstheme="minorHAnsi"/>
                    </w:rPr>
                    <w:t xml:space="preserve">idah lebih turun ketika mengucapkan huruf </w:t>
                  </w:r>
                  <w:r>
                    <w:rPr>
                      <w:rFonts w:ascii="Segoe UI" w:eastAsia="MS Mincho" w:hAnsi="Segoe UI" w:cs="Segoe UI"/>
                      <w:sz w:val="22"/>
                      <w:szCs w:val="22"/>
                    </w:rPr>
                    <w:t xml:space="preserve">: </w:t>
                  </w:r>
                  <w:r w:rsidRPr="00E91C7C">
                    <w:rPr>
                      <w:rFonts w:ascii="Cascadia Mono SemiLight" w:hAnsi="Cascadia Mono SemiLight" w:cs="Cascadia Mono SemiLight"/>
                      <w:sz w:val="22"/>
                      <w:szCs w:val="22"/>
                      <w:rtl/>
                    </w:rPr>
                    <w:t>ك</w:t>
                  </w:r>
                </w:p>
              </w:txbxContent>
            </v:textbox>
          </v:shape>
        </w:pict>
      </w:r>
      <w:r>
        <w:pict w14:anchorId="7A014E1F">
          <v:group id="Grup 313880077" o:spid="_x0000_s2372" style="position:absolute;margin-left:.5pt;margin-top:393.05pt;width:409.8pt;height:77.35pt;z-index:251652164;mso-position-horizontal-relative:text;mso-position-vertical-relative:text" coordsize="52041,9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">
            <v:rect id="_x0000_s2373" style="position:absolute;top:190;width:52041;height:9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" fillcolor="#f9d277 [1940]" strokecolor="#271c01 [484]" strokeweight="1pt">
              <v:textbox>
                <w:txbxContent>
                  <w:p w14:paraId="4D5AFE0A" w14:textId="56D09084" w:rsidR="00E91C7C" w:rsidRDefault="00E91C7C" w:rsidP="00E91C7C"/>
                </w:txbxContent>
              </v:textbox>
            </v:rect>
            <v:shape id="_x0000_s2374" type="#_x0000_t202" style="position:absolute;left:15049;top:889;width:26302;height:8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" filled="f" stroked="f">
              <v:textbox>
                <w:txbxContent>
                  <w:p w14:paraId="7DCA67E2" w14:textId="11AB742B" w:rsidR="00E91C7C" w:rsidRPr="00EB2D2B" w:rsidRDefault="003A5D5F" w:rsidP="005D6F79">
                    <w:pPr>
                      <w:spacing w:after="0" w:line="240" w:lineRule="auto"/>
                      <w:rPr>
                        <w:rFonts w:ascii="Segoe UI" w:eastAsia="MS Mincho" w:hAnsi="Segoe UI" w:cs="Segoe UI"/>
                        <w:color w:val="743C08" w:themeColor="accent3"/>
                        <w:sz w:val="22"/>
                        <w:szCs w:val="22"/>
                      </w:rPr>
                    </w:pPr>
                    <w:r w:rsidRPr="00EB2D2B">
                      <w:rPr>
                        <w:rFonts w:cstheme="minorHAnsi"/>
                        <w:color w:val="743C08" w:themeColor="accent3"/>
                      </w:rPr>
                      <w:t>Cara mengucapkan huruf</w:t>
                    </w:r>
                    <w:r w:rsidRPr="00EB2D2B">
                      <w:rPr>
                        <w:rFonts w:ascii="Segoe UI" w:eastAsia="MS Mincho" w:hAnsi="Segoe UI" w:cs="Segoe UI"/>
                        <w:color w:val="743C08" w:themeColor="accent3"/>
                        <w:sz w:val="22"/>
                        <w:szCs w:val="22"/>
                      </w:rPr>
                      <w:t xml:space="preserve"> </w:t>
                    </w:r>
                    <w:r w:rsidRPr="00EB2D2B">
                      <w:rPr>
                        <w:rFonts w:ascii="Segoe UI" w:eastAsia="MS Mincho" w:hAnsi="Segoe UI" w:cs="Segoe UI"/>
                        <w:color w:val="743C08" w:themeColor="accent3"/>
                        <w:sz w:val="22"/>
                        <w:szCs w:val="22"/>
                        <w:rtl/>
                      </w:rPr>
                      <w:t>ش</w:t>
                    </w:r>
                    <w:r w:rsidRPr="00EB2D2B">
                      <w:rPr>
                        <w:rFonts w:ascii="Segoe UI" w:eastAsia="MS Mincho" w:hAnsi="Segoe UI" w:cs="Segoe UI"/>
                        <w:color w:val="743C08" w:themeColor="accent3"/>
                        <w:sz w:val="22"/>
                        <w:szCs w:val="22"/>
                      </w:rPr>
                      <w:t xml:space="preserve"> </w:t>
                    </w:r>
                    <w:r w:rsidRPr="00EB2D2B">
                      <w:rPr>
                        <w:rFonts w:ascii="Segoe UI" w:eastAsia="MS Mincho" w:hAnsi="Segoe UI" w:cs="Segoe UI"/>
                        <w:color w:val="743C08" w:themeColor="accent3"/>
                        <w:sz w:val="22"/>
                        <w:szCs w:val="22"/>
                        <w:rtl/>
                      </w:rPr>
                      <w:t>ي</w:t>
                    </w:r>
                    <w:r w:rsidRPr="00EB2D2B">
                      <w:rPr>
                        <w:rFonts w:ascii="Segoe UI" w:eastAsia="MS Mincho" w:hAnsi="Segoe UI" w:cs="Segoe UI"/>
                        <w:color w:val="743C08" w:themeColor="accent3"/>
                        <w:sz w:val="22"/>
                        <w:szCs w:val="22"/>
                      </w:rPr>
                      <w:t xml:space="preserve"> adalah dengan cara</w:t>
                    </w:r>
                    <w:r w:rsidR="005D6F79" w:rsidRPr="00EB2D2B">
                      <w:rPr>
                        <w:rFonts w:ascii="Segoe UI" w:eastAsia="MS Mincho" w:hAnsi="Segoe UI" w:cs="Segoe UI"/>
                        <w:color w:val="743C08" w:themeColor="accent3"/>
                        <w:sz w:val="22"/>
                        <w:szCs w:val="22"/>
                      </w:rPr>
                      <w:t xml:space="preserve"> mendekatkan </w:t>
                    </w:r>
                    <w:r w:rsidRPr="00EB2D2B">
                      <w:rPr>
                        <w:rFonts w:ascii="Segoe UI" w:eastAsia="MS Mincho" w:hAnsi="Segoe UI" w:cs="Segoe UI"/>
                        <w:color w:val="743C08" w:themeColor="accent3"/>
                        <w:sz w:val="22"/>
                        <w:szCs w:val="22"/>
                      </w:rPr>
                      <w:t>tengah lidah dengan langit langit atas</w:t>
                    </w:r>
                    <w:r w:rsidR="005D6F79" w:rsidRPr="00EB2D2B">
                      <w:rPr>
                        <w:rFonts w:ascii="Segoe UI" w:eastAsia="MS Mincho" w:hAnsi="Segoe UI" w:cs="Segoe UI"/>
                        <w:color w:val="743C08" w:themeColor="accent3"/>
                        <w:sz w:val="22"/>
                        <w:szCs w:val="22"/>
                      </w:rPr>
                      <w:t xml:space="preserve"> </w:t>
                    </w:r>
                  </w:p>
                  <w:p w14:paraId="475AE60C" w14:textId="45E9E501" w:rsidR="005D6F79" w:rsidRPr="00EB2D2B" w:rsidRDefault="005D6F79" w:rsidP="005D6F79">
                    <w:pPr>
                      <w:spacing w:after="0" w:line="240" w:lineRule="auto"/>
                      <w:rPr>
                        <w:color w:val="743C08" w:themeColor="accent3"/>
                      </w:rPr>
                    </w:pPr>
                    <w:r w:rsidRPr="00EB2D2B">
                      <w:rPr>
                        <w:rFonts w:ascii="Segoe UI" w:eastAsia="MS Mincho" w:hAnsi="Segoe UI" w:cs="Segoe UI"/>
                        <w:color w:val="743C08" w:themeColor="accent3"/>
                        <w:sz w:val="22"/>
                        <w:szCs w:val="22"/>
                      </w:rPr>
                      <w:t>Tanpa menyentuhkannya</w:t>
                    </w:r>
                  </w:p>
                </w:txbxContent>
              </v:textbox>
            </v:shape>
            <v:group id="Grup 22" o:spid="_x0000_s2375" style="position:absolute;left:1460;width:8947;height:9510" coordsize="8947,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">
              <v:shape id="Gambar 6" o:spid="_x0000_s2376" type="#_x0000_t75" style="position:absolute;top:563;width:8947;height: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">
                <v:imagedata r:id="rId19" o:title=""/>
              </v:shape>
              <v:shape id="Gambar 1929477388" o:spid="_x0000_s2377" type="#_x0000_t75" style="position:absolute;left:596;width:7747;height:7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">
                <v:imagedata r:id="rId20" o:title=""/>
              </v:shape>
            </v:group>
            <v:group id="Grup 12" o:spid="_x0000_s2378" style="position:absolute;left:6064;top:2825;width:9275;height:2167" coordorigin="126,4450" coordsize="5848,2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">
              <v:shape id="Konektor: Siku 9" o:spid="_x0000_s2379" type="#_x0000_t34" style="position:absolute;left:476;top:4858;width:5498;height:17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" strokecolor="#df760b [3205]" strokeweight=".5pt"/>
              <v:oval id="Oval 11" o:spid="_x0000_s2380" style="position:absolute;left:126;top:4450;width:379;height:663;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" fillcolor="#df760b [3205]" stroked="f" strokeweight="1pt">
                <v:stroke joinstyle="miter"/>
              </v:oval>
            </v:group>
          </v:group>
        </w:pict>
      </w:r>
      <w:r>
        <w:pict w14:anchorId="5D3886B2">
          <v:shape id="Kotak Teks 1012288954" o:spid="_x0000_s2371" type="#_x0000_t202" style="position:absolute;margin-left:239.8pt;margin-top:166.2pt;width:19.25pt;height:18.6pt;z-index:251652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" filled="f" stroked="f">
            <v:textbox>
              <w:txbxContent>
                <w:p w14:paraId="0CF0ED70" w14:textId="5F074C24" w:rsidR="003A5D5F" w:rsidRPr="00DE374E" w:rsidRDefault="003A5D5F" w:rsidP="003A5D5F">
                  <w:pPr>
                    <w:spacing w:after="0" w:line="240" w:lineRule="auto"/>
                    <w:rPr>
                      <w:color w:val="FFFFFF" w:themeColor="background1"/>
                    </w:rPr>
                  </w:pPr>
                  <w:r w:rsidRPr="00DE374E">
                    <w:rPr>
                      <w:rFonts w:ascii="Cascadia Mono SemiLight" w:hAnsi="Cascadia Mono SemiLight" w:cs="Cascadia Mono SemiLight"/>
                      <w:color w:val="FFFFFF" w:themeColor="background1"/>
                      <w:rtl/>
                    </w:rPr>
                    <w:t>ك</w:t>
                  </w:r>
                </w:p>
              </w:txbxContent>
            </v:textbox>
          </v:shape>
        </w:pict>
      </w:r>
      <w:r>
        <w:pict w14:anchorId="40CB222F">
          <v:shape id="Kotak Teks 166153723" o:spid="_x0000_s2370" type="#_x0000_t202" style="position:absolute;margin-left:63.3pt;margin-top:170.55pt;width:19.75pt;height:21pt;z-index:251652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" filled="f" stroked="f">
            <v:textbox>
              <w:txbxContent>
                <w:p w14:paraId="59C96CE2" w14:textId="53297640" w:rsidR="003A5D5F" w:rsidRPr="003A5D5F" w:rsidRDefault="003A5D5F" w:rsidP="003A5D5F">
                  <w:pPr>
                    <w:spacing w:after="0"/>
                    <w:rPr>
                      <w:color w:val="FFFFFF" w:themeColor="background1"/>
                      <w:sz w:val="18"/>
                      <w:szCs w:val="18"/>
                    </w:rPr>
                  </w:pPr>
                  <w:r w:rsidRPr="003A5D5F">
                    <w:rPr>
                      <w:rFonts w:ascii="Cascadia Mono SemiLight" w:eastAsia="MS Mincho" w:hAnsi="Cascadia Mono SemiLight" w:cs="Cascadia Mono SemiLight"/>
                      <w:color w:val="FFFFFF" w:themeColor="background1"/>
                      <w:sz w:val="18"/>
                      <w:szCs w:val="18"/>
                      <w:rtl/>
                    </w:rPr>
                    <w:t>ق</w:t>
                  </w:r>
                </w:p>
              </w:txbxContent>
            </v:textbox>
          </v:shape>
        </w:pict>
      </w:r>
      <w:r>
        <w:pict w14:anchorId="5CB92DB9">
          <v:shape id="Kotak Teks 589118571" o:spid="_x0000_s2369" type="#_x0000_t202" style="position:absolute;margin-left:26.35pt;margin-top:400.95pt;width:42.65pt;height:20.55pt;z-index:2516521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" filled="f" stroked="f">
            <v:textbox>
              <w:txbxContent>
                <w:p w14:paraId="7EC0077C" w14:textId="69625201" w:rsidR="003A5D5F" w:rsidRPr="003A5D5F" w:rsidRDefault="003A5D5F">
                  <w:pPr>
                    <w:rPr>
                      <w:color w:val="FFFFFF" w:themeColor="background1"/>
                      <w:sz w:val="18"/>
                      <w:szCs w:val="18"/>
                    </w:rPr>
                  </w:pPr>
                  <w:r w:rsidRPr="003A5D5F">
                    <w:rPr>
                      <w:rFonts w:ascii="Segoe UI" w:eastAsia="MS Mincho" w:hAnsi="Segoe UI" w:cs="Segoe UI"/>
                      <w:color w:val="FFFFFF" w:themeColor="background1"/>
                      <w:sz w:val="18"/>
                      <w:szCs w:val="18"/>
                      <w:rtl/>
                    </w:rPr>
                    <w:t>ج</w:t>
                  </w:r>
                  <w:r w:rsidRPr="003A5D5F">
                    <w:rPr>
                      <w:rFonts w:ascii="Segoe UI" w:eastAsia="MS Mincho" w:hAnsi="Segoe UI" w:cs="Segoe UI"/>
                      <w:color w:val="FFFFFF" w:themeColor="background1"/>
                      <w:sz w:val="18"/>
                      <w:szCs w:val="18"/>
                    </w:rPr>
                    <w:t xml:space="preserve"> </w:t>
                  </w:r>
                  <w:r w:rsidRPr="003A5D5F">
                    <w:rPr>
                      <w:rFonts w:ascii="Segoe UI" w:eastAsia="MS Mincho" w:hAnsi="Segoe UI" w:cs="Segoe UI"/>
                      <w:color w:val="FFFFFF" w:themeColor="background1"/>
                      <w:sz w:val="18"/>
                      <w:szCs w:val="18"/>
                      <w:rtl/>
                    </w:rPr>
                    <w:t>ش</w:t>
                  </w:r>
                  <w:r w:rsidRPr="003A5D5F">
                    <w:rPr>
                      <w:rFonts w:ascii="Segoe UI" w:eastAsia="MS Mincho" w:hAnsi="Segoe UI" w:cs="Segoe UI"/>
                      <w:color w:val="FFFFFF" w:themeColor="background1"/>
                      <w:sz w:val="18"/>
                      <w:szCs w:val="18"/>
                    </w:rPr>
                    <w:t xml:space="preserve"> </w:t>
                  </w:r>
                  <w:r w:rsidRPr="003A5D5F">
                    <w:rPr>
                      <w:rFonts w:ascii="Segoe UI" w:eastAsia="MS Mincho" w:hAnsi="Segoe UI" w:cs="Segoe UI"/>
                      <w:color w:val="FFFFFF" w:themeColor="background1"/>
                      <w:sz w:val="18"/>
                      <w:szCs w:val="18"/>
                      <w:rtl/>
                    </w:rPr>
                    <w:t>ي</w:t>
                  </w:r>
                </w:p>
              </w:txbxContent>
            </v:textbox>
          </v:shape>
        </w:pict>
      </w:r>
      <w:r w:rsidR="00A64BBF">
        <w:rPr>
          <w:rFonts w:asciiTheme="majorHAnsi" w:eastAsiaTheme="majorEastAsia" w:hAnsiTheme="majorHAnsi" w:cstheme="majorBidi"/>
          <w:color w:val="C68D08" w:themeColor="accent1" w:themeShade="BF"/>
          <w:sz w:val="36"/>
          <w:szCs w:val="36"/>
          <w:lang w:val="id-ID"/>
        </w:rPr>
        <w:br w:type="page"/>
      </w:r>
      <w:r>
        <w:lastRenderedPageBreak/>
        <w:pict w14:anchorId="3F133D06">
          <v:shape id="Kotak Teks 1040681833" o:spid="_x0000_s2368" type="#_x0000_t202" style="position:absolute;margin-left:-.05pt;margin-top:522.8pt;width:40.7pt;height:35.5pt;z-index:25165220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" filled="f" stroked="f">
            <v:textbox>
              <w:txbxContent>
                <w:p w14:paraId="149F98C1" w14:textId="59F4B7FD" w:rsidR="003C1BC1" w:rsidRPr="00E41285" w:rsidRDefault="003C1BC1" w:rsidP="003C1BC1">
                  <w:pPr>
                    <w:rPr>
                      <w:rFonts w:ascii="13/5Atom Sans" w:hAnsi="13/5Atom Sans"/>
                      <w:sz w:val="40"/>
                      <w:szCs w:val="40"/>
                    </w:rPr>
                  </w:pPr>
                  <w:r w:rsidRPr="004055E3">
                    <w:rPr>
                      <w:rFonts w:ascii="13/5Atom Sans" w:hAnsi="13/5Atom Sans"/>
                      <w:color w:val="595959" w:themeColor="text1" w:themeTint="A6"/>
                      <w:sz w:val="96"/>
                      <w:szCs w:val="96"/>
                    </w:rPr>
                    <w:t>0</w:t>
                  </w:r>
                  <w:r>
                    <w:rPr>
                      <w:rFonts w:ascii="13/5Atom Sans" w:hAnsi="13/5Atom Sans"/>
                      <w:color w:val="595959" w:themeColor="text1" w:themeTint="A6"/>
                      <w:sz w:val="96"/>
                      <w:szCs w:val="96"/>
                    </w:rPr>
                    <w:t>5</w:t>
                  </w:r>
                  <w:r>
                    <w:rPr>
                      <w:rFonts w:ascii="13/5Atom Sans" w:hAnsi="13/5Atom Sans"/>
                      <w:sz w:val="120"/>
                      <w:szCs w:val="120"/>
                    </w:rPr>
                    <w:t xml:space="preserve"> </w:t>
                  </w:r>
                </w:p>
              </w:txbxContent>
            </v:textbox>
            <w10:wrap anchorx="page"/>
          </v:shape>
        </w:pict>
      </w:r>
      <w:r>
        <w:pict w14:anchorId="519E353B">
          <v:rect id="Persegi Panjang 767462067" o:spid="_x0000_s2367" style="position:absolute;margin-left:41.3pt;margin-top:405.45pt;width:42.45pt;height:112.55pt;rotation:-90;z-index:251652183;visibility:visible;mso-wrap-style:squar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" fillcolor="#fdeabc" stroked="f" strokeweight="1pt">
            <v:fill opacity="45746f"/>
            <w10:wrap anchorx="margin"/>
          </v:rect>
        </w:pict>
      </w:r>
      <w:r>
        <w:pict w14:anchorId="20247DC1">
          <v:rect id="Persegi Panjang 622681229" o:spid="_x0000_s2366" style="position:absolute;margin-left:431.95pt;margin-top:285.55pt;width:43.8pt;height:128.4pt;rotation:-90;z-index:25165218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" fillcolor="#f6b61e [3204]" stroked="f" strokeweight="1pt">
            <v:fill opacity="45746f"/>
            <w10:wrap anchorx="page"/>
          </v:rect>
        </w:pict>
      </w:r>
      <w:r>
        <w:pict w14:anchorId="1871E0B1">
          <v:rect id="Persegi Panjang 890483364" o:spid="_x0000_s2365" style="position:absolute;margin-left:41.3pt;margin-top:181.85pt;width:42.45pt;height:112.55pt;rotation:-90;z-index:251652181;visibility:visible;mso-wrap-style:squar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" fillcolor="#fdeabc" stroked="f" strokeweight="1pt">
            <v:fill opacity="45746f"/>
            <w10:wrap anchorx="margin"/>
          </v:rect>
        </w:pict>
      </w:r>
      <w:r>
        <w:pict w14:anchorId="7F3F3F5D">
          <v:rect id="Persegi Panjang 1049647681" o:spid="_x0000_s2364" style="position:absolute;margin-left:431.85pt;margin-top:64.4pt;width:43.8pt;height:128.4pt;rotation:-90;z-index:25165218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" fillcolor="#f6b61e [3204]" stroked="f" strokeweight="1pt">
            <v:fill opacity="45746f"/>
            <w10:wrap anchorx="page"/>
          </v:rect>
        </w:pict>
      </w:r>
      <w:r>
        <w:pict w14:anchorId="29CF8DE0">
          <v:rect id="Persegi Panjang 1271607710" o:spid="_x0000_s2363" style="position:absolute;margin-left:40.4pt;margin-top:-26.3pt;width:42.45pt;height:112.55pt;rotation:-90;z-index:251652179;visibility:visible;mso-wrap-style:squar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" fillcolor="#fdeabc" stroked="f" strokeweight="1pt">
            <v:fill opacity="45746f"/>
            <w10:wrap anchorx="margin"/>
          </v:rect>
        </w:pict>
      </w:r>
      <w:r>
        <w:pict w14:anchorId="7E73951A">
          <v:shape id="Kotak Teks 2038203891" o:spid="_x0000_s2362" type="#_x0000_t202" style="position:absolute;margin-left:0;margin-top:336.95pt;width:320.25pt;height:186pt;z-index:25164498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" filled="f" stroked="f">
            <v:textbox>
              <w:txbxContent>
                <w:p w14:paraId="5AFDC791" w14:textId="12EB72F9" w:rsidR="00F17E38" w:rsidRPr="00EB2D2B" w:rsidRDefault="00F17E38" w:rsidP="00F17E38">
                  <w:pPr>
                    <w:spacing w:after="0"/>
                    <w:jc w:val="right"/>
                    <w:rPr>
                      <w:color w:val="743C08" w:themeColor="accent3"/>
                      <w:sz w:val="22"/>
                      <w:szCs w:val="22"/>
                    </w:rPr>
                  </w:pPr>
                  <w:r w:rsidRPr="00EB2D2B">
                    <w:rPr>
                      <w:color w:val="743C08" w:themeColor="accent3"/>
                      <w:sz w:val="22"/>
                      <w:szCs w:val="22"/>
                    </w:rPr>
                    <w:t>Kemudian Makhroj Tharful lisan yaitu ujung lidah, dari makhroj inilah sebagian besar huruf hijaiyyah keluar.</w:t>
                  </w:r>
                </w:p>
                <w:p w14:paraId="54DDDDB7" w14:textId="77777777" w:rsidR="00F17E38" w:rsidRPr="00EB2D2B" w:rsidRDefault="00F17E38" w:rsidP="00F17E38">
                  <w:pPr>
                    <w:spacing w:after="0"/>
                    <w:jc w:val="right"/>
                    <w:rPr>
                      <w:color w:val="743C08" w:themeColor="accent3"/>
                      <w:sz w:val="22"/>
                      <w:szCs w:val="22"/>
                    </w:rPr>
                  </w:pPr>
                  <w:r w:rsidRPr="00EB2D2B">
                    <w:rPr>
                      <w:color w:val="743C08" w:themeColor="accent3"/>
                      <w:sz w:val="22"/>
                      <w:szCs w:val="22"/>
                    </w:rPr>
                    <w:t>Tharful Lisan terbagi Menjadi 5:</w:t>
                  </w:r>
                </w:p>
                <w:p w14:paraId="2391BB72" w14:textId="64851785" w:rsidR="005F6266" w:rsidRPr="00EB2D2B" w:rsidRDefault="005F6266" w:rsidP="00F17E38">
                  <w:pPr>
                    <w:spacing w:after="0"/>
                    <w:jc w:val="right"/>
                    <w:rPr>
                      <w:color w:val="743C08" w:themeColor="accent3"/>
                      <w:sz w:val="22"/>
                      <w:szCs w:val="22"/>
                    </w:rPr>
                  </w:pPr>
                  <w:r w:rsidRPr="00EB2D2B">
                    <w:rPr>
                      <w:color w:val="743C08" w:themeColor="accent3"/>
                      <w:sz w:val="22"/>
                      <w:szCs w:val="22"/>
                    </w:rPr>
                    <w:t xml:space="preserve">Huruf </w:t>
                  </w:r>
                  <w:r w:rsidRPr="00EB2D2B">
                    <w:rPr>
                      <w:rFonts w:eastAsia="MS Mincho" w:hint="cs"/>
                      <w:color w:val="743C08" w:themeColor="accent3"/>
                      <w:sz w:val="22"/>
                      <w:szCs w:val="22"/>
                      <w:rtl/>
                    </w:rPr>
                    <w:t xml:space="preserve"> </w:t>
                  </w:r>
                  <w:r w:rsidRPr="00EB2D2B">
                    <w:rPr>
                      <w:rFonts w:ascii="Dubai" w:eastAsia="MS Mincho" w:hAnsi="Dubai" w:cs="Dubai"/>
                      <w:color w:val="743C08" w:themeColor="accent3"/>
                      <w:sz w:val="22"/>
                      <w:szCs w:val="22"/>
                      <w:rtl/>
                    </w:rPr>
                    <w:t>ن</w:t>
                  </w:r>
                  <w:r w:rsidRPr="00EB2D2B">
                    <w:rPr>
                      <w:color w:val="743C08" w:themeColor="accent3"/>
                      <w:sz w:val="22"/>
                      <w:szCs w:val="22"/>
                    </w:rPr>
                    <w:t>.A</w:t>
                  </w:r>
                </w:p>
                <w:p w14:paraId="003B9295" w14:textId="16DE5B33" w:rsidR="005F6266" w:rsidRPr="00EB2D2B" w:rsidRDefault="005F6266" w:rsidP="00F17E38">
                  <w:pPr>
                    <w:spacing w:after="0"/>
                    <w:jc w:val="right"/>
                    <w:rPr>
                      <w:color w:val="743C08" w:themeColor="accent3"/>
                      <w:sz w:val="22"/>
                      <w:szCs w:val="22"/>
                    </w:rPr>
                  </w:pPr>
                  <w:r w:rsidRPr="00EB2D2B">
                    <w:rPr>
                      <w:color w:val="743C08" w:themeColor="accent3"/>
                      <w:sz w:val="22"/>
                      <w:szCs w:val="22"/>
                    </w:rPr>
                    <w:t xml:space="preserve">Huruf </w:t>
                  </w:r>
                  <w:r w:rsidRPr="00EB2D2B">
                    <w:rPr>
                      <w:rFonts w:hint="cs"/>
                      <w:color w:val="743C08" w:themeColor="accent3"/>
                      <w:sz w:val="22"/>
                      <w:szCs w:val="22"/>
                      <w:rtl/>
                    </w:rPr>
                    <w:t xml:space="preserve"> </w:t>
                  </w:r>
                  <w:r w:rsidRPr="00EB2D2B">
                    <w:rPr>
                      <w:rFonts w:ascii="Dubai" w:eastAsia="MS Mincho" w:hAnsi="Dubai" w:cs="Dubai" w:hint="cs"/>
                      <w:color w:val="743C08" w:themeColor="accent3"/>
                      <w:sz w:val="22"/>
                      <w:szCs w:val="22"/>
                      <w:rtl/>
                    </w:rPr>
                    <w:t>ل</w:t>
                  </w:r>
                  <w:r w:rsidRPr="00EB2D2B">
                    <w:rPr>
                      <w:color w:val="743C08" w:themeColor="accent3"/>
                      <w:sz w:val="22"/>
                      <w:szCs w:val="22"/>
                    </w:rPr>
                    <w:t>.B</w:t>
                  </w:r>
                </w:p>
                <w:p w14:paraId="689D8533" w14:textId="1A5CD63D" w:rsidR="00F17E38" w:rsidRPr="00EB2D2B" w:rsidRDefault="005F6266" w:rsidP="00A4011D">
                  <w:pPr>
                    <w:spacing w:after="0"/>
                    <w:jc w:val="right"/>
                    <w:rPr>
                      <w:color w:val="743C08" w:themeColor="accent3"/>
                      <w:sz w:val="22"/>
                      <w:szCs w:val="22"/>
                    </w:rPr>
                  </w:pPr>
                  <w:r w:rsidRPr="00EB2D2B">
                    <w:rPr>
                      <w:color w:val="743C08" w:themeColor="accent3"/>
                      <w:sz w:val="22"/>
                      <w:szCs w:val="22"/>
                    </w:rPr>
                    <w:t xml:space="preserve"> Huruf</w:t>
                  </w:r>
                  <w:r w:rsidRPr="00EB2D2B">
                    <w:rPr>
                      <w:rFonts w:hint="cs"/>
                      <w:color w:val="743C08" w:themeColor="accent3"/>
                      <w:sz w:val="22"/>
                      <w:szCs w:val="22"/>
                      <w:rtl/>
                    </w:rPr>
                    <w:t xml:space="preserve"> </w:t>
                  </w:r>
                  <w:r w:rsidRPr="00EB2D2B">
                    <w:rPr>
                      <w:rFonts w:ascii="Dubai" w:eastAsia="MS Mincho" w:hAnsi="Dubai" w:cs="Dubai" w:hint="cs"/>
                      <w:color w:val="743C08" w:themeColor="accent3"/>
                      <w:sz w:val="22"/>
                      <w:szCs w:val="22"/>
                      <w:rtl/>
                    </w:rPr>
                    <w:t xml:space="preserve">ط د ت </w:t>
                  </w:r>
                  <w:r w:rsidRPr="00EB2D2B">
                    <w:rPr>
                      <w:rFonts w:ascii="Dubai" w:eastAsia="MS Mincho" w:hAnsi="Dubai" w:cs="Dubai"/>
                      <w:color w:val="743C08" w:themeColor="accent3"/>
                      <w:sz w:val="22"/>
                      <w:szCs w:val="22"/>
                    </w:rPr>
                    <w:t xml:space="preserve"> </w:t>
                  </w:r>
                  <w:r w:rsidRPr="00EB2D2B">
                    <w:rPr>
                      <w:color w:val="743C08" w:themeColor="accent3"/>
                      <w:sz w:val="22"/>
                      <w:szCs w:val="22"/>
                    </w:rPr>
                    <w:t>.C</w:t>
                  </w:r>
                  <w:r w:rsidRPr="00EB2D2B">
                    <w:rPr>
                      <w:color w:val="743C08" w:themeColor="accent3"/>
                      <w:sz w:val="22"/>
                      <w:szCs w:val="22"/>
                    </w:rPr>
                    <w:br/>
                    <w:t>Huruf</w:t>
                  </w:r>
                  <w:r w:rsidRPr="00EB2D2B">
                    <w:rPr>
                      <w:rFonts w:hint="cs"/>
                      <w:color w:val="743C08" w:themeColor="accent3"/>
                      <w:sz w:val="22"/>
                      <w:szCs w:val="22"/>
                      <w:rtl/>
                    </w:rPr>
                    <w:t xml:space="preserve"> </w:t>
                  </w:r>
                  <w:r w:rsidRPr="00EB2D2B">
                    <w:rPr>
                      <w:rFonts w:ascii="Dubai" w:eastAsia="MS Mincho" w:hAnsi="Dubai" w:cs="Dubai" w:hint="cs"/>
                      <w:color w:val="743C08" w:themeColor="accent3"/>
                      <w:sz w:val="22"/>
                      <w:szCs w:val="22"/>
                      <w:rtl/>
                    </w:rPr>
                    <w:t xml:space="preserve">ص ز س </w:t>
                  </w:r>
                  <w:r w:rsidRPr="00EB2D2B">
                    <w:rPr>
                      <w:rFonts w:ascii="Dubai" w:eastAsia="MS Mincho" w:hAnsi="Dubai" w:cs="Dubai"/>
                      <w:color w:val="743C08" w:themeColor="accent3"/>
                      <w:sz w:val="22"/>
                      <w:szCs w:val="22"/>
                    </w:rPr>
                    <w:t xml:space="preserve"> </w:t>
                  </w:r>
                  <w:r w:rsidRPr="00EB2D2B">
                    <w:rPr>
                      <w:color w:val="743C08" w:themeColor="accent3"/>
                      <w:sz w:val="22"/>
                      <w:szCs w:val="22"/>
                    </w:rPr>
                    <w:t>.D</w:t>
                  </w:r>
                  <w:r w:rsidRPr="00EB2D2B">
                    <w:rPr>
                      <w:color w:val="743C08" w:themeColor="accent3"/>
                      <w:sz w:val="22"/>
                      <w:szCs w:val="22"/>
                    </w:rPr>
                    <w:br/>
                    <w:t>Huruf</w:t>
                  </w:r>
                  <w:r w:rsidRPr="00EB2D2B">
                    <w:rPr>
                      <w:rFonts w:hint="cs"/>
                      <w:color w:val="743C08" w:themeColor="accent3"/>
                      <w:sz w:val="22"/>
                      <w:szCs w:val="22"/>
                      <w:rtl/>
                    </w:rPr>
                    <w:t xml:space="preserve"> </w:t>
                  </w:r>
                  <w:r w:rsidRPr="00EB2D2B">
                    <w:rPr>
                      <w:rFonts w:ascii="Dubai" w:eastAsia="MS Mincho" w:hAnsi="Dubai" w:cs="Dubai" w:hint="cs"/>
                      <w:color w:val="743C08" w:themeColor="accent3"/>
                      <w:sz w:val="22"/>
                      <w:szCs w:val="22"/>
                      <w:rtl/>
                    </w:rPr>
                    <w:t xml:space="preserve">ظ ذ ث </w:t>
                  </w:r>
                  <w:r w:rsidRPr="00EB2D2B">
                    <w:rPr>
                      <w:rFonts w:ascii="Dubai" w:eastAsia="MS Mincho" w:hAnsi="Dubai" w:cs="Dubai"/>
                      <w:color w:val="743C08" w:themeColor="accent3"/>
                      <w:sz w:val="22"/>
                      <w:szCs w:val="22"/>
                    </w:rPr>
                    <w:t xml:space="preserve"> </w:t>
                  </w:r>
                  <w:r w:rsidRPr="00EB2D2B">
                    <w:rPr>
                      <w:color w:val="743C08" w:themeColor="accent3"/>
                      <w:sz w:val="22"/>
                      <w:szCs w:val="22"/>
                    </w:rPr>
                    <w:t>.E</w:t>
                  </w:r>
                  <w:r w:rsidR="00F47D45" w:rsidRPr="00EB2D2B">
                    <w:rPr>
                      <w:rFonts w:ascii="Cascadia Mono SemiLight" w:hAnsi="Cascadia Mono SemiLight" w:cs="Cascadia Mono SemiLight"/>
                      <w:color w:val="743C08" w:themeColor="accent3"/>
                    </w:rPr>
                    <w:br/>
                    <w:t xml:space="preserve"> </w:t>
                  </w:r>
                </w:p>
              </w:txbxContent>
            </v:textbox>
            <w10:wrap anchorx="margin"/>
          </v:shape>
        </w:pict>
      </w:r>
      <w:r>
        <w:pict w14:anchorId="5DF18094">
          <v:group id="Grup 268359171" o:spid="_x0000_s2359" style="position:absolute;margin-left:123.25pt;margin-top:274.6pt;width:202.6pt;height:54.25pt;z-index:251644983;mso-position-horizontal-relative:margin;mso-width-relative:margin;mso-height-relative:margin" coordorigin="-293,355" coordsize="15193,6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">
            <v:shape id="_x0000_s2360" type="#_x0000_t202" style="position:absolute;left:-152;top:355;width:15051;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" filled="f" stroked="f">
              <v:textbox>
                <w:txbxContent>
                  <w:p w14:paraId="46149D2F" w14:textId="62BC2192" w:rsidR="006C18AE" w:rsidRPr="00EB2D2B" w:rsidRDefault="00D66F6B" w:rsidP="006C18AE">
                    <w:pPr>
                      <w:rPr>
                        <w:rFonts w:ascii="Cascadia Mono SemiLight" w:hAnsi="Cascadia Mono SemiLight" w:cs="Cascadia Mono SemiLight"/>
                        <w:color w:val="743C08" w:themeColor="accent3"/>
                        <w:sz w:val="48"/>
                        <w:szCs w:val="48"/>
                      </w:rPr>
                    </w:pPr>
                    <w:r w:rsidRPr="00EB2D2B">
                      <w:rPr>
                        <w:rFonts w:ascii="Cascadia Mono SemiLight" w:hAnsi="Cascadia Mono SemiLight" w:cs="Cascadia Mono SemiLight"/>
                        <w:color w:val="743C08" w:themeColor="accent3"/>
                        <w:sz w:val="48"/>
                        <w:szCs w:val="48"/>
                      </w:rPr>
                      <w:t>THARFUL</w:t>
                    </w:r>
                    <w:r w:rsidR="006C18AE" w:rsidRPr="00EB2D2B">
                      <w:rPr>
                        <w:rFonts w:ascii="Cascadia Mono SemiLight" w:hAnsi="Cascadia Mono SemiLight" w:cs="Cascadia Mono SemiLight"/>
                        <w:color w:val="743C08" w:themeColor="accent3"/>
                        <w:sz w:val="48"/>
                        <w:szCs w:val="48"/>
                      </w:rPr>
                      <w:t xml:space="preserve"> LISAN </w:t>
                    </w:r>
                  </w:p>
                </w:txbxContent>
              </v:textbox>
            </v:shape>
            <v:shape id="_x0000_s2361" type="#_x0000_t202" style="position:absolute;left:-293;top:3344;width:14967;height:3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" filled="f" stroked="f">
              <v:textbox>
                <w:txbxContent>
                  <w:p w14:paraId="49175C20" w14:textId="7F65DE37" w:rsidR="006C18AE" w:rsidRPr="0037567F" w:rsidRDefault="00B05C76" w:rsidP="006C18AE">
                    <w:pPr>
                      <w:jc w:val="right"/>
                      <w:rPr>
                        <w:rFonts w:ascii="Dubai" w:hAnsi="Dubai" w:cs="Dubai"/>
                        <w:color w:val="FFFFFF" w:themeColor="background1"/>
                        <w:sz w:val="32"/>
                        <w:szCs w:val="32"/>
                      </w:rPr>
                    </w:pPr>
                    <w:r w:rsidRPr="00EB2D2B">
                      <w:rPr>
                        <w:rFonts w:ascii="Dubai" w:hAnsi="Dubai" w:cs="Dubai" w:hint="cs"/>
                        <w:color w:val="743C08" w:themeColor="accent3"/>
                        <w:sz w:val="32"/>
                        <w:szCs w:val="32"/>
                        <w:rtl/>
                      </w:rPr>
                      <w:t xml:space="preserve">طرف </w:t>
                    </w:r>
                    <w:r w:rsidR="006C18AE" w:rsidRPr="00EB2D2B">
                      <w:rPr>
                        <w:rFonts w:ascii="Dubai" w:hAnsi="Dubai" w:cs="Dubai" w:hint="cs"/>
                        <w:color w:val="743C08" w:themeColor="accent3"/>
                        <w:sz w:val="32"/>
                        <w:szCs w:val="32"/>
                        <w:rtl/>
                      </w:rPr>
                      <w:t>اللسان</w:t>
                    </w:r>
                    <w:r w:rsidR="006C18AE" w:rsidRPr="0037567F">
                      <w:rPr>
                        <w:rFonts w:ascii="Dubai" w:hAnsi="Dubai" w:cs="Dubai"/>
                        <w:color w:val="FFFFFF" w:themeColor="background1"/>
                        <w:sz w:val="32"/>
                        <w:szCs w:val="32"/>
                      </w:rPr>
                      <w:t xml:space="preserve"> </w:t>
                    </w:r>
                  </w:p>
                </w:txbxContent>
              </v:textbox>
            </v:shape>
            <w10:wrap anchorx="margin"/>
          </v:group>
        </w:pict>
      </w:r>
      <w:r>
        <w:pict w14:anchorId="0B75FCA7">
          <v:shape id="Kotak Teks 1053712567" o:spid="_x0000_s2358" type="#_x0000_t202" style="position:absolute;margin-left:18.25pt;margin-top:62.75pt;width:289.35pt;height:104.45pt;z-index:2516449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" filled="f" stroked="f">
            <v:textbox>
              <w:txbxContent>
                <w:p w14:paraId="0A3EFB9F" w14:textId="12238CA4" w:rsidR="00D66F6B" w:rsidRDefault="00D66F6B" w:rsidP="00D66F6B">
                  <w:pPr>
                    <w:jc w:val="center"/>
                    <w:rPr>
                      <w:rFonts w:ascii="Segoe UI" w:eastAsia="MS Mincho" w:hAnsi="Segoe UI" w:cs="Segoe UI"/>
                      <w:sz w:val="22"/>
                      <w:szCs w:val="22"/>
                    </w:rPr>
                  </w:pPr>
                  <w:r w:rsidRPr="00F17E38">
                    <w:rPr>
                      <w:rFonts w:ascii="Dubai" w:hAnsi="Dubai" w:cs="Dubai"/>
                      <w:color w:val="595959" w:themeColor="text1" w:themeTint="A6"/>
                      <w:sz w:val="22"/>
                      <w:szCs w:val="22"/>
                      <w:rtl/>
                    </w:rPr>
                    <w:t>وَالـضَّـادُ مِــنْ حَافَـتِـهِ إِذْ وَلِـيَــا</w:t>
                  </w:r>
                  <w:r>
                    <w:rPr>
                      <w:rFonts w:ascii="Segoe UI" w:eastAsia="MS Mincho" w:hAnsi="Segoe UI" w:cs="Segoe UI"/>
                      <w:sz w:val="22"/>
                      <w:szCs w:val="22"/>
                    </w:rPr>
                    <w:t xml:space="preserve"> </w:t>
                  </w:r>
                  <w:r w:rsidRPr="0037567F">
                    <w:rPr>
                      <w:rFonts w:ascii="Segoe UI" w:eastAsia="MS Mincho" w:hAnsi="Segoe UI" w:cs="Segoe UI"/>
                      <w:color w:val="595959" w:themeColor="text1" w:themeTint="A6"/>
                      <w:sz w:val="22"/>
                      <w:szCs w:val="22"/>
                    </w:rPr>
                    <w:t>“</w:t>
                  </w:r>
                  <w:r w:rsidRPr="00753BDD">
                    <w:rPr>
                      <w:rFonts w:ascii="Segoe UI" w:eastAsia="MS Mincho" w:hAnsi="Segoe UI" w:cs="Segoe UI"/>
                      <w:sz w:val="22"/>
                      <w:szCs w:val="22"/>
                    </w:rPr>
                    <w:br/>
                  </w:r>
                  <w:r w:rsidR="005D6F79" w:rsidRPr="00F17E38">
                    <w:rPr>
                      <w:rFonts w:ascii="Dubai" w:hAnsi="Dubai" w:cs="Dubai"/>
                      <w:color w:val="595959" w:themeColor="text1" w:themeTint="A6"/>
                      <w:sz w:val="22"/>
                      <w:szCs w:val="22"/>
                    </w:rPr>
                    <w:t>“</w:t>
                  </w:r>
                  <w:r w:rsidRPr="00F17E38">
                    <w:rPr>
                      <w:rFonts w:ascii="Dubai" w:hAnsi="Dubai" w:cs="Dubai"/>
                      <w:color w:val="595959" w:themeColor="text1" w:themeTint="A6"/>
                      <w:sz w:val="22"/>
                      <w:szCs w:val="22"/>
                    </w:rPr>
                    <w:t xml:space="preserve"> </w:t>
                  </w:r>
                  <w:r w:rsidRPr="00F17E38">
                    <w:rPr>
                      <w:rFonts w:ascii="Dubai" w:hAnsi="Dubai" w:cs="Dubai"/>
                      <w:color w:val="595959" w:themeColor="text1" w:themeTint="A6"/>
                      <w:sz w:val="22"/>
                      <w:szCs w:val="22"/>
                      <w:rtl/>
                    </w:rPr>
                    <w:t xml:space="preserve">لاضْرَاسَ مِـنْ أَيْـسَـرَ أَوْ يُمْنَـاهَـا </w:t>
                  </w:r>
                  <w:r w:rsidRPr="00F17E38">
                    <w:rPr>
                      <w:rFonts w:ascii="Dubai" w:hAnsi="Dubai" w:cs="Dubai" w:hint="cs"/>
                      <w:color w:val="595959" w:themeColor="text1" w:themeTint="A6"/>
                      <w:sz w:val="22"/>
                      <w:szCs w:val="22"/>
                      <w:rtl/>
                    </w:rPr>
                    <w:t xml:space="preserve">    </w:t>
                  </w:r>
                  <w:r w:rsidRPr="00F17E38">
                    <w:rPr>
                      <w:rFonts w:ascii="Dubai" w:hAnsi="Dubai" w:cs="Dubai"/>
                      <w:color w:val="595959" w:themeColor="text1" w:themeTint="A6"/>
                      <w:sz w:val="22"/>
                      <w:szCs w:val="22"/>
                      <w:rtl/>
                    </w:rPr>
                    <w:t xml:space="preserve"> وَالـــلاَّمُ أَدْنَــاهَــا لِمُنْـتَـهَـاهَـا</w:t>
                  </w:r>
                  <w:r w:rsidR="005D6F79">
                    <w:rPr>
                      <w:rFonts w:ascii="Segoe UI" w:eastAsia="MS Mincho" w:hAnsi="Segoe UI" w:cs="Segoe UI"/>
                      <w:sz w:val="22"/>
                      <w:szCs w:val="22"/>
                    </w:rPr>
                    <w:t xml:space="preserve"> </w:t>
                  </w:r>
                  <w:r>
                    <w:rPr>
                      <w:rFonts w:ascii="Segoe UI" w:eastAsia="MS Mincho" w:hAnsi="Segoe UI" w:cs="Segoe UI"/>
                      <w:sz w:val="22"/>
                      <w:szCs w:val="22"/>
                    </w:rPr>
                    <w:t xml:space="preserve"> </w:t>
                  </w:r>
                </w:p>
                <w:p w14:paraId="77A56C24" w14:textId="0740E3B8" w:rsidR="004642AA" w:rsidRPr="008B0BAA" w:rsidRDefault="004642AA" w:rsidP="00D66F6B">
                  <w:pPr>
                    <w:jc w:val="center"/>
                    <w:rPr>
                      <w:color w:val="595959" w:themeColor="text1" w:themeTint="A6"/>
                    </w:rPr>
                  </w:pPr>
                  <w:r w:rsidRPr="008B0BAA">
                    <w:rPr>
                      <w:rFonts w:ascii="Segoe UI" w:eastAsia="MS Mincho" w:hAnsi="Segoe UI" w:cs="Segoe UI"/>
                      <w:color w:val="595959" w:themeColor="text1" w:themeTint="A6"/>
                      <w:sz w:val="22"/>
                      <w:szCs w:val="22"/>
                    </w:rPr>
                    <w:t xml:space="preserve">Dan huruf Dhad dari tepi lidah ketika bertemu dinding gigi graham atas baik kanan ataupun kiri, dan huruf lam ujung tepi lidah </w:t>
                  </w:r>
                  <w:r w:rsidR="00456D65" w:rsidRPr="008B0BAA">
                    <w:rPr>
                      <w:rFonts w:ascii="Segoe UI" w:eastAsia="MS Mincho" w:hAnsi="Segoe UI" w:cs="Segoe UI"/>
                      <w:color w:val="595959" w:themeColor="text1" w:themeTint="A6"/>
                      <w:sz w:val="22"/>
                      <w:szCs w:val="22"/>
                    </w:rPr>
                    <w:t>sampai akhir.</w:t>
                  </w:r>
                </w:p>
              </w:txbxContent>
            </v:textbox>
          </v:shape>
        </w:pict>
      </w:r>
      <w:r>
        <w:pict w14:anchorId="6F50C6DD">
          <v:group id="Grup 1176271545" o:spid="_x0000_s2355" style="position:absolute;margin-left:126pt;margin-top:13.35pt;width:203.3pt;height:53.15pt;z-index:251644981;mso-position-horizontal-relative:margin;mso-width-relative:margin;mso-height-relative:margin" coordorigin="-152,355" coordsize="15052,6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">
            <v:shape id="_x0000_s2356" type="#_x0000_t202" style="position:absolute;left:-152;top:355;width:15051;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" filled="f" stroked="f">
              <v:textbox>
                <w:txbxContent>
                  <w:p w14:paraId="6A8B7465" w14:textId="5B4F8717" w:rsidR="006C18AE" w:rsidRPr="006C18AE" w:rsidRDefault="006C18AE" w:rsidP="006C18AE">
                    <w:pPr>
                      <w:rPr>
                        <w:rFonts w:ascii="Cascadia Mono SemiLight" w:hAnsi="Cascadia Mono SemiLight" w:cs="Cascadia Mono SemiLight"/>
                        <w:color w:val="595959" w:themeColor="text1" w:themeTint="A6"/>
                        <w:sz w:val="48"/>
                        <w:szCs w:val="48"/>
                      </w:rPr>
                    </w:pPr>
                    <w:r>
                      <w:rPr>
                        <w:rFonts w:ascii="Cascadia Mono SemiLight" w:hAnsi="Cascadia Mono SemiLight" w:cs="Cascadia Mono SemiLight"/>
                        <w:color w:val="595959" w:themeColor="text1" w:themeTint="A6"/>
                        <w:sz w:val="48"/>
                        <w:szCs w:val="48"/>
                      </w:rPr>
                      <w:t>HAFATUL</w:t>
                    </w:r>
                    <w:r w:rsidRPr="006C18AE">
                      <w:rPr>
                        <w:rFonts w:ascii="Cascadia Mono SemiLight" w:hAnsi="Cascadia Mono SemiLight" w:cs="Cascadia Mono SemiLight"/>
                        <w:color w:val="595959" w:themeColor="text1" w:themeTint="A6"/>
                        <w:sz w:val="48"/>
                        <w:szCs w:val="48"/>
                      </w:rPr>
                      <w:t xml:space="preserve"> LISAN</w:t>
                    </w:r>
                  </w:p>
                </w:txbxContent>
              </v:textbox>
            </v:shape>
            <v:shape id="_x0000_s2357" type="#_x0000_t202" style="position:absolute;left:5478;top:3344;width:8959;height:3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" filled="f" stroked="f">
              <v:textbox>
                <w:txbxContent>
                  <w:p w14:paraId="457F3FF0" w14:textId="5821293E" w:rsidR="006C18AE" w:rsidRPr="00F17E38" w:rsidRDefault="006C18AE" w:rsidP="006C18AE">
                    <w:pPr>
                      <w:jc w:val="right"/>
                      <w:rPr>
                        <w:rFonts w:ascii="Dubai" w:eastAsia="MS Mincho" w:hAnsi="Dubai" w:cs="Dubai"/>
                        <w:color w:val="595959" w:themeColor="text1" w:themeTint="A6"/>
                        <w:sz w:val="32"/>
                        <w:szCs w:val="32"/>
                      </w:rPr>
                    </w:pPr>
                    <w:r w:rsidRPr="00F17E38">
                      <w:rPr>
                        <w:rFonts w:ascii="Dubai" w:hAnsi="Dubai" w:cs="Dubai"/>
                        <w:color w:val="595959" w:themeColor="text1" w:themeTint="A6"/>
                        <w:sz w:val="32"/>
                        <w:szCs w:val="32"/>
                        <w:rtl/>
                      </w:rPr>
                      <w:t>حافة اللسان</w:t>
                    </w:r>
                    <w:r w:rsidRPr="00F17E38">
                      <w:rPr>
                        <w:rFonts w:ascii="Dubai" w:hAnsi="Dubai" w:cs="Dubai"/>
                        <w:color w:val="595959" w:themeColor="text1" w:themeTint="A6"/>
                        <w:sz w:val="32"/>
                        <w:szCs w:val="32"/>
                      </w:rPr>
                      <w:t xml:space="preserve"> </w:t>
                    </w:r>
                  </w:p>
                </w:txbxContent>
              </v:textbox>
            </v:shape>
            <w10:wrap anchorx="margin"/>
          </v:group>
        </w:pict>
      </w:r>
      <w:r>
        <w:pict w14:anchorId="06892452">
          <v:shape id="Kotak Teks 65650833" o:spid="_x0000_s2354" type="#_x0000_t202" style="position:absolute;margin-left:-32.25pt;margin-top:209.95pt;width:260.95pt;height:52.3pt;z-index:251652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" filled="f" stroked="f">
            <v:textbox>
              <w:txbxContent>
                <w:p w14:paraId="6C5105CF" w14:textId="3B387039" w:rsidR="00456D65" w:rsidRPr="00F17E38" w:rsidRDefault="00456D65" w:rsidP="00456D65">
                  <w:pPr>
                    <w:spacing w:after="0" w:line="240" w:lineRule="auto"/>
                    <w:jc w:val="right"/>
                    <w:rPr>
                      <w:rFonts w:cstheme="minorHAnsi"/>
                      <w:color w:val="743C08" w:themeColor="accent3"/>
                    </w:rPr>
                  </w:pPr>
                  <w:r w:rsidRPr="00F17E38">
                    <w:rPr>
                      <w:rFonts w:cstheme="minorHAnsi"/>
                      <w:color w:val="743C08" w:themeColor="accent3"/>
                    </w:rPr>
                    <w:t>Ini adalah makhroj huruf lam Yang disentuhkan dengan langit langit dekat gusi gigi seri atas.</w:t>
                  </w:r>
                </w:p>
              </w:txbxContent>
            </v:textbox>
          </v:shape>
        </w:pict>
      </w:r>
      <w:r>
        <w:pict w14:anchorId="79893E18">
          <v:group id="Grup 864458039" o:spid="_x0000_s2351" style="position:absolute;margin-left:224pt;margin-top:175.7pt;width:52.65pt;height:37.05pt;flip:x;z-index:251652172;mso-width-relative:margin;mso-height-relative:margin" coordorigin=",-1298" coordsize="6916,4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">
            <v:shape id="Konektor: Siku 8" o:spid="_x0000_s2352" type="#_x0000_t34" style="position:absolute;left:383;top:-1298;width:6533;height:4512;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" strokecolor="black [3213]" strokeweight=".5pt"/>
            <v:oval id="Oval 11" o:spid="_x0000_s2353" style="position:absolute;top:2952;width:457;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" filled="f" stroked="f" strokeweight="1pt">
              <v:stroke joinstyle="miter"/>
            </v:oval>
          </v:group>
        </w:pict>
      </w:r>
      <w:r>
        <w:pict w14:anchorId="23DD65D9">
          <v:shape id="Kotak Teks 1008311361" o:spid="_x0000_s2350" type="#_x0000_t202" style="position:absolute;margin-left:0;margin-top:164.8pt;width:261pt;height:52.3pt;z-index:25165217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" filled="f" stroked="f">
            <v:textbox>
              <w:txbxContent>
                <w:p w14:paraId="777E9498" w14:textId="33D13424" w:rsidR="003B0911" w:rsidRPr="00C6057C" w:rsidRDefault="003B0911" w:rsidP="00456D65">
                  <w:pPr>
                    <w:spacing w:after="0" w:line="240" w:lineRule="auto"/>
                    <w:jc w:val="right"/>
                    <w:rPr>
                      <w:rFonts w:cstheme="minorHAnsi"/>
                    </w:rPr>
                  </w:pPr>
                  <w:r w:rsidRPr="00C6057C">
                    <w:rPr>
                      <w:rFonts w:cstheme="minorHAnsi"/>
                    </w:rPr>
                    <w:t>Cara mengucapkan huruf Dhod adalah dengan menempelkan pangkal tepi</w:t>
                  </w:r>
                  <w:r w:rsidR="00F17E38" w:rsidRPr="00C6057C">
                    <w:rPr>
                      <w:rFonts w:cstheme="minorHAnsi"/>
                    </w:rPr>
                    <w:t xml:space="preserve"> </w:t>
                  </w:r>
                  <w:r w:rsidRPr="00C6057C">
                    <w:rPr>
                      <w:rFonts w:cstheme="minorHAnsi"/>
                    </w:rPr>
                    <w:t>lidah ke gigi graham atas kanan at</w:t>
                  </w:r>
                  <w:r w:rsidR="00F17E38" w:rsidRPr="00C6057C">
                    <w:rPr>
                      <w:rFonts w:cstheme="minorHAnsi"/>
                    </w:rPr>
                    <w:t>a</w:t>
                  </w:r>
                  <w:r w:rsidRPr="00C6057C">
                    <w:rPr>
                      <w:rFonts w:cstheme="minorHAnsi"/>
                    </w:rPr>
                    <w:t xml:space="preserve">u kiri </w:t>
                  </w:r>
                </w:p>
              </w:txbxContent>
            </v:textbox>
            <w10:wrap anchorx="page"/>
          </v:shape>
        </w:pict>
      </w:r>
      <w:r>
        <w:pict w14:anchorId="1D217C99">
          <v:group id="Grup 328351776" o:spid="_x0000_s2347" style="position:absolute;margin-left:225.2pt;margin-top:222.7pt;width:61.35pt;height:11.15pt;flip:x;z-index:251652171;mso-width-relative:margin;mso-height-relative:margin" coordorigin="21473,368646" coordsize="434027,142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">
            <v:shape id="Konektor: Siku 9" o:spid="_x0000_s2348" type="#_x0000_t34" style="position:absolute;left:47613;top:368646;width:407887;height:117251;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" strokecolor="#df760b [3205]" strokeweight=".5pt"/>
            <v:oval id="Oval 11" o:spid="_x0000_s2349" style="position:absolute;left:21473;top:456278;width:29952;height:54976;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" fillcolor="#df760b [3205]" stroked="f" strokeweight="1pt">
              <v:stroke joinstyle="miter"/>
            </v:oval>
          </v:group>
        </w:pict>
      </w:r>
      <w:r w:rsidR="00456D65">
        <w:rPr>
          <w:rFonts w:asciiTheme="majorHAnsi" w:eastAsiaTheme="majorEastAsia" w:hAnsiTheme="majorHAnsi" w:cstheme="majorBidi"/>
          <w:color w:val="C68D08" w:themeColor="accent1" w:themeShade="BF"/>
          <w:sz w:val="48"/>
          <w:szCs w:val="48"/>
        </w:rPr>
        <w:drawing>
          <wp:anchor distT="0" distB="0" distL="114300" distR="114300" simplePos="0" relativeHeight="251652170" behindDoc="0" locked="0" layoutInCell="1" allowOverlap="1" wp14:anchorId="46CF81FE" wp14:editId="7D133796">
            <wp:simplePos x="0" y="0"/>
            <wp:positionH relativeFrom="column">
              <wp:posOffset>3275799</wp:posOffset>
            </wp:positionH>
            <wp:positionV relativeFrom="paragraph">
              <wp:posOffset>2190612</wp:posOffset>
            </wp:positionV>
            <wp:extent cx="894715" cy="894715"/>
            <wp:effectExtent l="0" t="0" r="0" b="635"/>
            <wp:wrapNone/>
            <wp:docPr id="478377541" name="Gambar 47837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77541" name="Gambar 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94715" cy="894715"/>
                    </a:xfrm>
                    <a:prstGeom prst="rect">
                      <a:avLst/>
                    </a:prstGeom>
                  </pic:spPr>
                </pic:pic>
              </a:graphicData>
            </a:graphic>
          </wp:anchor>
        </w:drawing>
      </w:r>
      <w:r>
        <w:pict w14:anchorId="041C2490">
          <v:rect id="Persegi Panjang 1551010031" o:spid="_x0000_s2346" style="position:absolute;margin-left:-63.4pt;margin-top:169.5pt;width:411.1pt;height:75.85pt;z-index:251652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" fillcolor="#f9d277 [1940]" strokecolor="#271c01 [484]" strokeweight="1pt">
            <v:textbox>
              <w:txbxContent>
                <w:p w14:paraId="147D15DC" w14:textId="77777777" w:rsidR="00456D65" w:rsidRDefault="00456D65" w:rsidP="00E91C7C"/>
              </w:txbxContent>
            </v:textbox>
          </v:rect>
        </w:pict>
      </w:r>
      <w:r>
        <w:pict w14:anchorId="5DFF743E">
          <v:group id="Grup 565935293" o:spid="_x0000_s2343" style="position:absolute;margin-left:-42pt;margin-top:0;width:390pt;height:523.55pt;rotation:180;z-index:251644979;mso-position-horizontal-relative:text;mso-position-vertical-relative:text" coordsize="49530,66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">
            <v:rect id="_x0000_s2344" style="position:absolute;width:49530;height:33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" fillcolor="#f9d277 [1940]" stroked="f" strokeweight="1pt">
              <v:textbox>
                <w:txbxContent>
                  <w:p w14:paraId="45711175" w14:textId="77777777" w:rsidR="005A306C" w:rsidRDefault="005A306C" w:rsidP="005A306C"/>
                </w:txbxContent>
              </v:textbox>
            </v:rect>
            <v:rect id="_x0000_s2345" style="position:absolute;top:33401;width:49530;height:3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" fillcolor="#fdeabc" stroked="f" strokeweight="1pt">
              <v:textbox>
                <w:txbxContent>
                  <w:p w14:paraId="2398F073" w14:textId="77777777" w:rsidR="005A306C" w:rsidRDefault="005A306C" w:rsidP="005A306C"/>
                </w:txbxContent>
              </v:textbox>
            </v:rect>
          </v:group>
        </w:pict>
      </w:r>
      <w:r w:rsidR="00676B11">
        <w:rPr>
          <w:rFonts w:asciiTheme="majorHAnsi" w:eastAsiaTheme="majorEastAsia" w:hAnsiTheme="majorHAnsi" w:cstheme="majorBidi"/>
          <w:color w:val="C68D08" w:themeColor="accent1" w:themeShade="BF"/>
          <w:sz w:val="36"/>
          <w:szCs w:val="36"/>
          <w:lang w:val="id-ID"/>
        </w:rPr>
        <w:br w:type="page"/>
      </w:r>
      <w:r>
        <w:lastRenderedPageBreak/>
        <w:pict w14:anchorId="2EECE196">
          <v:group id="Grup 836877555" o:spid="_x0000_s2337" style="position:absolute;margin-left:-52.5pt;margin-top:-6.25pt;width:411.8pt;height:80.3pt;z-index:251652174" coordsize="52298,10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">
            <v:group id="_x0000_s2338" style="position:absolute;top:1905;width:13536;height:5391" coordsize="13536,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">
              <v:rect id="Persegi Panjang 8" o:spid="_x0000_s2339" style="position:absolute;left:3987;top:-3987;width:5562;height:135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" fillcolor="#fdeabc" stroked="f" strokeweight="1pt">
                <v:fill opacity="45746f"/>
              </v:rect>
              <v:shape id="Kotak Teks 6" o:spid="_x0000_s2340" type="#_x0000_t202" style="position:absolute;left:9242;top:31;width:3464;height:5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" filled="f" stroked="f">
                <v:textbox>
                  <w:txbxContent>
                    <w:p w14:paraId="172D17F6" w14:textId="213F2D48" w:rsidR="00F17E38" w:rsidRPr="00E41285" w:rsidRDefault="00F17E38" w:rsidP="00F17E38">
                      <w:pPr>
                        <w:rPr>
                          <w:rFonts w:ascii="13/5Atom Sans" w:hAnsi="13/5Atom Sans"/>
                          <w:sz w:val="40"/>
                          <w:szCs w:val="40"/>
                        </w:rPr>
                      </w:pPr>
                      <w:r w:rsidRPr="00F17E38">
                        <w:rPr>
                          <w:rFonts w:ascii="13/5Atom Sans" w:hAnsi="13/5Atom Sans"/>
                          <w:color w:val="595959" w:themeColor="text1" w:themeTint="A6"/>
                          <w:sz w:val="120"/>
                          <w:szCs w:val="120"/>
                        </w:rPr>
                        <w:t>A</w:t>
                      </w:r>
                      <w:r>
                        <w:rPr>
                          <w:rFonts w:ascii="13/5Atom Sans" w:hAnsi="13/5Atom Sans"/>
                          <w:sz w:val="120"/>
                          <w:szCs w:val="120"/>
                        </w:rPr>
                        <w:t xml:space="preserve"> </w:t>
                      </w:r>
                    </w:p>
                  </w:txbxContent>
                </v:textbox>
              </v:shape>
            </v:group>
            <v:shape id="_x0000_s2341" type="#_x0000_t202" style="position:absolute;left:12992;width:31096;height:10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" filled="f" stroked="f">
              <v:textbox>
                <w:txbxContent>
                  <w:p w14:paraId="720AC068" w14:textId="7543B632" w:rsidR="00A64410" w:rsidRDefault="00A64410" w:rsidP="00A64410">
                    <w:pPr>
                      <w:jc w:val="center"/>
                      <w:rPr>
                        <w:rFonts w:ascii="Cascadia Mono SemiLight" w:hAnsi="Cascadia Mono SemiLight" w:cs="Cascadia Mono SemiLight"/>
                      </w:rPr>
                    </w:pPr>
                    <w:r w:rsidRPr="00A64410">
                      <w:rPr>
                        <w:rFonts w:ascii="Cascadia Mono SemiLight" w:hAnsi="Cascadia Mono SemiLight" w:cs="Cascadia Mono SemiLight"/>
                        <w:rtl/>
                      </w:rPr>
                      <w:t>وَالنُّونُ مِـنْ طَرَفِـهِ تَحْـتُ اجْعَـلُـوا</w:t>
                    </w:r>
                  </w:p>
                  <w:p w14:paraId="56584D6E" w14:textId="46380065" w:rsidR="00A64410" w:rsidRPr="00A64410" w:rsidRDefault="00A64410" w:rsidP="00A64410">
                    <w:pPr>
                      <w:jc w:val="center"/>
                    </w:pPr>
                    <w:r>
                      <w:t>Dan Nuun dari ujung lidah disentuhkan dengan tempat tumbuhnya gigi seri atas sedikit maju dari huruf lam.</w:t>
                    </w:r>
                  </w:p>
                </w:txbxContent>
              </v:textbox>
            </v:shape>
            <v:shape id="Gambar 2" o:spid="_x0000_s2342" type="#_x0000_t75" style="position:absolute;left:43548;top:685;width:8750;height: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">
              <v:imagedata r:id="rId22" o:title=""/>
            </v:shape>
          </v:group>
        </w:pict>
      </w:r>
      <w:r w:rsidR="00622F32" w:rsidRPr="00753BDD">
        <w:rPr>
          <w:rFonts w:ascii="Segoe UI" w:eastAsia="MS Mincho" w:hAnsi="Segoe UI" w:cs="Segoe UI"/>
          <w:sz w:val="22"/>
          <w:szCs w:val="22"/>
          <w:rtl/>
        </w:rPr>
        <w:t xml:space="preserve"> </w:t>
      </w:r>
    </w:p>
    <w:p w14:paraId="41978EBB" w14:textId="04D5D52D" w:rsidR="00557949" w:rsidRDefault="00CF26DA">
      <w:pPr>
        <w:rPr>
          <w:rFonts w:ascii="Segoe UI" w:eastAsia="MS Mincho" w:hAnsi="Segoe UI" w:cs="Segoe UI"/>
          <w:sz w:val="22"/>
          <w:szCs w:val="22"/>
          <w:rtl/>
        </w:rPr>
      </w:pPr>
      <w:r>
        <w:pict w14:anchorId="36068241">
          <v:group id="Grup 1455360454" o:spid="_x0000_s2328" style="position:absolute;margin-left:-52.7pt;margin-top:401.75pt;width:446.2pt;height:117pt;z-index:251652178;mso-height-relative:margin" coordsize="56673,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">
            <v:group id="_x0000_s2329" style="position:absolute;top:2286;width:13531;height:5562" coordsize="13536,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">
              <v:rect id="Persegi Panjang 8" o:spid="_x0000_s2330" style="position:absolute;left:3987;top:-3987;width:5562;height:135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" fillcolor="#fdeabc" stroked="f" strokeweight="1pt">
                <v:fill opacity="45746f"/>
              </v:rect>
              <v:shape id="Kotak Teks 6" o:spid="_x0000_s2331" type="#_x0000_t202" style="position:absolute;left:9242;top:31;width:3464;height:5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" filled="f" stroked="f">
                <v:textbox>
                  <w:txbxContent>
                    <w:p w14:paraId="5857741B" w14:textId="5C6C002C" w:rsidR="00B44F61" w:rsidRPr="00E41285" w:rsidRDefault="00B44F61" w:rsidP="00F17E38">
                      <w:pPr>
                        <w:rPr>
                          <w:rFonts w:ascii="13/5Atom Sans" w:hAnsi="13/5Atom Sans"/>
                          <w:sz w:val="40"/>
                          <w:szCs w:val="40"/>
                        </w:rPr>
                      </w:pPr>
                      <w:r>
                        <w:rPr>
                          <w:rFonts w:ascii="13/5Atom Sans" w:hAnsi="13/5Atom Sans"/>
                          <w:color w:val="595959" w:themeColor="text1" w:themeTint="A6"/>
                          <w:sz w:val="120"/>
                          <w:szCs w:val="120"/>
                        </w:rPr>
                        <w:t>E</w:t>
                      </w:r>
                      <w:r>
                        <w:rPr>
                          <w:rFonts w:ascii="13/5Atom Sans" w:hAnsi="13/5Atom Sans"/>
                          <w:sz w:val="120"/>
                          <w:szCs w:val="120"/>
                        </w:rPr>
                        <w:t xml:space="preserve"> </w:t>
                      </w:r>
                    </w:p>
                  </w:txbxContent>
                </v:textbox>
              </v:shape>
            </v:group>
            <v:shape id="_x0000_s2332" type="#_x0000_t202" style="position:absolute;left:14333;top:285;width:22098;height:14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" filled="f" stroked="f">
              <v:textbox>
                <w:txbxContent>
                  <w:p w14:paraId="2DE271D7" w14:textId="5F2B9853" w:rsidR="00B44F61" w:rsidRDefault="00B44F61" w:rsidP="00A64410">
                    <w:pPr>
                      <w:jc w:val="center"/>
                      <w:rPr>
                        <w:rFonts w:ascii="Cascadia Mono SemiLight" w:hAnsi="Cascadia Mono SemiLight" w:cs="Cascadia Mono SemiLight"/>
                      </w:rPr>
                    </w:pPr>
                    <w:r w:rsidRPr="00B44F61">
                      <w:rPr>
                        <w:rFonts w:ascii="Cascadia Mono SemiLight" w:hAnsi="Cascadia Mono SemiLight" w:cs="Cascadia Mono SemiLight"/>
                        <w:rtl/>
                      </w:rPr>
                      <w:t>وَالـظَّـاءُ وَالــذَّالُ وَثَــا لِلْعُـلْـيَـا مِـنْ طَرَفَيْهِمَـا</w:t>
                    </w:r>
                  </w:p>
                  <w:p w14:paraId="01B27146" w14:textId="42C937B2" w:rsidR="00C038A0" w:rsidRDefault="00CA6986" w:rsidP="00C038A0">
                    <w:pPr>
                      <w:spacing w:after="0"/>
                      <w:jc w:val="center"/>
                    </w:pPr>
                    <w:r>
                      <w:t>Dan</w:t>
                    </w:r>
                    <w:r w:rsidR="00805179">
                      <w:t xml:space="preserve"> </w:t>
                    </w:r>
                    <w:r w:rsidR="00C038A0">
                      <w:t>Dzo’, Dzal, Tsa’</w:t>
                    </w:r>
                    <w:r w:rsidR="00805179">
                      <w:t>.</w:t>
                    </w:r>
                    <w:r w:rsidR="00C038A0">
                      <w:t xml:space="preserve"> Ujung lidah dengan ujung gigi seri atas</w:t>
                    </w:r>
                  </w:p>
                  <w:p w14:paraId="00ADB3DC" w14:textId="36A4E0D6" w:rsidR="00C038A0" w:rsidRPr="00B44F61" w:rsidRDefault="00C038A0" w:rsidP="00C038A0">
                    <w:pPr>
                      <w:spacing w:after="0"/>
                      <w:jc w:val="center"/>
                    </w:pPr>
                    <w:r>
                      <w:t>Lidah sedikit keluar</w:t>
                    </w:r>
                  </w:p>
                </w:txbxContent>
              </v:textbox>
            </v:shape>
            <v:group id="Grup 12" o:spid="_x0000_s2333" style="position:absolute;left:38100;width:15093;height:7762" coordsize="15093,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">
              <v:shape id="Gambar 159229733" o:spid="_x0000_s2334" type="#_x0000_t75" style="position:absolute;left:7524;width:7569;height:774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">
                <v:imagedata r:id="rId23" o:title=""/>
              </v:shape>
              <v:shape id="Gambar 1414436002" o:spid="_x0000_s2335" type="#_x0000_t75" style="position:absolute;top:47;width:7715;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">
                <v:imagedata r:id="rId24" o:title=""/>
              </v:shape>
            </v:group>
            <v:shape id="Kotak Teks 5" o:spid="_x0000_s2336" type="#_x0000_t202" style="position:absolute;left:37433;top:8001;width:19240;height:5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" filled="f" stroked="f">
              <v:textbox>
                <w:txbxContent>
                  <w:p w14:paraId="3C08828A" w14:textId="52B1AF8B" w:rsidR="00C038A0" w:rsidRPr="00444AE0" w:rsidRDefault="00C038A0" w:rsidP="00C038A0">
                    <w:pPr>
                      <w:rPr>
                        <w:color w:val="743C08" w:themeColor="accent3"/>
                        <w:rPrChange w:id="2" w:author="Lenovo Legion" w:date="2023-10-16T06:31:00Z">
                          <w:rPr/>
                        </w:rPrChange>
                      </w:rPr>
                    </w:pPr>
                    <w:r w:rsidRPr="00444AE0">
                      <w:rPr>
                        <w:color w:val="743C08" w:themeColor="accent3"/>
                        <w:rPrChange w:id="3" w:author="Lenovo Legion" w:date="2023-10-16T06:31:00Z">
                          <w:rPr/>
                        </w:rPrChange>
                      </w:rPr>
                      <w:t>Huruf Dzo’</w:t>
                    </w:r>
                    <w:r w:rsidR="005779FC" w:rsidRPr="00444AE0">
                      <w:rPr>
                        <w:color w:val="743C08" w:themeColor="accent3"/>
                        <w:rPrChange w:id="4" w:author="Lenovo Legion" w:date="2023-10-16T06:31:00Z">
                          <w:rPr/>
                        </w:rPrChange>
                      </w:rPr>
                      <w:t>.</w:t>
                    </w:r>
                    <w:r w:rsidRPr="00444AE0">
                      <w:rPr>
                        <w:color w:val="743C08" w:themeColor="accent3"/>
                        <w:rPrChange w:id="5" w:author="Lenovo Legion" w:date="2023-10-16T06:31:00Z">
                          <w:rPr/>
                        </w:rPrChange>
                      </w:rPr>
                      <w:t xml:space="preserve"> pangkal lidah lebih terangkat.</w:t>
                    </w:r>
                  </w:p>
                </w:txbxContent>
              </v:textbox>
            </v:shape>
          </v:group>
        </w:pict>
      </w:r>
      <w:r>
        <w:pict w14:anchorId="7886A7CE">
          <v:shape id="Kotak Teks 1197763509" o:spid="_x0000_s2327" type="#_x0000_t202" style="position:absolute;margin-left:-10.5pt;margin-top:500.75pt;width:40.7pt;height:35.5pt;z-index:251652203;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" filled="f" stroked="f">
            <v:textbox>
              <w:txbxContent>
                <w:p w14:paraId="22549B4A" w14:textId="01B92369" w:rsidR="003C1BC1" w:rsidRPr="00E41285" w:rsidRDefault="003C1BC1" w:rsidP="003C1BC1">
                  <w:pPr>
                    <w:rPr>
                      <w:rFonts w:ascii="13/5Atom Sans" w:hAnsi="13/5Atom Sans"/>
                      <w:sz w:val="40"/>
                      <w:szCs w:val="40"/>
                    </w:rPr>
                  </w:pPr>
                  <w:r w:rsidRPr="004055E3">
                    <w:rPr>
                      <w:rFonts w:ascii="13/5Atom Sans" w:hAnsi="13/5Atom Sans"/>
                      <w:color w:val="595959" w:themeColor="text1" w:themeTint="A6"/>
                      <w:sz w:val="96"/>
                      <w:szCs w:val="96"/>
                    </w:rPr>
                    <w:t>0</w:t>
                  </w:r>
                  <w:r>
                    <w:rPr>
                      <w:rFonts w:ascii="13/5Atom Sans" w:hAnsi="13/5Atom Sans"/>
                      <w:color w:val="595959" w:themeColor="text1" w:themeTint="A6"/>
                      <w:sz w:val="96"/>
                      <w:szCs w:val="96"/>
                    </w:rPr>
                    <w:t>6</w:t>
                  </w:r>
                  <w:r>
                    <w:rPr>
                      <w:rFonts w:ascii="13/5Atom Sans" w:hAnsi="13/5Atom Sans"/>
                      <w:sz w:val="120"/>
                      <w:szCs w:val="120"/>
                    </w:rPr>
                    <w:t xml:space="preserve"> </w:t>
                  </w:r>
                </w:p>
              </w:txbxContent>
            </v:textbox>
            <w10:wrap anchorx="page"/>
          </v:shape>
        </w:pict>
      </w:r>
      <w:r>
        <w:pict w14:anchorId="2275B14E">
          <v:group id="Grup 1999121645" o:spid="_x0000_s2318" style="position:absolute;margin-left:-73.4pt;margin-top:70.2pt;width:451.45pt;height:93.9pt;z-index:251652175;mso-height-relative:margin" coordsize="57334,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">
            <v:group id="_x0000_s2319" style="position:absolute;top:1752;width:16306;height:5563" coordsize="16306,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">
              <v:rect id="Persegi Panjang 8" o:spid="_x0000_s2320" style="position:absolute;left:5372;top:-5372;width:5562;height:163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" fillcolor="#f6b61e [3204]" stroked="f" strokeweight="1pt">
                <v:fill opacity="45746f"/>
              </v:rect>
              <v:shape id="Kotak Teks 6" o:spid="_x0000_s2321" type="#_x0000_t202" style="position:absolute;left:11864;top:219;width:356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" filled="f" stroked="f">
                <v:textbox>
                  <w:txbxContent>
                    <w:p w14:paraId="69575FDA" w14:textId="0FB8E5D9" w:rsidR="00F17E38" w:rsidRPr="00E41285" w:rsidRDefault="00F17E38" w:rsidP="00F17E38">
                      <w:pPr>
                        <w:rPr>
                          <w:rFonts w:ascii="13/5Atom Sans" w:hAnsi="13/5Atom Sans"/>
                          <w:sz w:val="40"/>
                          <w:szCs w:val="40"/>
                        </w:rPr>
                      </w:pPr>
                      <w:r>
                        <w:rPr>
                          <w:rFonts w:ascii="13/5Atom Sans" w:hAnsi="13/5Atom Sans"/>
                          <w:color w:val="FFFFFF" w:themeColor="background1"/>
                          <w:sz w:val="120"/>
                          <w:szCs w:val="120"/>
                        </w:rPr>
                        <w:t>B</w:t>
                      </w:r>
                      <w:r>
                        <w:rPr>
                          <w:rFonts w:ascii="13/5Atom Sans" w:hAnsi="13/5Atom Sans"/>
                          <w:sz w:val="120"/>
                          <w:szCs w:val="120"/>
                        </w:rPr>
                        <w:t xml:space="preserve"> </w:t>
                      </w:r>
                    </w:p>
                  </w:txbxContent>
                </v:textbox>
              </v:shape>
            </v:group>
            <v:shape id="_x0000_s2322" type="#_x0000_t202" style="position:absolute;left:17564;width:23397;height:11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" filled="f" stroked="f">
              <v:textbox>
                <w:txbxContent>
                  <w:p w14:paraId="2EE3B001" w14:textId="10E87DC8" w:rsidR="00A64410" w:rsidRPr="00A64410" w:rsidRDefault="00A64410" w:rsidP="009E3E25">
                    <w:pPr>
                      <w:jc w:val="center"/>
                      <w:rPr>
                        <w:rFonts w:ascii="Cascadia Mono SemiLight" w:hAnsi="Cascadia Mono SemiLight" w:cs="Cascadia Mono SemiLight"/>
                      </w:rPr>
                    </w:pPr>
                    <w:r w:rsidRPr="00A64410">
                      <w:rPr>
                        <w:rFonts w:ascii="Cascadia Mono SemiLight" w:hAnsi="Cascadia Mono SemiLight" w:cs="Cascadia Mono SemiLight"/>
                        <w:rtl/>
                      </w:rPr>
                      <w:t>وَالــرَّا يُدَانِـيـهِ</w:t>
                    </w:r>
                    <w:r w:rsidR="009E3E25" w:rsidRPr="009E3E25">
                      <w:rPr>
                        <w:rFonts w:ascii="Cascadia Mono SemiLight" w:hAnsi="Cascadia Mono SemiLight" w:cs="Cascadia Mono SemiLight"/>
                        <w:rtl/>
                      </w:rPr>
                      <w:t xml:space="preserve"> </w:t>
                    </w:r>
                    <w:r w:rsidR="009E3E25" w:rsidRPr="00A64410">
                      <w:rPr>
                        <w:rFonts w:ascii="Cascadia Mono SemiLight" w:hAnsi="Cascadia Mono SemiLight" w:cs="Cascadia Mono SemiLight"/>
                        <w:rtl/>
                      </w:rPr>
                      <w:t>لِظَـهْـرٍ أَدْخَـلُ</w:t>
                    </w:r>
                  </w:p>
                  <w:p w14:paraId="4B5A644E" w14:textId="34960E98" w:rsidR="00A64410" w:rsidRPr="00A64410" w:rsidRDefault="00A64410" w:rsidP="00A64410">
                    <w:pPr>
                      <w:jc w:val="center"/>
                    </w:pPr>
                    <w:r>
                      <w:t>Kemudian</w:t>
                    </w:r>
                    <w:r w:rsidR="00573B86">
                      <w:t>,</w:t>
                    </w:r>
                    <w:r>
                      <w:t xml:space="preserve"> Huruf Ra’ </w:t>
                    </w:r>
                    <w:r w:rsidR="00256C33">
                      <w:t>hampir sama seperti huruf Nun tapi sedikit masuk ke punggung lidah</w:t>
                    </w:r>
                  </w:p>
                </w:txbxContent>
              </v:textbox>
            </v:shape>
            <v:shape id="Gambar 1883993053" o:spid="_x0000_s2323" type="#_x0000_t75" style="position:absolute;left:39966;top:1181;width:8751;height:8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">
              <v:imagedata r:id="rId25" o:title=""/>
            </v:shape>
            <v:shape id="Gambar 1890031506" o:spid="_x0000_s2324" type="#_x0000_t75" style="position:absolute;left:48691;top:1219;width:8643;height:864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">
              <v:imagedata r:id="rId26" o:title=""/>
            </v:shape>
            <v:shape id="Kotak Teks 5" o:spid="_x0000_s2325" type="#_x0000_t202" style="position:absolute;left:50101;top:9486;width:5410;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" filled="f" stroked="f">
              <v:textbox>
                <w:txbxContent>
                  <w:p w14:paraId="70B90FFC" w14:textId="13848196" w:rsidR="00F6381E" w:rsidRPr="00444AE0" w:rsidRDefault="00F6381E">
                    <w:pPr>
                      <w:rPr>
                        <w:color w:val="743C08" w:themeColor="accent3"/>
                        <w:rPrChange w:id="6" w:author="Lenovo Legion" w:date="2023-10-16T06:31:00Z">
                          <w:rPr/>
                        </w:rPrChange>
                      </w:rPr>
                    </w:pPr>
                    <w:r w:rsidRPr="00444AE0">
                      <w:rPr>
                        <w:color w:val="743C08" w:themeColor="accent3"/>
                        <w:rPrChange w:id="7" w:author="Lenovo Legion" w:date="2023-10-16T06:31:00Z">
                          <w:rPr/>
                        </w:rPrChange>
                      </w:rPr>
                      <w:t>TEBAL</w:t>
                    </w:r>
                  </w:p>
                </w:txbxContent>
              </v:textbox>
            </v:shape>
            <v:shape id="Kotak Teks 5" o:spid="_x0000_s2326" type="#_x0000_t202" style="position:absolute;left:42214;top:9563;width:5411;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" filled="f" stroked="f">
              <v:textbox>
                <w:txbxContent>
                  <w:p w14:paraId="609BC82E" w14:textId="1010A59C" w:rsidR="00F6381E" w:rsidRPr="00444AE0" w:rsidRDefault="00F6381E">
                    <w:pPr>
                      <w:rPr>
                        <w:color w:val="743C08" w:themeColor="accent3"/>
                        <w:rPrChange w:id="8" w:author="Lenovo Legion" w:date="2023-10-16T06:31:00Z">
                          <w:rPr/>
                        </w:rPrChange>
                      </w:rPr>
                    </w:pPr>
                    <w:r w:rsidRPr="00444AE0">
                      <w:rPr>
                        <w:color w:val="743C08" w:themeColor="accent3"/>
                        <w:rPrChange w:id="9" w:author="Lenovo Legion" w:date="2023-10-16T06:31:00Z">
                          <w:rPr/>
                        </w:rPrChange>
                      </w:rPr>
                      <w:t>TIPIS</w:t>
                    </w:r>
                  </w:p>
                </w:txbxContent>
              </v:textbox>
            </v:shape>
          </v:group>
        </w:pict>
      </w:r>
      <w:r>
        <w:pict w14:anchorId="02E762C7">
          <v:group id="Grup 378500719" o:spid="_x0000_s2309" style="position:absolute;margin-left:-73.85pt;margin-top:286.15pt;width:465.7pt;height:110.8pt;z-index:251652177" coordsize="59145,14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10;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">
            <v:group id="Grup 1" o:spid="_x0000_s2310" style="position:absolute;top:2406;width:16306;height:6585" coordorigin=",-1429" coordsize="16306,7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">
              <v:rect id="Persegi Panjang 8" o:spid="_x0000_s2311" style="position:absolute;left:4657;top:-6086;width:6992;height:163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" fillcolor="#f6b61e [3204]" stroked="f" strokeweight="1pt">
                <v:fill opacity="45746f"/>
              </v:rect>
              <v:shape id="Kotak Teks 6" o:spid="_x0000_s2312" type="#_x0000_t202" style="position:absolute;left:11769;top:-1121;width:3568;height:7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" filled="f" stroked="f">
                <v:textbox>
                  <w:txbxContent>
                    <w:p w14:paraId="2B75B693" w14:textId="45B65591" w:rsidR="00B44F61" w:rsidRPr="00F825B7" w:rsidRDefault="00B44F61" w:rsidP="00F17E38">
                      <w:pPr>
                        <w:rPr>
                          <w:rFonts w:ascii="13/5Atom Sans" w:hAnsi="13/5Atom Sans"/>
                          <w:sz w:val="120"/>
                          <w:szCs w:val="120"/>
                        </w:rPr>
                      </w:pPr>
                      <w:r w:rsidRPr="00F825B7">
                        <w:rPr>
                          <w:rFonts w:ascii="13/5Atom Sans" w:hAnsi="13/5Atom Sans"/>
                          <w:color w:val="FFFFFF" w:themeColor="background1"/>
                          <w:sz w:val="120"/>
                          <w:szCs w:val="120"/>
                        </w:rPr>
                        <w:t>D</w:t>
                      </w:r>
                      <w:r w:rsidRPr="00F825B7">
                        <w:rPr>
                          <w:rFonts w:ascii="13/5Atom Sans" w:hAnsi="13/5Atom Sans"/>
                          <w:sz w:val="120"/>
                          <w:szCs w:val="120"/>
                        </w:rPr>
                        <w:t xml:space="preserve"> </w:t>
                      </w:r>
                    </w:p>
                  </w:txbxContent>
                </v:textbox>
              </v:shape>
            </v:group>
            <v:shape id="_x0000_s2313" type="#_x0000_t202" style="position:absolute;left:17124;width:22822;height:1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" filled="f" stroked="f">
              <v:textbox>
                <w:txbxContent>
                  <w:p w14:paraId="59BEBFC9" w14:textId="77777777" w:rsidR="00B44F61" w:rsidRDefault="00B44F61" w:rsidP="00A64410">
                    <w:pPr>
                      <w:jc w:val="center"/>
                      <w:rPr>
                        <w:rFonts w:ascii="Cascadia Mono SemiLight" w:hAnsi="Cascadia Mono SemiLight" w:cs="Cascadia Mono SemiLight"/>
                      </w:rPr>
                    </w:pPr>
                    <w:r w:rsidRPr="00B44F61">
                      <w:rPr>
                        <w:rFonts w:ascii="Cascadia Mono SemiLight" w:hAnsi="Cascadia Mono SemiLight" w:cs="Cascadia Mono SemiLight"/>
                        <w:rtl/>
                      </w:rPr>
                      <w:t>والصَّفِـيْـرُ مُسْتَـكِـنْ</w:t>
                    </w:r>
                    <w:r w:rsidRPr="00B44F61">
                      <w:rPr>
                        <w:rFonts w:ascii="Cascadia Mono SemiLight" w:hAnsi="Cascadia Mono SemiLight" w:cs="Cascadia Mono SemiLight"/>
                      </w:rPr>
                      <w:br/>
                      <w:t xml:space="preserve"> </w:t>
                    </w:r>
                    <w:r w:rsidRPr="00B44F61">
                      <w:rPr>
                        <w:rFonts w:ascii="Cascadia Mono SemiLight" w:hAnsi="Cascadia Mono SemiLight" w:cs="Cascadia Mono SemiLight"/>
                        <w:rtl/>
                      </w:rPr>
                      <w:t xml:space="preserve">مِنْهُ وَمِـنْ فَـوْقِ الثَّنَـايَـا السُّفْـلَـى </w:t>
                    </w:r>
                  </w:p>
                  <w:p w14:paraId="63748016" w14:textId="535CD122" w:rsidR="00F6381E" w:rsidRDefault="00F6381E" w:rsidP="00F6381E">
                    <w:pPr>
                      <w:spacing w:after="0"/>
                      <w:jc w:val="center"/>
                    </w:pPr>
                    <w:r>
                      <w:t>Huruf Shafir yaitu Shad, Zai, Sin</w:t>
                    </w:r>
                    <w:r w:rsidR="00805179">
                      <w:t>.</w:t>
                    </w:r>
                    <w:r>
                      <w:t xml:space="preserve"> </w:t>
                    </w:r>
                  </w:p>
                  <w:p w14:paraId="5879E13F" w14:textId="1D348F7E" w:rsidR="00F6381E" w:rsidRDefault="00F6381E" w:rsidP="00F6381E">
                    <w:pPr>
                      <w:spacing w:after="0"/>
                      <w:jc w:val="center"/>
                    </w:pPr>
                    <w:r>
                      <w:t>Ujung lidah bersentuhan dengan punggung gigi seri bawah</w:t>
                    </w:r>
                  </w:p>
                  <w:p w14:paraId="0CDF0D0B" w14:textId="3EA1E254" w:rsidR="00B44F61" w:rsidRPr="00B44F61" w:rsidRDefault="00B44F61" w:rsidP="00A64410">
                    <w:pPr>
                      <w:jc w:val="center"/>
                    </w:pPr>
                    <w:r w:rsidRPr="00B44F61">
                      <w:t xml:space="preserve"> </w:t>
                    </w:r>
                  </w:p>
                </w:txbxContent>
              </v:textbox>
            </v:shape>
            <v:group id="Grup 10" o:spid="_x0000_s2314" style="position:absolute;left:40626;top:761;width:15079;height:8268" coordorigin="601" coordsize="15078,8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">
              <v:shape id="Gambar 9" o:spid="_x0000_s2315" type="#_x0000_t75" style="position:absolute;left:8054;width:7626;height:826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">
                <v:imagedata r:id="rId27" o:title=""/>
              </v:shape>
              <v:shape id="Gambar 255193079" o:spid="_x0000_s2316" type="#_x0000_t75" style="position:absolute;left:601;width:7579;height:8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">
                <v:imagedata r:id="rId28" o:title=""/>
              </v:shape>
            </v:group>
            <v:shape id="Kotak Teks 5" o:spid="_x0000_s2317" type="#_x0000_t202" style="position:absolute;left:39904;top:8783;width:19241;height:5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" filled="f" stroked="f">
              <v:textbox>
                <w:txbxContent>
                  <w:p w14:paraId="0C97C7C4" w14:textId="5847B9D9" w:rsidR="00C038A0" w:rsidRPr="00444AE0" w:rsidRDefault="00C038A0" w:rsidP="00C038A0">
                    <w:pPr>
                      <w:rPr>
                        <w:color w:val="743C08" w:themeColor="accent3"/>
                        <w:rPrChange w:id="10" w:author="Lenovo Legion" w:date="2023-10-16T06:31:00Z">
                          <w:rPr/>
                        </w:rPrChange>
                      </w:rPr>
                    </w:pPr>
                    <w:r w:rsidRPr="00444AE0">
                      <w:rPr>
                        <w:color w:val="743C08" w:themeColor="accent3"/>
                        <w:rPrChange w:id="11" w:author="Lenovo Legion" w:date="2023-10-16T06:31:00Z">
                          <w:rPr/>
                        </w:rPrChange>
                      </w:rPr>
                      <w:t>Huruf Shad</w:t>
                    </w:r>
                    <w:r w:rsidR="005779FC" w:rsidRPr="00444AE0">
                      <w:rPr>
                        <w:color w:val="743C08" w:themeColor="accent3"/>
                        <w:rPrChange w:id="12" w:author="Lenovo Legion" w:date="2023-10-16T06:31:00Z">
                          <w:rPr/>
                        </w:rPrChange>
                      </w:rPr>
                      <w:t>.</w:t>
                    </w:r>
                    <w:r w:rsidRPr="00444AE0">
                      <w:rPr>
                        <w:color w:val="743C08" w:themeColor="accent3"/>
                        <w:rPrChange w:id="13" w:author="Lenovo Legion" w:date="2023-10-16T06:31:00Z">
                          <w:rPr/>
                        </w:rPrChange>
                      </w:rPr>
                      <w:t xml:space="preserve"> pangkal lidah lebih terangkat.</w:t>
                    </w:r>
                  </w:p>
                </w:txbxContent>
              </v:textbox>
            </v:shape>
          </v:group>
        </w:pict>
      </w:r>
      <w:r>
        <w:pict w14:anchorId="4716FA51">
          <v:group id="Grup 718019414" o:spid="_x0000_s2301" style="position:absolute;margin-left:-52.5pt;margin-top:174.7pt;width:449.1pt;height:101.4pt;z-index:251652176" coordsize="57035,12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">
            <v:group id="_x0000_s2302" style="position:absolute;top:2590;width:13536;height:5563" coordsize="13536,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">
              <v:rect id="Persegi Panjang 8" o:spid="_x0000_s2303" style="position:absolute;left:3987;top:-3987;width:5562;height:135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" fillcolor="#fdeabc" stroked="f" strokeweight="1pt">
                <v:fill opacity="45746f"/>
              </v:rect>
              <v:shape id="Kotak Teks 6" o:spid="_x0000_s2304" type="#_x0000_t202" style="position:absolute;left:9242;top:31;width:3464;height:5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" filled="f" stroked="f">
                <v:textbox>
                  <w:txbxContent>
                    <w:p w14:paraId="2B8DE0D1" w14:textId="2CEBDBA6" w:rsidR="00B44F61" w:rsidRPr="00E41285" w:rsidRDefault="00B44F61" w:rsidP="00F17E38">
                      <w:pPr>
                        <w:rPr>
                          <w:rFonts w:ascii="13/5Atom Sans" w:hAnsi="13/5Atom Sans"/>
                          <w:sz w:val="40"/>
                          <w:szCs w:val="40"/>
                        </w:rPr>
                      </w:pPr>
                      <w:r>
                        <w:rPr>
                          <w:rFonts w:ascii="13/5Atom Sans" w:hAnsi="13/5Atom Sans"/>
                          <w:color w:val="595959" w:themeColor="text1" w:themeTint="A6"/>
                          <w:sz w:val="120"/>
                          <w:szCs w:val="120"/>
                        </w:rPr>
                        <w:t>C</w:t>
                      </w:r>
                      <w:r>
                        <w:rPr>
                          <w:rFonts w:ascii="13/5Atom Sans" w:hAnsi="13/5Atom Sans"/>
                          <w:sz w:val="120"/>
                          <w:szCs w:val="120"/>
                        </w:rPr>
                        <w:t xml:space="preserve"> </w:t>
                      </w:r>
                    </w:p>
                  </w:txbxContent>
                </v:textbox>
              </v:shape>
            </v:group>
            <v:shape id="_x0000_s2305" type="#_x0000_t202" style="position:absolute;left:14097;top:457;width:22783;height:11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" filled="f" stroked="f">
              <v:textbox>
                <w:txbxContent>
                  <w:p w14:paraId="4EB35BE9" w14:textId="016C5DA0" w:rsidR="00B44F61" w:rsidRPr="00B44F61" w:rsidRDefault="00B44F61" w:rsidP="009E3E25">
                    <w:pPr>
                      <w:jc w:val="center"/>
                      <w:rPr>
                        <w:rFonts w:ascii="Cascadia Mono SemiLight" w:hAnsi="Cascadia Mono SemiLight" w:cs="Cascadia Mono SemiLight"/>
                      </w:rPr>
                    </w:pPr>
                    <w:r w:rsidRPr="00B44F61">
                      <w:rPr>
                        <w:rFonts w:ascii="Cascadia Mono SemiLight" w:hAnsi="Cascadia Mono SemiLight" w:cs="Cascadia Mono SemiLight"/>
                        <w:rtl/>
                      </w:rPr>
                      <w:t>وَالطَّـاءُ وَالـدَّالُ وَتَـا مِـنْـهُ وَمِـنْ</w:t>
                    </w:r>
                    <w:r w:rsidR="00F6381E">
                      <w:rPr>
                        <w:rFonts w:ascii="Cascadia Mono SemiLight" w:eastAsia="MS Mincho" w:hAnsi="Cascadia Mono SemiLight" w:cs="Cascadia Mono SemiLight" w:hint="cs"/>
                        <w:rtl/>
                      </w:rPr>
                      <w:t xml:space="preserve"> </w:t>
                    </w:r>
                    <w:r w:rsidRPr="00B44F61">
                      <w:rPr>
                        <w:rFonts w:ascii="Cascadia Mono SemiLight" w:hAnsi="Cascadia Mono SemiLight" w:cs="Cascadia Mono SemiLight"/>
                        <w:rtl/>
                      </w:rPr>
                      <w:t>* عُلْيَـا الثَّنَـايَـا</w:t>
                    </w:r>
                  </w:p>
                  <w:p w14:paraId="51D9E23E" w14:textId="56068658" w:rsidR="00B44F61" w:rsidRPr="00B44F61" w:rsidRDefault="00256C33" w:rsidP="00A64410">
                    <w:pPr>
                      <w:jc w:val="center"/>
                    </w:pPr>
                    <w:r>
                      <w:t>Huruf Tha’</w:t>
                    </w:r>
                    <w:r w:rsidR="00F6381E">
                      <w:t xml:space="preserve">, </w:t>
                    </w:r>
                    <w:r>
                      <w:t>Dal</w:t>
                    </w:r>
                    <w:r w:rsidR="00F6381E">
                      <w:t>,</w:t>
                    </w:r>
                    <w:r>
                      <w:t xml:space="preserve"> Ta’</w:t>
                    </w:r>
                    <w:r w:rsidR="00805179">
                      <w:t>.</w:t>
                    </w:r>
                    <w:r w:rsidR="00F6381E">
                      <w:t xml:space="preserve"> ujung lidah bersentuhan dengan punggung gigi seri atas</w:t>
                    </w:r>
                  </w:p>
                </w:txbxContent>
              </v:textbox>
            </v:shape>
            <v:shape id="Gambar 7" o:spid="_x0000_s2306" type="#_x0000_t75" style="position:absolute;left:36995;width:8674;height:8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">
              <v:imagedata r:id="rId29" o:title=""/>
            </v:shape>
            <v:shape id="Gambar 1675809874" o:spid="_x0000_s2307" type="#_x0000_t75" style="position:absolute;left:45720;width:8356;height:8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">
              <v:imagedata r:id="rId30" o:title=""/>
            </v:shape>
            <v:shape id="Kotak Teks 5" o:spid="_x0000_s2308" type="#_x0000_t202" style="position:absolute;left:37795;top:8115;width:19240;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" filled="f" stroked="f">
              <v:textbox>
                <w:txbxContent>
                  <w:p w14:paraId="2FD5091B" w14:textId="0649CCF0" w:rsidR="00F825B7" w:rsidRPr="00444AE0" w:rsidRDefault="00F825B7" w:rsidP="00F825B7">
                    <w:pPr>
                      <w:rPr>
                        <w:color w:val="743C08" w:themeColor="accent3"/>
                        <w:rPrChange w:id="14" w:author="Lenovo Legion" w:date="2023-10-16T06:31:00Z">
                          <w:rPr/>
                        </w:rPrChange>
                      </w:rPr>
                    </w:pPr>
                    <w:r w:rsidRPr="00444AE0">
                      <w:rPr>
                        <w:color w:val="743C08" w:themeColor="accent3"/>
                        <w:rPrChange w:id="15" w:author="Lenovo Legion" w:date="2023-10-16T06:31:00Z">
                          <w:rPr/>
                        </w:rPrChange>
                      </w:rPr>
                      <w:t>Jika huruf Tha’</w:t>
                    </w:r>
                    <w:r w:rsidR="005779FC" w:rsidRPr="00444AE0">
                      <w:rPr>
                        <w:color w:val="743C08" w:themeColor="accent3"/>
                        <w:rPrChange w:id="16" w:author="Lenovo Legion" w:date="2023-10-16T06:31:00Z">
                          <w:rPr/>
                        </w:rPrChange>
                      </w:rPr>
                      <w:t>.</w:t>
                    </w:r>
                    <w:r w:rsidRPr="00444AE0">
                      <w:rPr>
                        <w:color w:val="743C08" w:themeColor="accent3"/>
                        <w:rPrChange w:id="17" w:author="Lenovo Legion" w:date="2023-10-16T06:31:00Z">
                          <w:rPr/>
                        </w:rPrChange>
                      </w:rPr>
                      <w:t xml:space="preserve"> pangkal lidah lebih terangkat</w:t>
                    </w:r>
                  </w:p>
                </w:txbxContent>
              </v:textbox>
            </v:shape>
          </v:group>
        </w:pict>
      </w:r>
      <w:r w:rsidR="00557949">
        <w:rPr>
          <w:rFonts w:ascii="Segoe UI" w:eastAsia="MS Mincho" w:hAnsi="Segoe UI" w:cs="Segoe UI"/>
          <w:sz w:val="22"/>
          <w:szCs w:val="22"/>
          <w:rtl/>
        </w:rPr>
        <w:br w:type="page"/>
      </w:r>
    </w:p>
    <w:p w14:paraId="5D235EEE" w14:textId="30E80EE7" w:rsidR="00BA0A29" w:rsidRDefault="00CF26DA">
      <w:pPr>
        <w:rPr>
          <w:rFonts w:ascii="Roboto" w:hAnsi="Roboto"/>
          <w:color w:val="333333"/>
          <w:sz w:val="36"/>
          <w:szCs w:val="36"/>
        </w:rPr>
      </w:pPr>
      <w:r>
        <w:lastRenderedPageBreak/>
        <w:pict w14:anchorId="7821CC95">
          <v:shape id="Kotak Teks 216882988" o:spid="_x0000_s2300" type="#_x0000_t202" style="position:absolute;margin-left:238.4pt;margin-top:400pt;width:289.6pt;height:107.65pt;z-index:251652185;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" filled="f" stroked="f">
            <v:textbox>
              <w:txbxContent>
                <w:p w14:paraId="5416A047" w14:textId="1915F091" w:rsidR="008B0BAA" w:rsidRPr="00A31BB4" w:rsidRDefault="008B0BAA" w:rsidP="00CA6986">
                  <w:pPr>
                    <w:spacing w:after="0"/>
                    <w:jc w:val="right"/>
                    <w:rPr>
                      <w:rFonts w:cstheme="minorHAnsi"/>
                      <w:color w:val="743C08" w:themeColor="accent3"/>
                      <w:sz w:val="22"/>
                      <w:szCs w:val="22"/>
                    </w:rPr>
                  </w:pPr>
                  <w:r w:rsidRPr="00A31BB4">
                    <w:rPr>
                      <w:rFonts w:ascii="Cascadia Mono SemiLight" w:hAnsi="Cascadia Mono SemiLight" w:cs="Cascadia Mono SemiLight"/>
                      <w:color w:val="743C08" w:themeColor="accent3"/>
                      <w:sz w:val="24"/>
                      <w:szCs w:val="24"/>
                      <w:rtl/>
                    </w:rPr>
                    <w:t>وَغُـنَّــةٌ مَخْـرَجُـهَـا الخَـيْـشُـومُ</w:t>
                  </w:r>
                </w:p>
                <w:p w14:paraId="733717CD" w14:textId="77777777" w:rsidR="00786062" w:rsidRPr="00A31BB4" w:rsidRDefault="00786062" w:rsidP="00CA6986">
                  <w:pPr>
                    <w:spacing w:after="0"/>
                    <w:jc w:val="right"/>
                    <w:rPr>
                      <w:rFonts w:cstheme="minorHAnsi"/>
                      <w:color w:val="743C08" w:themeColor="accent3"/>
                      <w:sz w:val="22"/>
                      <w:szCs w:val="22"/>
                    </w:rPr>
                  </w:pPr>
                  <w:r w:rsidRPr="00A31BB4">
                    <w:rPr>
                      <w:rFonts w:cstheme="minorHAnsi"/>
                      <w:color w:val="743C08" w:themeColor="accent3"/>
                      <w:sz w:val="22"/>
                      <w:szCs w:val="22"/>
                    </w:rPr>
                    <w:t xml:space="preserve">Dan Ghunnah Makhrojnya Ronggo hidung </w:t>
                  </w:r>
                </w:p>
                <w:p w14:paraId="3B658774" w14:textId="064CF1B3" w:rsidR="00786062" w:rsidRPr="00A31BB4" w:rsidRDefault="00786062" w:rsidP="00CA6986">
                  <w:pPr>
                    <w:spacing w:after="0"/>
                    <w:jc w:val="right"/>
                    <w:rPr>
                      <w:rFonts w:cstheme="minorHAnsi"/>
                      <w:color w:val="743C08" w:themeColor="accent3"/>
                      <w:sz w:val="22"/>
                      <w:szCs w:val="22"/>
                    </w:rPr>
                  </w:pPr>
                  <w:r w:rsidRPr="00A31BB4">
                    <w:rPr>
                      <w:rFonts w:cstheme="minorHAnsi"/>
                      <w:color w:val="743C08" w:themeColor="accent3"/>
                      <w:sz w:val="22"/>
                      <w:szCs w:val="22"/>
                    </w:rPr>
                    <w:t xml:space="preserve">(Dengung pada huruf  </w:t>
                  </w:r>
                  <w:r w:rsidRPr="00A31BB4">
                    <w:rPr>
                      <w:rFonts w:eastAsia="MS Mincho" w:hint="cs"/>
                      <w:color w:val="743C08" w:themeColor="accent3"/>
                      <w:sz w:val="22"/>
                      <w:szCs w:val="22"/>
                      <w:rtl/>
                    </w:rPr>
                    <w:t xml:space="preserve"> </w:t>
                  </w:r>
                  <w:r w:rsidRPr="00A31BB4">
                    <w:rPr>
                      <w:rFonts w:ascii="Cascadia Mono SemiLight" w:hAnsi="Cascadia Mono SemiLight" w:cs="Cascadia Mono SemiLight"/>
                      <w:color w:val="743C08" w:themeColor="accent3"/>
                      <w:sz w:val="24"/>
                      <w:szCs w:val="24"/>
                      <w:rtl/>
                    </w:rPr>
                    <w:t>م</w:t>
                  </w:r>
                  <w:r w:rsidRPr="00A31BB4">
                    <w:rPr>
                      <w:rFonts w:ascii="Cascadia Mono SemiLight" w:hAnsi="Cascadia Mono SemiLight" w:cs="Cascadia Mono SemiLight"/>
                      <w:color w:val="743C08" w:themeColor="accent3"/>
                      <w:sz w:val="24"/>
                      <w:szCs w:val="24"/>
                    </w:rPr>
                    <w:t>&amp;</w:t>
                  </w:r>
                  <w:r w:rsidRPr="00A31BB4">
                    <w:rPr>
                      <w:rFonts w:ascii="Cascadia Mono SemiLight" w:hAnsi="Cascadia Mono SemiLight" w:cs="Cascadia Mono SemiLight"/>
                      <w:color w:val="743C08" w:themeColor="accent3"/>
                      <w:sz w:val="24"/>
                      <w:szCs w:val="24"/>
                      <w:rtl/>
                    </w:rPr>
                    <w:t>ن</w:t>
                  </w:r>
                  <w:r w:rsidRPr="00A31BB4">
                    <w:rPr>
                      <w:rFonts w:ascii="Cascadia Mono SemiLight" w:hAnsi="Cascadia Mono SemiLight" w:cs="Cascadia Mono SemiLight" w:hint="cs"/>
                      <w:color w:val="743C08" w:themeColor="accent3"/>
                      <w:sz w:val="24"/>
                      <w:szCs w:val="24"/>
                      <w:rtl/>
                    </w:rPr>
                    <w:t xml:space="preserve"> </w:t>
                  </w:r>
                  <w:r w:rsidRPr="00A31BB4">
                    <w:rPr>
                      <w:rFonts w:cstheme="minorHAnsi"/>
                      <w:color w:val="743C08" w:themeColor="accent3"/>
                      <w:sz w:val="22"/>
                      <w:szCs w:val="22"/>
                    </w:rPr>
                    <w:t xml:space="preserve">) </w:t>
                  </w:r>
                </w:p>
              </w:txbxContent>
            </v:textbox>
            <w10:wrap anchorx="margin"/>
          </v:shape>
        </w:pict>
      </w:r>
      <w:r>
        <w:pict w14:anchorId="64A1FC3E">
          <v:shape id="Kotak Teks 1140302477" o:spid="_x0000_s2299" type="#_x0000_t202" style="position:absolute;margin-left:0;margin-top:522.7pt;width:40.7pt;height:35.5pt;z-index:2516522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" filled="f" stroked="f">
            <v:textbox>
              <w:txbxContent>
                <w:p w14:paraId="27CAA639" w14:textId="5B0D74A4" w:rsidR="00285974" w:rsidRPr="00E41285" w:rsidRDefault="00285974" w:rsidP="003C1BC1">
                  <w:pPr>
                    <w:rPr>
                      <w:rFonts w:ascii="13/5Atom Sans" w:hAnsi="13/5Atom Sans"/>
                      <w:sz w:val="40"/>
                      <w:szCs w:val="40"/>
                    </w:rPr>
                  </w:pPr>
                  <w:r w:rsidRPr="004055E3">
                    <w:rPr>
                      <w:rFonts w:ascii="13/5Atom Sans" w:hAnsi="13/5Atom Sans"/>
                      <w:color w:val="595959" w:themeColor="text1" w:themeTint="A6"/>
                      <w:sz w:val="96"/>
                      <w:szCs w:val="96"/>
                    </w:rPr>
                    <w:t>0</w:t>
                  </w:r>
                  <w:r>
                    <w:rPr>
                      <w:rFonts w:ascii="13/5Atom Sans" w:hAnsi="13/5Atom Sans"/>
                      <w:color w:val="595959" w:themeColor="text1" w:themeTint="A6"/>
                      <w:sz w:val="96"/>
                      <w:szCs w:val="96"/>
                    </w:rPr>
                    <w:t>7</w:t>
                  </w:r>
                  <w:r>
                    <w:rPr>
                      <w:rFonts w:ascii="13/5Atom Sans" w:hAnsi="13/5Atom Sans"/>
                      <w:sz w:val="120"/>
                      <w:szCs w:val="120"/>
                    </w:rPr>
                    <w:t xml:space="preserve"> </w:t>
                  </w:r>
                </w:p>
              </w:txbxContent>
            </v:textbox>
            <w10:wrap anchorx="page"/>
          </v:shape>
        </w:pict>
      </w:r>
      <w:r>
        <w:pict w14:anchorId="12033E99">
          <v:group id="Grup 1276078773" o:spid="_x0000_s2296" style="position:absolute;margin-left:0;margin-top:0;width:390pt;height:522.8pt;z-index:251652184" coordsize="49530,66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">
            <v:rect id="_x0000_s2297" style="position:absolute;top:40386;width:49530;height:2600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" fillcolor="#f9cc62" stroked="f" strokeweight="1pt">
              <v:textbox>
                <w:txbxContent>
                  <w:p w14:paraId="735B2ACA" w14:textId="77777777" w:rsidR="00786062" w:rsidRDefault="00786062" w:rsidP="00786062"/>
                </w:txbxContent>
              </v:textbox>
            </v:rect>
            <v:rect id="_x0000_s2298" style="position:absolute;width:48768;height:405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" fillcolor="#fdeabc" stroked="f" strokeweight="1pt">
              <v:textbox>
                <w:txbxContent>
                  <w:p w14:paraId="63DA775C" w14:textId="77777777" w:rsidR="003B0670" w:rsidRDefault="003B0670" w:rsidP="003B0670"/>
                </w:txbxContent>
              </v:textbox>
            </v:rect>
          </v:group>
        </w:pict>
      </w:r>
      <w:r>
        <w:pict w14:anchorId="5D8F61C7">
          <v:shape id="Kotak Teks 1670612270" o:spid="_x0000_s2295" type="#_x0000_t202" style="position:absolute;margin-left:268.4pt;margin-top:359.2pt;width:89.05pt;height:29.6pt;z-index:2516521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" filled="f" stroked="f">
            <v:textbox>
              <w:txbxContent>
                <w:p w14:paraId="286C11CD" w14:textId="55CC336D" w:rsidR="005F0E9F" w:rsidRPr="005F0E9F" w:rsidRDefault="005F0E9F" w:rsidP="005F0E9F">
                  <w:pPr>
                    <w:jc w:val="right"/>
                    <w:rPr>
                      <w:rFonts w:ascii="Cascadia Mono SemiLight" w:eastAsia="MS Mincho" w:hAnsi="Cascadia Mono SemiLight" w:cs="Cascadia Mono SemiLight"/>
                      <w:color w:val="743C08" w:themeColor="accent3"/>
                      <w:sz w:val="32"/>
                      <w:szCs w:val="32"/>
                    </w:rPr>
                  </w:pPr>
                  <w:r w:rsidRPr="005F0E9F">
                    <w:rPr>
                      <w:rFonts w:ascii="Cascadia Mono SemiLight" w:hAnsi="Cascadia Mono SemiLight" w:cs="Cascadia Mono SemiLight"/>
                      <w:color w:val="743C08" w:themeColor="accent3"/>
                      <w:sz w:val="32"/>
                      <w:szCs w:val="32"/>
                      <w:rtl/>
                    </w:rPr>
                    <w:t>ال</w:t>
                  </w:r>
                  <w:r w:rsidRPr="005F0E9F">
                    <w:rPr>
                      <w:rFonts w:ascii="Cascadia Mono SemiLight" w:hAnsi="Cascadia Mono SemiLight" w:cs="Cascadia Mono SemiLight" w:hint="cs"/>
                      <w:color w:val="743C08" w:themeColor="accent3"/>
                      <w:sz w:val="32"/>
                      <w:szCs w:val="32"/>
                      <w:rtl/>
                    </w:rPr>
                    <w:t>خيشوم</w:t>
                  </w:r>
                  <w:r w:rsidRPr="005F0E9F">
                    <w:rPr>
                      <w:rFonts w:ascii="Cascadia Mono SemiLight" w:hAnsi="Cascadia Mono SemiLight" w:cs="Cascadia Mono SemiLight"/>
                      <w:color w:val="743C08" w:themeColor="accent3"/>
                      <w:sz w:val="32"/>
                      <w:szCs w:val="32"/>
                    </w:rPr>
                    <w:t xml:space="preserve"> </w:t>
                  </w:r>
                </w:p>
              </w:txbxContent>
            </v:textbox>
          </v:shape>
        </w:pict>
      </w:r>
      <w:r>
        <w:pict w14:anchorId="389E153D">
          <v:shape id="Kotak Teks 101032402" o:spid="_x0000_s2294" type="#_x0000_t202" style="position:absolute;margin-left:160.4pt;margin-top:330.8pt;width:198.85pt;height:32.25pt;z-index:251652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" filled="f" stroked="f">
            <v:textbox>
              <w:txbxContent>
                <w:p w14:paraId="38732643" w14:textId="294871D0" w:rsidR="00786062" w:rsidRPr="00842918" w:rsidRDefault="00786062" w:rsidP="00786062">
                  <w:pPr>
                    <w:jc w:val="right"/>
                    <w:rPr>
                      <w:rFonts w:ascii="Cascadia Mono SemiLight" w:eastAsia="MS Mincho" w:hAnsi="Cascadia Mono SemiLight" w:cs="Cascadia Mono SemiLight"/>
                      <w:color w:val="743C08" w:themeColor="accent3"/>
                      <w:sz w:val="48"/>
                      <w:szCs w:val="48"/>
                    </w:rPr>
                  </w:pPr>
                  <w:r w:rsidRPr="00842918">
                    <w:rPr>
                      <w:rFonts w:ascii="Cascadia Mono SemiLight" w:hAnsi="Cascadia Mono SemiLight" w:cs="Cascadia Mono SemiLight"/>
                      <w:color w:val="743C08" w:themeColor="accent3"/>
                      <w:sz w:val="48"/>
                      <w:szCs w:val="48"/>
                    </w:rPr>
                    <w:t>AL KHOISYUM</w:t>
                  </w:r>
                </w:p>
              </w:txbxContent>
            </v:textbox>
          </v:shape>
        </w:pict>
      </w:r>
      <w:r>
        <w:pict w14:anchorId="3D3CC5DE">
          <v:group id="Grup 190064387" o:spid="_x0000_s2288" style="position:absolute;margin-left:81.8pt;margin-top:6pt;width:275.85pt;height:304pt;z-index:251652186" coordsize="35035,38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">
            <v:group id="_x0000_s2289" style="position:absolute;left:9779;width:25256;height:7272" coordorigin="-7403,355" coordsize="22297,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">
              <v:shape id="_x0000_s2290" type="#_x0000_t202" style="position:absolute;left:-7403;top:355;width:22297;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" filled="f" stroked="f">
                <v:textbox>
                  <w:txbxContent>
                    <w:p w14:paraId="164B7D44" w14:textId="1D4BB175" w:rsidR="003B0670" w:rsidRPr="00510C49" w:rsidRDefault="003B0670" w:rsidP="00123F5E">
                      <w:pPr>
                        <w:jc w:val="right"/>
                        <w:rPr>
                          <w:rFonts w:ascii="Cascadia Mono SemiLight" w:eastAsia="MS Mincho" w:hAnsi="Cascadia Mono SemiLight" w:cs="Cascadia Mono SemiLight"/>
                          <w:color w:val="C68D08" w:themeColor="accent1" w:themeShade="BF"/>
                          <w:sz w:val="48"/>
                          <w:szCs w:val="48"/>
                        </w:rPr>
                      </w:pPr>
                      <w:r w:rsidRPr="00510C49">
                        <w:rPr>
                          <w:rFonts w:ascii="Cascadia Mono SemiLight" w:hAnsi="Cascadia Mono SemiLight" w:cs="Cascadia Mono SemiLight"/>
                          <w:color w:val="C68D08" w:themeColor="accent1" w:themeShade="BF"/>
                          <w:sz w:val="48"/>
                          <w:szCs w:val="48"/>
                        </w:rPr>
                        <w:t>A</w:t>
                      </w:r>
                      <w:r>
                        <w:rPr>
                          <w:rFonts w:ascii="Cascadia Mono SemiLight" w:hAnsi="Cascadia Mono SemiLight" w:cs="Cascadia Mono SemiLight"/>
                          <w:color w:val="C68D08" w:themeColor="accent1" w:themeShade="BF"/>
                          <w:sz w:val="48"/>
                          <w:szCs w:val="48"/>
                        </w:rPr>
                        <w:t>SY SYAFATAIN</w:t>
                      </w:r>
                    </w:p>
                  </w:txbxContent>
                </v:textbox>
              </v:shape>
              <v:shape id="_x0000_s2291" type="#_x0000_t202" style="position:absolute;left:4677;top:3870;width:9988;height:3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" filled="f" stroked="f">
                <v:textbox>
                  <w:txbxContent>
                    <w:p w14:paraId="5A517248" w14:textId="78053C1F" w:rsidR="003B0670" w:rsidRPr="00510C49" w:rsidRDefault="003B0670" w:rsidP="00123F5E">
                      <w:pPr>
                        <w:jc w:val="right"/>
                        <w:rPr>
                          <w:rFonts w:ascii="Cascadia Mono SemiLight" w:eastAsia="MS Mincho" w:hAnsi="Cascadia Mono SemiLight" w:cs="Cascadia Mono SemiLight"/>
                          <w:color w:val="C68D08" w:themeColor="accent1" w:themeShade="BF"/>
                          <w:sz w:val="32"/>
                          <w:szCs w:val="32"/>
                        </w:rPr>
                      </w:pPr>
                      <w:r w:rsidRPr="00510C49">
                        <w:rPr>
                          <w:rFonts w:ascii="Cascadia Mono SemiLight" w:hAnsi="Cascadia Mono SemiLight" w:cs="Cascadia Mono SemiLight"/>
                          <w:color w:val="743C08" w:themeColor="accent3"/>
                          <w:sz w:val="32"/>
                          <w:szCs w:val="32"/>
                          <w:rtl/>
                        </w:rPr>
                        <w:t>ال</w:t>
                      </w:r>
                      <w:r>
                        <w:rPr>
                          <w:rFonts w:ascii="Cascadia Mono SemiLight" w:hAnsi="Cascadia Mono SemiLight" w:cs="Cascadia Mono SemiLight" w:hint="cs"/>
                          <w:color w:val="743C08" w:themeColor="accent3"/>
                          <w:sz w:val="32"/>
                          <w:szCs w:val="32"/>
                          <w:rtl/>
                        </w:rPr>
                        <w:t>شَّفَتَيْن</w:t>
                      </w:r>
                      <w:r w:rsidRPr="00510C49">
                        <w:rPr>
                          <w:rFonts w:ascii="Cascadia Mono SemiLight" w:hAnsi="Cascadia Mono SemiLight" w:cs="Cascadia Mono SemiLight"/>
                          <w:color w:val="C68D08" w:themeColor="accent1" w:themeShade="BF"/>
                          <w:sz w:val="32"/>
                          <w:szCs w:val="32"/>
                        </w:rPr>
                        <w:t xml:space="preserve"> </w:t>
                      </w:r>
                    </w:p>
                  </w:txbxContent>
                </v:textbox>
              </v:shape>
            </v:group>
            <v:shape id="Kotak Teks 16" o:spid="_x0000_s2292" type="#_x0000_t202" style="position:absolute;top:7620;width:34158;height:17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" filled="f" stroked="f">
              <v:textbox>
                <w:txbxContent>
                  <w:p w14:paraId="5188F23C" w14:textId="1F1D7738" w:rsidR="008B0BAA" w:rsidRPr="008B0BAA" w:rsidRDefault="008B0BAA" w:rsidP="00CA6986">
                    <w:pPr>
                      <w:jc w:val="right"/>
                      <w:rPr>
                        <w:rFonts w:cstheme="minorHAnsi"/>
                        <w:color w:val="595959" w:themeColor="text1" w:themeTint="A6"/>
                        <w:sz w:val="24"/>
                        <w:szCs w:val="24"/>
                      </w:rPr>
                    </w:pPr>
                    <w:r w:rsidRPr="008B0BAA">
                      <w:rPr>
                        <w:rFonts w:cstheme="minorHAnsi"/>
                        <w:color w:val="595959" w:themeColor="text1" w:themeTint="A6"/>
                        <w:sz w:val="24"/>
                        <w:szCs w:val="24"/>
                      </w:rPr>
                      <w:t>Huruf Fa’</w:t>
                    </w:r>
                  </w:p>
                  <w:p w14:paraId="7770E194" w14:textId="48932F43" w:rsidR="008B0BAA" w:rsidRPr="008B0BAA" w:rsidRDefault="008B0BAA" w:rsidP="00CA6986">
                    <w:pPr>
                      <w:jc w:val="right"/>
                      <w:rPr>
                        <w:rFonts w:ascii="Cascadia Mono SemiLight" w:hAnsi="Cascadia Mono SemiLight" w:cs="Cascadia Mono SemiLight"/>
                        <w:color w:val="595959" w:themeColor="text1" w:themeTint="A6"/>
                        <w:sz w:val="24"/>
                        <w:szCs w:val="24"/>
                      </w:rPr>
                    </w:pPr>
                    <w:r w:rsidRPr="008B0BAA">
                      <w:rPr>
                        <w:rFonts w:ascii="Cascadia Mono SemiLight" w:hAnsi="Cascadia Mono SemiLight" w:cs="Cascadia Mono SemiLight"/>
                        <w:color w:val="595959" w:themeColor="text1" w:themeTint="A6"/>
                        <w:sz w:val="24"/>
                        <w:szCs w:val="24"/>
                        <w:rtl/>
                      </w:rPr>
                      <w:t>وَمِـنْ بَـطْـنِ الشَّفَهْ * فَالْفَـا مَـعَ اطْـرافِ الثَّنَايَـا المُشْرِفَـهْ</w:t>
                    </w:r>
                  </w:p>
                  <w:p w14:paraId="7D8E7C57" w14:textId="44B13091" w:rsidR="008B0BAA" w:rsidRPr="008B0BAA" w:rsidRDefault="008B0BAA" w:rsidP="00CA6986">
                    <w:pPr>
                      <w:jc w:val="right"/>
                      <w:rPr>
                        <w:color w:val="595959" w:themeColor="text1" w:themeTint="A6"/>
                      </w:rPr>
                    </w:pPr>
                    <w:r w:rsidRPr="008B0BAA">
                      <w:rPr>
                        <w:color w:val="595959" w:themeColor="text1" w:themeTint="A6"/>
                      </w:rPr>
                      <w:t>Dan dari perut bibir, huruf Fa’</w:t>
                    </w:r>
                    <w:r>
                      <w:rPr>
                        <w:color w:val="595959" w:themeColor="text1" w:themeTint="A6"/>
                      </w:rPr>
                      <w:t xml:space="preserve"> yaitu dengan mempertemukan ujung gigi seri atas dengan perut bibir bagian bawah</w:t>
                    </w:r>
                  </w:p>
                </w:txbxContent>
              </v:textbox>
            </v:shape>
            <v:shape id="Kotak Teks 16" o:spid="_x0000_s2293" type="#_x0000_t202" style="position:absolute;left:550;top:24130;width:32880;height:14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" filled="f" stroked="f">
              <v:textbox>
                <w:txbxContent>
                  <w:p w14:paraId="6DA65C6A" w14:textId="5AC0BD03" w:rsidR="008B0BAA" w:rsidRPr="008B0BAA" w:rsidRDefault="008B0BAA" w:rsidP="00CA6986">
                    <w:pPr>
                      <w:jc w:val="right"/>
                      <w:rPr>
                        <w:rFonts w:cstheme="minorHAnsi"/>
                        <w:color w:val="595959" w:themeColor="text1" w:themeTint="A6"/>
                        <w:sz w:val="24"/>
                        <w:szCs w:val="24"/>
                      </w:rPr>
                    </w:pPr>
                    <w:r w:rsidRPr="008B0BAA">
                      <w:rPr>
                        <w:rFonts w:cstheme="minorHAnsi"/>
                        <w:color w:val="595959" w:themeColor="text1" w:themeTint="A6"/>
                        <w:sz w:val="24"/>
                        <w:szCs w:val="24"/>
                      </w:rPr>
                      <w:t xml:space="preserve">Huruf </w:t>
                    </w:r>
                    <w:r>
                      <w:rPr>
                        <w:rFonts w:cstheme="minorHAnsi"/>
                        <w:color w:val="595959" w:themeColor="text1" w:themeTint="A6"/>
                        <w:sz w:val="24"/>
                        <w:szCs w:val="24"/>
                      </w:rPr>
                      <w:t xml:space="preserve">Waw, Ba’, </w:t>
                    </w:r>
                    <w:r w:rsidR="00CA6986">
                      <w:rPr>
                        <w:rFonts w:cstheme="minorHAnsi"/>
                        <w:color w:val="595959" w:themeColor="text1" w:themeTint="A6"/>
                        <w:sz w:val="24"/>
                        <w:szCs w:val="24"/>
                      </w:rPr>
                      <w:t xml:space="preserve">&amp; </w:t>
                    </w:r>
                    <w:r>
                      <w:rPr>
                        <w:rFonts w:cstheme="minorHAnsi"/>
                        <w:color w:val="595959" w:themeColor="text1" w:themeTint="A6"/>
                        <w:sz w:val="24"/>
                        <w:szCs w:val="24"/>
                      </w:rPr>
                      <w:t>Mim.</w:t>
                    </w:r>
                  </w:p>
                  <w:p w14:paraId="2A7057E9" w14:textId="77777777" w:rsidR="008B0BAA" w:rsidRDefault="008B0BAA" w:rsidP="00CA6986">
                    <w:pPr>
                      <w:jc w:val="right"/>
                      <w:rPr>
                        <w:rFonts w:ascii="Cascadia Mono SemiLight" w:hAnsi="Cascadia Mono SemiLight" w:cs="Cascadia Mono SemiLight"/>
                        <w:color w:val="595959" w:themeColor="text1" w:themeTint="A6"/>
                        <w:sz w:val="24"/>
                        <w:szCs w:val="24"/>
                      </w:rPr>
                    </w:pPr>
                    <w:r w:rsidRPr="008B0BAA">
                      <w:rPr>
                        <w:rFonts w:ascii="Cascadia Mono SemiLight" w:hAnsi="Cascadia Mono SemiLight" w:cs="Cascadia Mono SemiLight"/>
                        <w:color w:val="595959" w:themeColor="text1" w:themeTint="A6"/>
                        <w:sz w:val="24"/>
                        <w:szCs w:val="24"/>
                        <w:rtl/>
                      </w:rPr>
                      <w:t>لِلشَّفَتَـيْـنِ الْــوَاوُ بَــاءٌ مِـيْــمُ</w:t>
                    </w:r>
                    <w:r w:rsidRPr="008B0BAA">
                      <w:rPr>
                        <w:rFonts w:ascii="Cascadia Mono SemiLight" w:hAnsi="Cascadia Mono SemiLight" w:cs="Cascadia Mono SemiLight"/>
                        <w:color w:val="595959" w:themeColor="text1" w:themeTint="A6"/>
                        <w:sz w:val="24"/>
                        <w:szCs w:val="24"/>
                      </w:rPr>
                      <w:t xml:space="preserve"> </w:t>
                    </w:r>
                  </w:p>
                  <w:p w14:paraId="5BF826FD" w14:textId="5C2BDED2" w:rsidR="00BA0A29" w:rsidRPr="00BA0A29" w:rsidRDefault="00BA0A29" w:rsidP="00CA6986">
                    <w:pPr>
                      <w:spacing w:after="0"/>
                      <w:jc w:val="right"/>
                      <w:rPr>
                        <w:rFonts w:cstheme="minorHAnsi"/>
                        <w:color w:val="595959" w:themeColor="text1" w:themeTint="A6"/>
                      </w:rPr>
                    </w:pPr>
                    <w:r>
                      <w:rPr>
                        <w:color w:val="595959" w:themeColor="text1" w:themeTint="A6"/>
                      </w:rPr>
                      <w:t>D</w:t>
                    </w:r>
                    <w:r w:rsidR="008B0BAA" w:rsidRPr="008B0BAA">
                      <w:rPr>
                        <w:color w:val="595959" w:themeColor="text1" w:themeTint="A6"/>
                      </w:rPr>
                      <w:t xml:space="preserve">ari </w:t>
                    </w:r>
                    <w:r>
                      <w:rPr>
                        <w:color w:val="595959" w:themeColor="text1" w:themeTint="A6"/>
                      </w:rPr>
                      <w:t xml:space="preserve">kedua bibir </w:t>
                    </w:r>
                    <w:r w:rsidR="008B0BAA" w:rsidRPr="008B0BAA">
                      <w:rPr>
                        <w:color w:val="595959" w:themeColor="text1" w:themeTint="A6"/>
                      </w:rPr>
                      <w:t xml:space="preserve">, huruf </w:t>
                    </w:r>
                    <w:r w:rsidRPr="00BA0A29">
                      <w:rPr>
                        <w:rFonts w:cstheme="minorHAnsi"/>
                        <w:color w:val="595959" w:themeColor="text1" w:themeTint="A6"/>
                      </w:rPr>
                      <w:t>Waw, Ba’, Mim.</w:t>
                    </w:r>
                  </w:p>
                  <w:p w14:paraId="496F2873" w14:textId="1A101414" w:rsidR="008B0BAA" w:rsidRPr="008B0BAA" w:rsidRDefault="008B0BAA" w:rsidP="00CA6986">
                    <w:pPr>
                      <w:spacing w:after="0"/>
                      <w:jc w:val="right"/>
                      <w:rPr>
                        <w:color w:val="595959" w:themeColor="text1" w:themeTint="A6"/>
                      </w:rPr>
                    </w:pPr>
                    <w:r>
                      <w:rPr>
                        <w:color w:val="595959" w:themeColor="text1" w:themeTint="A6"/>
                      </w:rPr>
                      <w:t xml:space="preserve"> yaitu dengan mempertemukan </w:t>
                    </w:r>
                    <w:r w:rsidR="00BA0A29">
                      <w:rPr>
                        <w:color w:val="595959" w:themeColor="text1" w:themeTint="A6"/>
                      </w:rPr>
                      <w:t>kedua bibir atas dan bawah.</w:t>
                    </w:r>
                  </w:p>
                </w:txbxContent>
              </v:textbox>
            </v:shape>
          </v:group>
        </w:pict>
      </w:r>
      <w:r w:rsidR="00557949">
        <w:rPr>
          <w:rFonts w:ascii="Roboto" w:hAnsi="Roboto"/>
          <w:color w:val="333333"/>
          <w:sz w:val="36"/>
          <w:szCs w:val="36"/>
        </w:rPr>
        <w:br w:type="page"/>
      </w:r>
    </w:p>
    <w:p w14:paraId="2932B505" w14:textId="68FCCCCD" w:rsidR="00BA0A29" w:rsidRDefault="00CF26DA">
      <w:pPr>
        <w:rPr>
          <w:rFonts w:ascii="Roboto" w:hAnsi="Roboto"/>
          <w:color w:val="333333"/>
          <w:sz w:val="36"/>
          <w:szCs w:val="36"/>
        </w:rPr>
      </w:pPr>
      <w:r>
        <w:lastRenderedPageBreak/>
        <w:pict w14:anchorId="47BE0458">
          <v:shape id="Kotak Teks 1224643077" o:spid="_x0000_s2287" type="#_x0000_t202" style="position:absolute;margin-left:88.1pt;margin-top:416.1pt;width:110.85pt;height:21.85pt;z-index:251652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" filled="f" stroked="f">
            <v:textbox>
              <w:txbxContent>
                <w:p w14:paraId="6B2B5B87" w14:textId="2F79A2CB" w:rsidR="00F74D5D" w:rsidRPr="00BE6D37" w:rsidRDefault="00F74D5D" w:rsidP="00F74D5D">
                  <w:pPr>
                    <w:rPr>
                      <w:rFonts w:cstheme="minorHAnsi"/>
                      <w:color w:val="404040" w:themeColor="text1" w:themeTint="BF"/>
                      <w:sz w:val="21"/>
                      <w:szCs w:val="21"/>
                    </w:rPr>
                  </w:pPr>
                  <w:r>
                    <w:rPr>
                      <w:rFonts w:eastAsia="MS Mincho" w:cstheme="minorHAnsi"/>
                      <w:color w:val="404040" w:themeColor="text1" w:themeTint="BF"/>
                      <w:sz w:val="22"/>
                      <w:szCs w:val="22"/>
                    </w:rPr>
                    <w:t>TAHUKAH KAMU</w:t>
                  </w:r>
                  <w:r w:rsidR="00A74CA2">
                    <w:rPr>
                      <w:rFonts w:eastAsia="MS Mincho" w:cstheme="minorHAnsi"/>
                      <w:color w:val="404040" w:themeColor="text1" w:themeTint="BF"/>
                      <w:sz w:val="22"/>
                      <w:szCs w:val="22"/>
                    </w:rPr>
                    <w:t xml:space="preserve"> ?</w:t>
                  </w:r>
                </w:p>
              </w:txbxContent>
            </v:textbox>
          </v:shape>
        </w:pict>
      </w:r>
      <w:r>
        <w:pict w14:anchorId="136CF53D">
          <v:group id="Grup 2147456730" o:spid="_x0000_s2283" style="position:absolute;margin-left:51pt;margin-top:408pt;width:322.2pt;height:115.2pt;z-index:251652213;mso-position-horizontal-relative:margin;mso-width-relative:margin;mso-height-relative:margin" coordorigin=",272" coordsize="44261,14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">
            <v:rect id="Persegi Panjang 2" o:spid="_x0000_s2284" style="position:absolute;top:1666;width:44145;height:13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" fillcolor="#f9d277 [1940]" stroked="f" strokeweight="1pt"/>
            <v:shape id="Gambar 3" o:spid="_x0000_s2285" type="#_x0000_t75" style="position:absolute;left:940;top:272;width:4661;height:4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">
              <v:imagedata r:id="rId31" o:title=""/>
            </v:shape>
            <v:shape id="Kotak Teks 18" o:spid="_x0000_s2286" type="#_x0000_t202" style="position:absolute;left:165;top:4487;width:44096;height:10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" filled="f" stroked="f">
              <v:textbox>
                <w:txbxContent>
                  <w:p w14:paraId="06BF603D" w14:textId="7695ACF2" w:rsidR="00842918" w:rsidRPr="00BE6D37" w:rsidRDefault="00A4280C" w:rsidP="00427440">
                    <w:pPr>
                      <w:ind w:firstLine="720"/>
                      <w:rPr>
                        <w:rFonts w:cstheme="minorHAnsi"/>
                        <w:color w:val="404040" w:themeColor="text1" w:themeTint="BF"/>
                        <w:sz w:val="21"/>
                        <w:szCs w:val="21"/>
                      </w:rPr>
                    </w:pPr>
                    <w:r>
                      <w:rPr>
                        <w:rFonts w:eastAsia="MS Mincho" w:cstheme="minorHAnsi"/>
                        <w:color w:val="404040" w:themeColor="text1" w:themeTint="BF"/>
                        <w:sz w:val="22"/>
                        <w:szCs w:val="22"/>
                      </w:rPr>
                      <w:t>Para Ulama’ berbeda pendapat tentang</w:t>
                    </w:r>
                    <w:r w:rsidR="008731F7">
                      <w:rPr>
                        <w:rFonts w:eastAsia="MS Mincho" w:cstheme="minorHAnsi"/>
                        <w:color w:val="404040" w:themeColor="text1" w:themeTint="BF"/>
                        <w:sz w:val="22"/>
                        <w:szCs w:val="22"/>
                      </w:rPr>
                      <w:t xml:space="preserve"> jumlah Makhorijul huruf, Imam Jazari mengatakan ada 17 makhroj</w:t>
                    </w:r>
                    <w:r w:rsidR="0014777F">
                      <w:rPr>
                        <w:rFonts w:eastAsia="MS Mincho" w:cstheme="minorHAnsi"/>
                        <w:color w:val="404040" w:themeColor="text1" w:themeTint="BF"/>
                        <w:sz w:val="22"/>
                        <w:szCs w:val="22"/>
                      </w:rPr>
                      <w:t xml:space="preserve">, imam </w:t>
                    </w:r>
                    <w:r w:rsidR="0038278E">
                      <w:rPr>
                        <w:rFonts w:eastAsia="MS Mincho" w:cstheme="minorHAnsi"/>
                        <w:color w:val="404040" w:themeColor="text1" w:themeTint="BF"/>
                        <w:sz w:val="22"/>
                        <w:szCs w:val="22"/>
                      </w:rPr>
                      <w:t>sibawih</w:t>
                    </w:r>
                    <w:r w:rsidR="00427440">
                      <w:rPr>
                        <w:rFonts w:eastAsia="MS Mincho" w:cstheme="minorHAnsi"/>
                        <w:color w:val="404040" w:themeColor="text1" w:themeTint="BF"/>
                        <w:sz w:val="22"/>
                        <w:szCs w:val="22"/>
                      </w:rPr>
                      <w:t xml:space="preserve"> mengatakan</w:t>
                    </w:r>
                    <w:r w:rsidR="0038278E">
                      <w:rPr>
                        <w:rFonts w:eastAsia="MS Mincho" w:cstheme="minorHAnsi"/>
                        <w:color w:val="404040" w:themeColor="text1" w:themeTint="BF"/>
                        <w:sz w:val="22"/>
                        <w:szCs w:val="22"/>
                      </w:rPr>
                      <w:t xml:space="preserve"> 16, </w:t>
                    </w:r>
                    <w:r w:rsidR="0096205E">
                      <w:rPr>
                        <w:rFonts w:eastAsia="MS Mincho" w:cstheme="minorHAnsi"/>
                        <w:color w:val="404040" w:themeColor="text1" w:themeTint="BF"/>
                        <w:sz w:val="22"/>
                        <w:szCs w:val="22"/>
                      </w:rPr>
                      <w:t xml:space="preserve">dan </w:t>
                    </w:r>
                    <w:r w:rsidR="002D1D4F">
                      <w:rPr>
                        <w:rFonts w:eastAsia="MS Mincho" w:cstheme="minorHAnsi"/>
                        <w:color w:val="404040" w:themeColor="text1" w:themeTint="BF"/>
                        <w:sz w:val="22"/>
                        <w:szCs w:val="22"/>
                      </w:rPr>
                      <w:t>Al Qu</w:t>
                    </w:r>
                    <w:r w:rsidR="00BE5DBE">
                      <w:rPr>
                        <w:rFonts w:eastAsia="MS Mincho" w:cstheme="minorHAnsi"/>
                        <w:color w:val="404040" w:themeColor="text1" w:themeTint="BF"/>
                        <w:sz w:val="22"/>
                        <w:szCs w:val="22"/>
                      </w:rPr>
                      <w:t xml:space="preserve">thrub </w:t>
                    </w:r>
                    <w:r w:rsidR="0096205E">
                      <w:rPr>
                        <w:rFonts w:eastAsia="MS Mincho" w:cstheme="minorHAnsi"/>
                        <w:color w:val="404040" w:themeColor="text1" w:themeTint="BF"/>
                        <w:sz w:val="22"/>
                        <w:szCs w:val="22"/>
                      </w:rPr>
                      <w:t xml:space="preserve">mengatakan </w:t>
                    </w:r>
                    <w:r w:rsidR="00BE5DBE">
                      <w:rPr>
                        <w:rFonts w:eastAsia="MS Mincho" w:cstheme="minorHAnsi"/>
                        <w:color w:val="404040" w:themeColor="text1" w:themeTint="BF"/>
                        <w:sz w:val="22"/>
                        <w:szCs w:val="22"/>
                      </w:rPr>
                      <w:t>14 makhroj</w:t>
                    </w:r>
                    <w:r w:rsidR="00427440">
                      <w:rPr>
                        <w:rFonts w:eastAsia="MS Mincho" w:cstheme="minorHAnsi"/>
                        <w:color w:val="404040" w:themeColor="text1" w:themeTint="BF"/>
                        <w:sz w:val="22"/>
                        <w:szCs w:val="22"/>
                      </w:rPr>
                      <w:t>.</w:t>
                    </w:r>
                  </w:p>
                </w:txbxContent>
              </v:textbox>
            </v:shape>
            <w10:wrap anchorx="margin"/>
          </v:group>
        </w:pict>
      </w:r>
      <w:r>
        <w:pict w14:anchorId="22C7398E">
          <v:shape id="Kotak Teks 644426051" o:spid="_x0000_s2282" type="#_x0000_t202" style="position:absolute;margin-left:-223.8pt;margin-top:206.65pt;width:507.95pt;height:94.5pt;rotation:-90;z-index:25165219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" filled="f" stroked="f">
            <v:textbox>
              <w:txbxContent>
                <w:p w14:paraId="3E77B4AF" w14:textId="5E4644F3" w:rsidR="005F0E9F" w:rsidRPr="00756B64" w:rsidRDefault="005F0E9F">
                  <w:pPr>
                    <w:rPr>
                      <w:b/>
                      <w:bCs/>
                      <w:color w:val="7F7F7F" w:themeColor="text1" w:themeTint="80"/>
                      <w:sz w:val="144"/>
                      <w:szCs w:val="144"/>
                    </w:rPr>
                  </w:pPr>
                  <w:r w:rsidRPr="00756B64">
                    <w:rPr>
                      <w:b/>
                      <w:bCs/>
                      <w:color w:val="7F7F7F" w:themeColor="text1" w:themeTint="80"/>
                      <w:sz w:val="144"/>
                      <w:szCs w:val="144"/>
                    </w:rPr>
                    <w:t>RANGKU</w:t>
                  </w:r>
                  <w:r w:rsidRPr="00D10B7D">
                    <w:rPr>
                      <w:b/>
                      <w:bCs/>
                      <w:color w:val="F6B61E" w:themeColor="accent1"/>
                      <w:sz w:val="144"/>
                      <w:szCs w:val="144"/>
                    </w:rPr>
                    <w:t>MAN</w:t>
                  </w:r>
                </w:p>
              </w:txbxContent>
            </v:textbox>
            <w10:wrap anchorx="page"/>
          </v:shape>
        </w:pict>
      </w:r>
      <w:r>
        <w:pict w14:anchorId="16C51604">
          <v:group id="Grup 1984574956" o:spid="_x0000_s2279" style="position:absolute;margin-left:-84.85pt;margin-top:0;width:127.5pt;height:522.95pt;z-index:251652189;mso-position-horizontal-relative:margin;mso-width-relative:margin;mso-height-relative:margin" coordorigin="" coordsize="49530,66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">
            <v:rect id="_x0000_s2280" style="position:absolute;top:40386;width:49530;height:2600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" fillcolor="#f9cc62" stroked="f" strokeweight="1pt">
              <v:textbox>
                <w:txbxContent>
                  <w:p w14:paraId="6844B0D3" w14:textId="77777777" w:rsidR="005F0E9F" w:rsidRDefault="005F0E9F" w:rsidP="005F0E9F"/>
                </w:txbxContent>
              </v:textbox>
            </v:rect>
            <v:rect id="_x0000_s2281" style="position:absolute;width:49530;height:405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" fillcolor="#fdeabc" stroked="f" strokeweight="1pt">
              <v:textbox>
                <w:txbxContent>
                  <w:p w14:paraId="79096F07" w14:textId="77777777" w:rsidR="005F0E9F" w:rsidRDefault="005F0E9F" w:rsidP="005F0E9F"/>
                </w:txbxContent>
              </v:textbox>
            </v:rect>
            <w10:wrap anchorx="margin"/>
          </v:group>
        </w:pict>
      </w:r>
      <w:r>
        <w:pict w14:anchorId="3E1C828A">
          <v:shape id="Kotak Teks 1258402986" o:spid="_x0000_s2278" type="#_x0000_t202" style="position:absolute;margin-left:-10.5pt;margin-top:522.8pt;width:40.7pt;height:35.5pt;z-index:25165220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" filled="f" stroked="f">
            <v:textbox>
              <w:txbxContent>
                <w:p w14:paraId="51C1EF23" w14:textId="0C51D2A2" w:rsidR="00285974" w:rsidRPr="00E41285" w:rsidRDefault="00285974" w:rsidP="003C1BC1">
                  <w:pPr>
                    <w:rPr>
                      <w:rFonts w:ascii="13/5Atom Sans" w:hAnsi="13/5Atom Sans"/>
                      <w:sz w:val="40"/>
                      <w:szCs w:val="40"/>
                    </w:rPr>
                  </w:pPr>
                  <w:r w:rsidRPr="004055E3">
                    <w:rPr>
                      <w:rFonts w:ascii="13/5Atom Sans" w:hAnsi="13/5Atom Sans"/>
                      <w:color w:val="595959" w:themeColor="text1" w:themeTint="A6"/>
                      <w:sz w:val="96"/>
                      <w:szCs w:val="96"/>
                    </w:rPr>
                    <w:t>0</w:t>
                  </w:r>
                  <w:r>
                    <w:rPr>
                      <w:rFonts w:ascii="13/5Atom Sans" w:hAnsi="13/5Atom Sans"/>
                      <w:color w:val="595959" w:themeColor="text1" w:themeTint="A6"/>
                      <w:sz w:val="96"/>
                      <w:szCs w:val="96"/>
                    </w:rPr>
                    <w:t>8</w:t>
                  </w:r>
                  <w:r>
                    <w:rPr>
                      <w:rFonts w:ascii="13/5Atom Sans" w:hAnsi="13/5Atom Sans"/>
                      <w:sz w:val="120"/>
                      <w:szCs w:val="120"/>
                    </w:rPr>
                    <w:t xml:space="preserve"> </w:t>
                  </w:r>
                </w:p>
              </w:txbxContent>
            </v:textbox>
            <w10:wrap anchorx="page"/>
          </v:shape>
        </w:pict>
      </w:r>
      <w:r>
        <w:pict w14:anchorId="752D64E1">
          <v:shape id="Kotak Teks 921274897" o:spid="_x0000_s2277" type="#_x0000_t202" style="position:absolute;margin-left:40.5pt;margin-top:2.25pt;width:320.25pt;height:520.5pt;z-index:25165219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" filled="f" stroked="f">
            <v:textbox>
              <w:txbxContent>
                <w:p w14:paraId="79443E4D" w14:textId="77777777" w:rsidR="00AE292B" w:rsidRPr="00842918" w:rsidRDefault="00AE292B" w:rsidP="00AE292B">
                  <w:pPr>
                    <w:spacing w:after="0"/>
                    <w:rPr>
                      <w:sz w:val="22"/>
                      <w:szCs w:val="22"/>
                    </w:rPr>
                  </w:pPr>
                  <w:r w:rsidRPr="00842918">
                    <w:rPr>
                      <w:sz w:val="22"/>
                      <w:szCs w:val="22"/>
                    </w:rPr>
                    <w:t xml:space="preserve">• </w:t>
                  </w:r>
                  <w:r w:rsidR="00987E9C" w:rsidRPr="00842918">
                    <w:rPr>
                      <w:sz w:val="22"/>
                      <w:szCs w:val="22"/>
                    </w:rPr>
                    <w:t>Makhorijul huruf</w:t>
                  </w:r>
                </w:p>
                <w:p w14:paraId="26BFE473" w14:textId="7CCE8BA2" w:rsidR="00E87126" w:rsidRPr="00842918" w:rsidRDefault="00AE292B" w:rsidP="00AE292B">
                  <w:pPr>
                    <w:spacing w:after="0"/>
                    <w:ind w:firstLine="720"/>
                    <w:rPr>
                      <w:sz w:val="22"/>
                      <w:szCs w:val="22"/>
                    </w:rPr>
                  </w:pPr>
                  <w:r w:rsidRPr="00842918">
                    <w:rPr>
                      <w:sz w:val="22"/>
                      <w:szCs w:val="22"/>
                    </w:rPr>
                    <w:t>Tempat tempat keluarnya huruf hijaiyyah</w:t>
                  </w:r>
                </w:p>
                <w:p w14:paraId="2F66BED6" w14:textId="48498858" w:rsidR="00AE292B" w:rsidRPr="00842918" w:rsidRDefault="00AE292B" w:rsidP="00AE292B">
                  <w:pPr>
                    <w:spacing w:after="0"/>
                    <w:ind w:firstLine="720"/>
                    <w:rPr>
                      <w:sz w:val="22"/>
                      <w:szCs w:val="22"/>
                    </w:rPr>
                  </w:pPr>
                  <w:r w:rsidRPr="00842918">
                    <w:rPr>
                      <w:sz w:val="22"/>
                      <w:szCs w:val="22"/>
                    </w:rPr>
                    <w:t>Dibagi menjadi 5 bagian</w:t>
                  </w:r>
                  <w:r w:rsidR="00793234" w:rsidRPr="00842918">
                    <w:rPr>
                      <w:sz w:val="22"/>
                      <w:szCs w:val="22"/>
                    </w:rPr>
                    <w:t xml:space="preserve"> :</w:t>
                  </w:r>
                </w:p>
                <w:p w14:paraId="0EFB8A8C" w14:textId="16087032" w:rsidR="00AE292B" w:rsidRPr="00842918" w:rsidRDefault="00AE292B" w:rsidP="00793234">
                  <w:pPr>
                    <w:pStyle w:val="DaftarParagraf"/>
                    <w:numPr>
                      <w:ilvl w:val="0"/>
                      <w:numId w:val="7"/>
                    </w:numPr>
                    <w:spacing w:after="0"/>
                    <w:rPr>
                      <w:rFonts w:ascii="Dubai" w:hAnsi="Dubai" w:cs="Dubai"/>
                      <w:sz w:val="22"/>
                      <w:szCs w:val="22"/>
                    </w:rPr>
                  </w:pPr>
                  <w:r w:rsidRPr="00842918">
                    <w:rPr>
                      <w:sz w:val="22"/>
                      <w:szCs w:val="22"/>
                    </w:rPr>
                    <w:t>Al Jauf (Rongga):</w:t>
                  </w:r>
                  <w:r w:rsidRPr="00842918">
                    <w:rPr>
                      <w:rFonts w:hint="cs"/>
                      <w:sz w:val="22"/>
                      <w:szCs w:val="22"/>
                      <w:rtl/>
                    </w:rPr>
                    <w:t xml:space="preserve"> </w:t>
                  </w:r>
                  <w:r w:rsidRPr="00842918">
                    <w:rPr>
                      <w:sz w:val="22"/>
                      <w:szCs w:val="22"/>
                    </w:rPr>
                    <w:t xml:space="preserve"> </w:t>
                  </w:r>
                  <w:r w:rsidRPr="00842918">
                    <w:rPr>
                      <w:rFonts w:ascii="Dubai" w:hAnsi="Dubai" w:cs="Dubai"/>
                      <w:sz w:val="22"/>
                      <w:szCs w:val="22"/>
                      <w:rtl/>
                    </w:rPr>
                    <w:t>نُوْحِيْهَا</w:t>
                  </w:r>
                  <w:r w:rsidR="00793234" w:rsidRPr="00842918">
                    <w:rPr>
                      <w:rFonts w:ascii="Dubai" w:hAnsi="Dubai" w:cs="Dubai"/>
                      <w:sz w:val="22"/>
                      <w:szCs w:val="22"/>
                    </w:rPr>
                    <w:t xml:space="preserve"> (Huruf mad)</w:t>
                  </w:r>
                </w:p>
                <w:p w14:paraId="519D523D" w14:textId="1D6E7A0B" w:rsidR="00AE292B" w:rsidRPr="00842918" w:rsidRDefault="00AE292B" w:rsidP="00793234">
                  <w:pPr>
                    <w:pStyle w:val="DaftarParagraf"/>
                    <w:numPr>
                      <w:ilvl w:val="0"/>
                      <w:numId w:val="7"/>
                    </w:numPr>
                    <w:spacing w:after="0"/>
                    <w:rPr>
                      <w:rFonts w:ascii="Dubai" w:eastAsia="MS Mincho" w:hAnsi="Dubai" w:cs="Dubai"/>
                      <w:sz w:val="22"/>
                      <w:szCs w:val="22"/>
                    </w:rPr>
                  </w:pPr>
                  <w:r w:rsidRPr="00842918">
                    <w:rPr>
                      <w:sz w:val="22"/>
                      <w:szCs w:val="22"/>
                    </w:rPr>
                    <w:t>Al Halqi (Tenggorokan):</w:t>
                  </w:r>
                  <w:r w:rsidRPr="00842918">
                    <w:rPr>
                      <w:rFonts w:hint="cs"/>
                      <w:sz w:val="22"/>
                      <w:szCs w:val="22"/>
                      <w:rtl/>
                    </w:rPr>
                    <w:t xml:space="preserve"> </w:t>
                  </w:r>
                  <w:r w:rsidRPr="00842918">
                    <w:rPr>
                      <w:sz w:val="22"/>
                      <w:szCs w:val="22"/>
                    </w:rPr>
                    <w:t xml:space="preserve"> </w:t>
                  </w:r>
                  <w:r w:rsidRPr="00842918">
                    <w:rPr>
                      <w:rFonts w:ascii="Dubai" w:eastAsia="MS Mincho" w:hAnsi="Dubai" w:cs="Dubai"/>
                      <w:sz w:val="22"/>
                      <w:szCs w:val="22"/>
                      <w:rtl/>
                    </w:rPr>
                    <w:t>ء هـ/ع ح/غ خ</w:t>
                  </w:r>
                </w:p>
                <w:p w14:paraId="6A9574C2" w14:textId="26963DAA" w:rsidR="00AE292B" w:rsidRPr="00842918" w:rsidRDefault="00AE292B" w:rsidP="00793234">
                  <w:pPr>
                    <w:pStyle w:val="DaftarParagraf"/>
                    <w:numPr>
                      <w:ilvl w:val="0"/>
                      <w:numId w:val="7"/>
                    </w:numPr>
                    <w:spacing w:after="0"/>
                    <w:rPr>
                      <w:sz w:val="22"/>
                      <w:szCs w:val="22"/>
                    </w:rPr>
                  </w:pPr>
                  <w:r w:rsidRPr="00842918">
                    <w:rPr>
                      <w:sz w:val="22"/>
                      <w:szCs w:val="22"/>
                    </w:rPr>
                    <w:t>Al Lisan (Lidah)</w:t>
                  </w:r>
                </w:p>
                <w:p w14:paraId="3B43BFA7" w14:textId="50FC1AC5" w:rsidR="00AE292B" w:rsidRPr="00842918" w:rsidRDefault="00AE292B" w:rsidP="00AE292B">
                  <w:pPr>
                    <w:spacing w:after="0"/>
                    <w:ind w:firstLine="720"/>
                    <w:rPr>
                      <w:sz w:val="22"/>
                      <w:szCs w:val="22"/>
                      <w:rtl/>
                    </w:rPr>
                  </w:pPr>
                  <w:r w:rsidRPr="00842918">
                    <w:rPr>
                      <w:sz w:val="22"/>
                      <w:szCs w:val="22"/>
                    </w:rPr>
                    <w:tab/>
                  </w:r>
                  <w:r w:rsidRPr="00842918">
                    <w:rPr>
                      <w:sz w:val="22"/>
                      <w:szCs w:val="22"/>
                    </w:rPr>
                    <w:tab/>
                    <w:t xml:space="preserve">• </w:t>
                  </w:r>
                  <w:r w:rsidR="0090646E" w:rsidRPr="00842918">
                    <w:rPr>
                      <w:sz w:val="22"/>
                      <w:szCs w:val="22"/>
                    </w:rPr>
                    <w:t>Aqso</w:t>
                  </w:r>
                  <w:r w:rsidRPr="00842918">
                    <w:rPr>
                      <w:sz w:val="22"/>
                      <w:szCs w:val="22"/>
                    </w:rPr>
                    <w:t>(</w:t>
                  </w:r>
                  <w:r w:rsidR="008A3BF9" w:rsidRPr="00842918">
                    <w:rPr>
                      <w:sz w:val="22"/>
                      <w:szCs w:val="22"/>
                    </w:rPr>
                    <w:t>Pangkal</w:t>
                  </w:r>
                  <w:r w:rsidRPr="00842918">
                    <w:rPr>
                      <w:sz w:val="22"/>
                      <w:szCs w:val="22"/>
                    </w:rPr>
                    <w:t>):</w:t>
                  </w:r>
                  <w:r w:rsidRPr="00842918">
                    <w:rPr>
                      <w:rFonts w:hint="cs"/>
                      <w:sz w:val="22"/>
                      <w:szCs w:val="22"/>
                      <w:rtl/>
                    </w:rPr>
                    <w:t xml:space="preserve"> </w:t>
                  </w:r>
                  <w:r w:rsidRPr="00842918">
                    <w:rPr>
                      <w:sz w:val="22"/>
                      <w:szCs w:val="22"/>
                    </w:rPr>
                    <w:t xml:space="preserve"> </w:t>
                  </w:r>
                  <w:r w:rsidR="008A3BF9" w:rsidRPr="00842918">
                    <w:rPr>
                      <w:rFonts w:ascii="Dubai" w:eastAsia="MS Mincho" w:hAnsi="Dubai" w:cs="Dubai" w:hint="cs"/>
                      <w:sz w:val="22"/>
                      <w:szCs w:val="22"/>
                      <w:rtl/>
                    </w:rPr>
                    <w:t>ق &amp; ك</w:t>
                  </w:r>
                </w:p>
                <w:p w14:paraId="78ACC4CF" w14:textId="6701F40A" w:rsidR="00AE292B" w:rsidRPr="00842918" w:rsidRDefault="00AE292B" w:rsidP="00AE292B">
                  <w:pPr>
                    <w:spacing w:after="0"/>
                    <w:ind w:left="1440" w:firstLine="720"/>
                    <w:rPr>
                      <w:sz w:val="22"/>
                      <w:szCs w:val="22"/>
                    </w:rPr>
                  </w:pPr>
                  <w:r w:rsidRPr="00842918">
                    <w:rPr>
                      <w:sz w:val="22"/>
                      <w:szCs w:val="22"/>
                    </w:rPr>
                    <w:t>•</w:t>
                  </w:r>
                  <w:r w:rsidR="0090646E" w:rsidRPr="00842918">
                    <w:rPr>
                      <w:sz w:val="22"/>
                      <w:szCs w:val="22"/>
                    </w:rPr>
                    <w:t xml:space="preserve"> Hafah</w:t>
                  </w:r>
                  <w:r w:rsidRPr="00842918">
                    <w:rPr>
                      <w:sz w:val="22"/>
                      <w:szCs w:val="22"/>
                    </w:rPr>
                    <w:t xml:space="preserve"> (</w:t>
                  </w:r>
                  <w:r w:rsidR="008A3BF9" w:rsidRPr="00842918">
                    <w:rPr>
                      <w:sz w:val="22"/>
                      <w:szCs w:val="22"/>
                    </w:rPr>
                    <w:t>Tepi</w:t>
                  </w:r>
                  <w:r w:rsidRPr="00842918">
                    <w:rPr>
                      <w:sz w:val="22"/>
                      <w:szCs w:val="22"/>
                    </w:rPr>
                    <w:t>):</w:t>
                  </w:r>
                  <w:r w:rsidRPr="00842918">
                    <w:rPr>
                      <w:rFonts w:hint="cs"/>
                      <w:sz w:val="22"/>
                      <w:szCs w:val="22"/>
                      <w:rtl/>
                    </w:rPr>
                    <w:t xml:space="preserve"> </w:t>
                  </w:r>
                  <w:r w:rsidRPr="00842918">
                    <w:rPr>
                      <w:sz w:val="22"/>
                      <w:szCs w:val="22"/>
                    </w:rPr>
                    <w:t xml:space="preserve"> </w:t>
                  </w:r>
                  <w:r w:rsidR="008A3BF9" w:rsidRPr="00842918">
                    <w:rPr>
                      <w:rFonts w:ascii="Dubai" w:eastAsia="MS Mincho" w:hAnsi="Dubai" w:cs="Dubai" w:hint="cs"/>
                      <w:sz w:val="22"/>
                      <w:szCs w:val="22"/>
                      <w:rtl/>
                    </w:rPr>
                    <w:t>ض ل</w:t>
                  </w:r>
                </w:p>
                <w:p w14:paraId="132DFBB4" w14:textId="073B633B" w:rsidR="00AE292B" w:rsidRPr="00842918" w:rsidRDefault="00AE292B" w:rsidP="00AE292B">
                  <w:pPr>
                    <w:spacing w:after="0"/>
                    <w:ind w:left="1440" w:firstLine="720"/>
                    <w:rPr>
                      <w:sz w:val="22"/>
                      <w:szCs w:val="22"/>
                    </w:rPr>
                  </w:pPr>
                  <w:r w:rsidRPr="00842918">
                    <w:rPr>
                      <w:sz w:val="22"/>
                      <w:szCs w:val="22"/>
                    </w:rPr>
                    <w:t>•</w:t>
                  </w:r>
                  <w:r w:rsidR="0090646E" w:rsidRPr="00842918">
                    <w:rPr>
                      <w:sz w:val="22"/>
                      <w:szCs w:val="22"/>
                    </w:rPr>
                    <w:t xml:space="preserve"> Wasthu</w:t>
                  </w:r>
                  <w:r w:rsidRPr="00842918">
                    <w:rPr>
                      <w:sz w:val="22"/>
                      <w:szCs w:val="22"/>
                    </w:rPr>
                    <w:t xml:space="preserve"> (</w:t>
                  </w:r>
                  <w:r w:rsidR="008A3BF9" w:rsidRPr="00842918">
                    <w:rPr>
                      <w:sz w:val="22"/>
                      <w:szCs w:val="22"/>
                    </w:rPr>
                    <w:t>Tengah</w:t>
                  </w:r>
                  <w:r w:rsidRPr="00842918">
                    <w:rPr>
                      <w:sz w:val="22"/>
                      <w:szCs w:val="22"/>
                    </w:rPr>
                    <w:t>):</w:t>
                  </w:r>
                  <w:r w:rsidRPr="00842918">
                    <w:rPr>
                      <w:rFonts w:hint="cs"/>
                      <w:sz w:val="22"/>
                      <w:szCs w:val="22"/>
                      <w:rtl/>
                    </w:rPr>
                    <w:t xml:space="preserve"> </w:t>
                  </w:r>
                  <w:r w:rsidRPr="00842918">
                    <w:rPr>
                      <w:sz w:val="22"/>
                      <w:szCs w:val="22"/>
                    </w:rPr>
                    <w:t xml:space="preserve"> </w:t>
                  </w:r>
                  <w:r w:rsidR="008A3BF9" w:rsidRPr="00842918">
                    <w:rPr>
                      <w:rFonts w:ascii="Dubai" w:eastAsia="MS Mincho" w:hAnsi="Dubai" w:cs="Dubai" w:hint="cs"/>
                      <w:sz w:val="22"/>
                      <w:szCs w:val="22"/>
                      <w:rtl/>
                    </w:rPr>
                    <w:t>ج ش ي</w:t>
                  </w:r>
                </w:p>
                <w:p w14:paraId="0E25C9A2" w14:textId="735ABF25" w:rsidR="00AE292B" w:rsidRPr="00842918" w:rsidRDefault="00AE292B" w:rsidP="00AE292B">
                  <w:pPr>
                    <w:spacing w:after="0"/>
                    <w:ind w:left="1440" w:firstLine="720"/>
                    <w:rPr>
                      <w:sz w:val="22"/>
                      <w:szCs w:val="22"/>
                    </w:rPr>
                  </w:pPr>
                  <w:r w:rsidRPr="00842918">
                    <w:rPr>
                      <w:sz w:val="22"/>
                      <w:szCs w:val="22"/>
                    </w:rPr>
                    <w:t>• Tharf (</w:t>
                  </w:r>
                  <w:r w:rsidR="008A3BF9" w:rsidRPr="00842918">
                    <w:rPr>
                      <w:sz w:val="22"/>
                      <w:szCs w:val="22"/>
                    </w:rPr>
                    <w:t>Ujung</w:t>
                  </w:r>
                  <w:r w:rsidRPr="00842918">
                    <w:rPr>
                      <w:sz w:val="22"/>
                      <w:szCs w:val="22"/>
                    </w:rPr>
                    <w:t>)</w:t>
                  </w:r>
                </w:p>
                <w:p w14:paraId="33B07DFD" w14:textId="2B1FFC96" w:rsidR="008A3BF9" w:rsidRPr="00842918" w:rsidRDefault="008A3BF9" w:rsidP="008A3BF9">
                  <w:pPr>
                    <w:spacing w:after="0" w:line="192" w:lineRule="auto"/>
                    <w:ind w:left="1440" w:firstLine="720"/>
                    <w:rPr>
                      <w:sz w:val="22"/>
                      <w:szCs w:val="22"/>
                      <w:rtl/>
                    </w:rPr>
                  </w:pPr>
                  <w:r w:rsidRPr="00842918">
                    <w:rPr>
                      <w:sz w:val="22"/>
                      <w:szCs w:val="22"/>
                    </w:rPr>
                    <w:tab/>
                    <w:t xml:space="preserve">• </w:t>
                  </w:r>
                  <w:r w:rsidRPr="00842918">
                    <w:rPr>
                      <w:rFonts w:ascii="Dubai" w:eastAsia="MS Mincho" w:hAnsi="Dubai" w:cs="Dubai" w:hint="cs"/>
                      <w:sz w:val="22"/>
                      <w:szCs w:val="22"/>
                      <w:rtl/>
                    </w:rPr>
                    <w:t>ن</w:t>
                  </w:r>
                  <w:r w:rsidRPr="00842918">
                    <w:rPr>
                      <w:rFonts w:hint="cs"/>
                      <w:sz w:val="22"/>
                      <w:szCs w:val="22"/>
                      <w:rtl/>
                    </w:rPr>
                    <w:t xml:space="preserve"> </w:t>
                  </w:r>
                </w:p>
                <w:p w14:paraId="22031BA5" w14:textId="0529D58C" w:rsidR="008A3BF9" w:rsidRPr="00842918" w:rsidRDefault="008A3BF9" w:rsidP="008A3BF9">
                  <w:pPr>
                    <w:spacing w:after="0" w:line="192" w:lineRule="auto"/>
                    <w:ind w:left="2160" w:firstLine="720"/>
                    <w:rPr>
                      <w:sz w:val="22"/>
                      <w:szCs w:val="22"/>
                    </w:rPr>
                  </w:pPr>
                  <w:r w:rsidRPr="00842918">
                    <w:rPr>
                      <w:sz w:val="22"/>
                      <w:szCs w:val="22"/>
                    </w:rPr>
                    <w:t xml:space="preserve">• </w:t>
                  </w:r>
                  <w:r w:rsidRPr="00842918">
                    <w:rPr>
                      <w:rFonts w:hint="cs"/>
                      <w:sz w:val="22"/>
                      <w:szCs w:val="22"/>
                      <w:rtl/>
                    </w:rPr>
                    <w:t xml:space="preserve"> </w:t>
                  </w:r>
                  <w:r w:rsidRPr="00842918">
                    <w:rPr>
                      <w:rFonts w:ascii="Dubai" w:eastAsia="MS Mincho" w:hAnsi="Dubai" w:cs="Dubai" w:hint="cs"/>
                      <w:sz w:val="22"/>
                      <w:szCs w:val="22"/>
                      <w:rtl/>
                    </w:rPr>
                    <w:t>ر</w:t>
                  </w:r>
                </w:p>
                <w:p w14:paraId="66733E35" w14:textId="148E4D13" w:rsidR="008A3BF9" w:rsidRPr="00842918" w:rsidRDefault="008A3BF9" w:rsidP="008A3BF9">
                  <w:pPr>
                    <w:spacing w:after="0" w:line="192" w:lineRule="auto"/>
                    <w:ind w:left="2160" w:firstLine="720"/>
                    <w:rPr>
                      <w:sz w:val="22"/>
                      <w:szCs w:val="22"/>
                    </w:rPr>
                  </w:pPr>
                  <w:r w:rsidRPr="00842918">
                    <w:rPr>
                      <w:sz w:val="22"/>
                      <w:szCs w:val="22"/>
                    </w:rPr>
                    <w:t xml:space="preserve">• </w:t>
                  </w:r>
                  <w:r w:rsidRPr="00842918">
                    <w:rPr>
                      <w:rFonts w:ascii="Dubai" w:eastAsia="MS Mincho" w:hAnsi="Dubai" w:cs="Dubai" w:hint="cs"/>
                      <w:sz w:val="22"/>
                      <w:szCs w:val="22"/>
                      <w:rtl/>
                    </w:rPr>
                    <w:t>ط د ت</w:t>
                  </w:r>
                </w:p>
                <w:p w14:paraId="6E2654D6" w14:textId="4FD61A5E" w:rsidR="008A3BF9" w:rsidRPr="00842918" w:rsidRDefault="008A3BF9" w:rsidP="008A3BF9">
                  <w:pPr>
                    <w:spacing w:after="0" w:line="192" w:lineRule="auto"/>
                    <w:ind w:left="2160" w:firstLine="720"/>
                    <w:rPr>
                      <w:sz w:val="22"/>
                      <w:szCs w:val="22"/>
                    </w:rPr>
                  </w:pPr>
                  <w:r w:rsidRPr="00842918">
                    <w:rPr>
                      <w:sz w:val="22"/>
                      <w:szCs w:val="22"/>
                    </w:rPr>
                    <w:t xml:space="preserve">• </w:t>
                  </w:r>
                  <w:r w:rsidRPr="00842918">
                    <w:rPr>
                      <w:rFonts w:ascii="Dubai" w:eastAsia="MS Mincho" w:hAnsi="Dubai" w:cs="Dubai" w:hint="cs"/>
                      <w:sz w:val="22"/>
                      <w:szCs w:val="22"/>
                      <w:rtl/>
                    </w:rPr>
                    <w:t>ص ز س</w:t>
                  </w:r>
                </w:p>
                <w:p w14:paraId="7223E774" w14:textId="41488A74" w:rsidR="008A3BF9" w:rsidRPr="00842918" w:rsidRDefault="008A3BF9" w:rsidP="008A3BF9">
                  <w:pPr>
                    <w:spacing w:after="0" w:line="192" w:lineRule="auto"/>
                    <w:ind w:left="2160" w:firstLine="720"/>
                    <w:rPr>
                      <w:sz w:val="22"/>
                      <w:szCs w:val="22"/>
                    </w:rPr>
                  </w:pPr>
                  <w:r w:rsidRPr="00842918">
                    <w:rPr>
                      <w:sz w:val="22"/>
                      <w:szCs w:val="22"/>
                    </w:rPr>
                    <w:t xml:space="preserve">• </w:t>
                  </w:r>
                  <w:r w:rsidRPr="00842918">
                    <w:rPr>
                      <w:rFonts w:ascii="Dubai" w:eastAsia="MS Mincho" w:hAnsi="Dubai" w:cs="Dubai" w:hint="cs"/>
                      <w:sz w:val="22"/>
                      <w:szCs w:val="22"/>
                      <w:rtl/>
                    </w:rPr>
                    <w:t>ظ ذ ث</w:t>
                  </w:r>
                </w:p>
                <w:p w14:paraId="0A750DCA" w14:textId="756940C2" w:rsidR="008A3BF9" w:rsidRPr="00842918" w:rsidRDefault="00A95922" w:rsidP="00793234">
                  <w:pPr>
                    <w:pStyle w:val="DaftarParagraf"/>
                    <w:numPr>
                      <w:ilvl w:val="0"/>
                      <w:numId w:val="7"/>
                    </w:numPr>
                    <w:spacing w:after="0"/>
                    <w:rPr>
                      <w:sz w:val="22"/>
                      <w:szCs w:val="22"/>
                    </w:rPr>
                  </w:pPr>
                  <w:r w:rsidRPr="00842918">
                    <w:rPr>
                      <w:sz w:val="22"/>
                      <w:szCs w:val="22"/>
                    </w:rPr>
                    <w:t>Asy Syafatain (Bibir)</w:t>
                  </w:r>
                </w:p>
                <w:p w14:paraId="1D2D3755" w14:textId="14C8CE9C" w:rsidR="00A95922" w:rsidRPr="00842918" w:rsidRDefault="00A95922" w:rsidP="00A95922">
                  <w:pPr>
                    <w:spacing w:after="0"/>
                    <w:ind w:left="720" w:firstLine="720"/>
                    <w:rPr>
                      <w:rFonts w:ascii="Cascadia Mono SemiLight" w:hAnsi="Cascadia Mono SemiLight" w:cs="Cascadia Mono SemiLight"/>
                      <w:color w:val="595959" w:themeColor="text1" w:themeTint="A6"/>
                      <w:sz w:val="22"/>
                      <w:szCs w:val="22"/>
                    </w:rPr>
                  </w:pPr>
                  <w:r w:rsidRPr="00842918">
                    <w:rPr>
                      <w:rFonts w:eastAsia="MS Mincho"/>
                      <w:sz w:val="22"/>
                      <w:szCs w:val="22"/>
                    </w:rPr>
                    <w:tab/>
                  </w:r>
                  <w:r w:rsidRPr="00842918">
                    <w:rPr>
                      <w:sz w:val="22"/>
                      <w:szCs w:val="22"/>
                    </w:rPr>
                    <w:t xml:space="preserve">• </w:t>
                  </w:r>
                  <w:r w:rsidR="00793234" w:rsidRPr="00842918">
                    <w:rPr>
                      <w:rFonts w:ascii="Dubai" w:eastAsia="MS Mincho" w:hAnsi="Dubai" w:cs="Dubai" w:hint="cs"/>
                      <w:sz w:val="22"/>
                      <w:szCs w:val="22"/>
                      <w:rtl/>
                    </w:rPr>
                    <w:t>ف</w:t>
                  </w:r>
                </w:p>
                <w:p w14:paraId="7575149E" w14:textId="0BDE3674" w:rsidR="00A95922" w:rsidRPr="00842918" w:rsidRDefault="00A95922" w:rsidP="00A95922">
                  <w:pPr>
                    <w:spacing w:after="0"/>
                    <w:ind w:left="1440" w:firstLine="720"/>
                    <w:rPr>
                      <w:rFonts w:eastAsia="MS Mincho"/>
                      <w:sz w:val="22"/>
                      <w:szCs w:val="22"/>
                      <w:rtl/>
                    </w:rPr>
                  </w:pPr>
                  <w:r w:rsidRPr="00842918">
                    <w:rPr>
                      <w:sz w:val="22"/>
                      <w:szCs w:val="22"/>
                    </w:rPr>
                    <w:t xml:space="preserve">• </w:t>
                  </w:r>
                  <w:r w:rsidRPr="00842918">
                    <w:rPr>
                      <w:rFonts w:ascii="Dubai" w:eastAsia="MS Mincho" w:hAnsi="Dubai" w:cs="Dubai" w:hint="cs"/>
                      <w:sz w:val="22"/>
                      <w:szCs w:val="22"/>
                      <w:rtl/>
                    </w:rPr>
                    <w:t>و ب</w:t>
                  </w:r>
                  <w:r w:rsidR="00793234" w:rsidRPr="00842918">
                    <w:rPr>
                      <w:rFonts w:ascii="Dubai" w:eastAsia="MS Mincho" w:hAnsi="Dubai" w:cs="Dubai" w:hint="cs"/>
                      <w:sz w:val="22"/>
                      <w:szCs w:val="22"/>
                      <w:rtl/>
                    </w:rPr>
                    <w:t xml:space="preserve"> م</w:t>
                  </w:r>
                </w:p>
                <w:p w14:paraId="13813C44" w14:textId="4E86AFD4" w:rsidR="00793234" w:rsidRPr="00842918" w:rsidRDefault="00793234" w:rsidP="00793234">
                  <w:pPr>
                    <w:pStyle w:val="DaftarParagraf"/>
                    <w:numPr>
                      <w:ilvl w:val="0"/>
                      <w:numId w:val="7"/>
                    </w:numPr>
                    <w:spacing w:after="0"/>
                    <w:rPr>
                      <w:sz w:val="22"/>
                      <w:szCs w:val="22"/>
                    </w:rPr>
                  </w:pPr>
                  <w:r w:rsidRPr="00842918">
                    <w:rPr>
                      <w:sz w:val="22"/>
                      <w:szCs w:val="22"/>
                    </w:rPr>
                    <w:t>Al Khoisyum (Rongga hidung)</w:t>
                  </w:r>
                </w:p>
                <w:p w14:paraId="1DD2E611" w14:textId="0D449488" w:rsidR="00793234" w:rsidRPr="00842918" w:rsidRDefault="00793234" w:rsidP="00793234">
                  <w:pPr>
                    <w:spacing w:after="0"/>
                    <w:ind w:left="1440" w:firstLine="720"/>
                    <w:rPr>
                      <w:rFonts w:eastAsia="MS Mincho"/>
                      <w:sz w:val="22"/>
                      <w:szCs w:val="22"/>
                      <w:rtl/>
                    </w:rPr>
                  </w:pPr>
                  <w:r w:rsidRPr="00842918">
                    <w:rPr>
                      <w:sz w:val="22"/>
                      <w:szCs w:val="22"/>
                    </w:rPr>
                    <w:t xml:space="preserve">• </w:t>
                  </w:r>
                  <w:r w:rsidRPr="00842918">
                    <w:rPr>
                      <w:rFonts w:eastAsia="MS Mincho"/>
                      <w:sz w:val="22"/>
                      <w:szCs w:val="22"/>
                    </w:rPr>
                    <w:t>Dengung pada huruf</w:t>
                  </w:r>
                  <w:r w:rsidRPr="00842918">
                    <w:rPr>
                      <w:rFonts w:ascii="Dubai" w:eastAsia="MS Mincho" w:hAnsi="Dubai" w:cs="Dubai" w:hint="cs"/>
                      <w:sz w:val="22"/>
                      <w:szCs w:val="22"/>
                      <w:rtl/>
                    </w:rPr>
                    <w:t>م</w:t>
                  </w:r>
                  <w:r w:rsidRPr="00842918">
                    <w:rPr>
                      <w:rFonts w:eastAsia="MS Mincho" w:hint="cs"/>
                      <w:sz w:val="22"/>
                      <w:szCs w:val="22"/>
                      <w:rtl/>
                    </w:rPr>
                    <w:t xml:space="preserve"> </w:t>
                  </w:r>
                  <w:r w:rsidRPr="00842918">
                    <w:rPr>
                      <w:rFonts w:eastAsia="MS Mincho"/>
                      <w:sz w:val="22"/>
                      <w:szCs w:val="22"/>
                    </w:rPr>
                    <w:t xml:space="preserve"> &amp; </w:t>
                  </w:r>
                  <w:r w:rsidRPr="00842918">
                    <w:rPr>
                      <w:rFonts w:ascii="Dubai" w:eastAsia="MS Mincho" w:hAnsi="Dubai" w:cs="Dubai" w:hint="cs"/>
                      <w:sz w:val="22"/>
                      <w:szCs w:val="22"/>
                      <w:rtl/>
                    </w:rPr>
                    <w:t>ن</w:t>
                  </w:r>
                </w:p>
                <w:p w14:paraId="77B5C631" w14:textId="77777777" w:rsidR="00793234" w:rsidRPr="00842918" w:rsidRDefault="00793234" w:rsidP="00793234">
                  <w:pPr>
                    <w:spacing w:after="0"/>
                    <w:rPr>
                      <w:rFonts w:eastAsia="MS Mincho"/>
                      <w:sz w:val="22"/>
                      <w:szCs w:val="22"/>
                    </w:rPr>
                  </w:pPr>
                </w:p>
              </w:txbxContent>
            </v:textbox>
          </v:shape>
        </w:pict>
      </w:r>
      <w:r w:rsidR="00BA0A29">
        <w:rPr>
          <w:rFonts w:ascii="Roboto" w:hAnsi="Roboto"/>
          <w:color w:val="333333"/>
          <w:sz w:val="36"/>
          <w:szCs w:val="36"/>
        </w:rPr>
        <w:br w:type="page"/>
      </w:r>
    </w:p>
    <w:p w14:paraId="08C60501" w14:textId="5607091A" w:rsidR="00557949" w:rsidRDefault="00E87126">
      <w:pPr>
        <w:rPr>
          <w:rFonts w:ascii="Roboto" w:hAnsi="Roboto"/>
          <w:color w:val="333333"/>
          <w:sz w:val="36"/>
          <w:szCs w:val="36"/>
        </w:rPr>
      </w:pPr>
      <w:r>
        <w:rPr>
          <w:rFonts w:asciiTheme="majorHAnsi" w:eastAsiaTheme="majorEastAsia" w:hAnsiTheme="majorHAnsi" w:cstheme="majorBidi"/>
          <w:color w:val="C68D08" w:themeColor="accent1" w:themeShade="BF"/>
          <w:sz w:val="36"/>
          <w:szCs w:val="36"/>
          <w:lang w:val="id-ID"/>
        </w:rPr>
        <w:lastRenderedPageBreak/>
        <w:drawing>
          <wp:anchor distT="0" distB="0" distL="114300" distR="114300" simplePos="0" relativeHeight="251631628" behindDoc="1" locked="0" layoutInCell="1" allowOverlap="1" wp14:anchorId="49720A46" wp14:editId="3D21A993">
            <wp:simplePos x="0" y="0"/>
            <wp:positionH relativeFrom="page">
              <wp:posOffset>6506</wp:posOffset>
            </wp:positionH>
            <wp:positionV relativeFrom="paragraph">
              <wp:posOffset>-443345</wp:posOffset>
            </wp:positionV>
            <wp:extent cx="5320987" cy="7527925"/>
            <wp:effectExtent l="0" t="0" r="0" b="0"/>
            <wp:wrapNone/>
            <wp:docPr id="1052501818" name="Gambar 105250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01818" name="Gambar 5"/>
                    <pic:cNvPicPr/>
                  </pic:nvPicPr>
                  <pic:blipFill>
                    <a:blip r:embed="rId32">
                      <a:extLst>
                        <a:ext uri="{28A0092B-C50C-407E-A947-70E740481C1C}">
                          <a14:useLocalDpi xmlns:a14="http://schemas.microsoft.com/office/drawing/2010/main" val="0"/>
                        </a:ext>
                      </a:extLst>
                    </a:blip>
                    <a:stretch>
                      <a:fillRect/>
                    </a:stretch>
                  </pic:blipFill>
                  <pic:spPr>
                    <a:xfrm>
                      <a:off x="0" y="0"/>
                      <a:ext cx="5320987" cy="7527925"/>
                    </a:xfrm>
                    <a:prstGeom prst="rect">
                      <a:avLst/>
                    </a:prstGeom>
                  </pic:spPr>
                </pic:pic>
              </a:graphicData>
            </a:graphic>
            <wp14:sizeRelH relativeFrom="page">
              <wp14:pctWidth>0</wp14:pctWidth>
            </wp14:sizeRelH>
            <wp14:sizeRelV relativeFrom="page">
              <wp14:pctHeight>0</wp14:pctHeight>
            </wp14:sizeRelV>
          </wp:anchor>
        </w:drawing>
      </w:r>
    </w:p>
    <w:p w14:paraId="44E7DB5C" w14:textId="3B99A280" w:rsidR="00622F32" w:rsidRPr="00A64BBF" w:rsidRDefault="00622F32" w:rsidP="00622F32">
      <w:pPr>
        <w:rPr>
          <w:rFonts w:asciiTheme="majorHAnsi" w:eastAsiaTheme="majorEastAsia" w:hAnsiTheme="majorHAnsi" w:cstheme="majorBidi"/>
          <w:color w:val="C68D08" w:themeColor="accent1" w:themeShade="BF"/>
          <w:sz w:val="36"/>
          <w:szCs w:val="36"/>
        </w:rPr>
      </w:pPr>
      <w:r>
        <w:rPr>
          <w:rFonts w:ascii="Roboto" w:hAnsi="Roboto"/>
          <w:color w:val="333333"/>
          <w:sz w:val="36"/>
          <w:szCs w:val="36"/>
        </w:rPr>
        <w:br/>
      </w:r>
      <w:r w:rsidRPr="00676B11">
        <w:rPr>
          <w:rFonts w:ascii="Segoe UI" w:eastAsia="MS Mincho" w:hAnsi="Segoe UI" w:cs="Segoe UI"/>
          <w:sz w:val="22"/>
          <w:szCs w:val="22"/>
        </w:rPr>
        <w:t xml:space="preserve"> </w:t>
      </w:r>
      <w:r w:rsidRPr="00676B11">
        <w:rPr>
          <w:rFonts w:ascii="Segoe UI" w:eastAsia="MS Mincho" w:hAnsi="Segoe UI" w:cs="Segoe UI"/>
          <w:sz w:val="22"/>
          <w:szCs w:val="22"/>
        </w:rPr>
        <w:br/>
        <w:t xml:space="preserve"> </w:t>
      </w:r>
    </w:p>
    <w:p w14:paraId="6BA4A444" w14:textId="5638F536" w:rsidR="00676B11" w:rsidRDefault="00676B11">
      <w:pPr>
        <w:rPr>
          <w:rFonts w:asciiTheme="majorHAnsi" w:eastAsiaTheme="majorEastAsia" w:hAnsiTheme="majorHAnsi" w:cstheme="majorBidi"/>
          <w:color w:val="C68D08" w:themeColor="accent1" w:themeShade="BF"/>
          <w:sz w:val="36"/>
          <w:szCs w:val="36"/>
          <w:lang w:val="id-ID"/>
        </w:rPr>
      </w:pPr>
    </w:p>
    <w:p w14:paraId="762833B6" w14:textId="084B9B9A" w:rsidR="00A64BBF" w:rsidRDefault="00A64BBF">
      <w:pPr>
        <w:rPr>
          <w:rFonts w:asciiTheme="majorHAnsi" w:eastAsiaTheme="majorEastAsia" w:hAnsiTheme="majorHAnsi" w:cstheme="majorBidi"/>
          <w:color w:val="C68D08" w:themeColor="accent1" w:themeShade="BF"/>
          <w:sz w:val="36"/>
          <w:szCs w:val="36"/>
          <w:lang w:val="id-ID"/>
        </w:rPr>
      </w:pPr>
    </w:p>
    <w:p w14:paraId="1F3CE29C" w14:textId="541BC451" w:rsidR="00D50B88" w:rsidRDefault="00D50B88">
      <w:pPr>
        <w:rPr>
          <w:rFonts w:asciiTheme="majorHAnsi" w:eastAsiaTheme="majorEastAsia" w:hAnsiTheme="majorHAnsi" w:cstheme="majorBidi"/>
          <w:color w:val="C68D08" w:themeColor="accent1" w:themeShade="BF"/>
          <w:sz w:val="36"/>
          <w:szCs w:val="36"/>
          <w:lang w:val="id-ID"/>
        </w:rPr>
      </w:pPr>
    </w:p>
    <w:p w14:paraId="4412ED0B" w14:textId="6434D33A" w:rsidR="00E87126" w:rsidRDefault="00E87126">
      <w:pPr>
        <w:rPr>
          <w:rFonts w:asciiTheme="majorHAnsi" w:eastAsiaTheme="majorEastAsia" w:hAnsiTheme="majorHAnsi" w:cstheme="majorBidi"/>
          <w:color w:val="C68D08" w:themeColor="accent1" w:themeShade="BF"/>
          <w:sz w:val="36"/>
          <w:szCs w:val="36"/>
          <w:lang w:val="id-ID"/>
        </w:rPr>
      </w:pPr>
      <w:r>
        <w:rPr>
          <w:rFonts w:asciiTheme="majorHAnsi" w:eastAsiaTheme="majorEastAsia" w:hAnsiTheme="majorHAnsi" w:cstheme="majorBidi"/>
          <w:color w:val="C68D08" w:themeColor="accent1" w:themeShade="BF"/>
          <w:sz w:val="36"/>
          <w:szCs w:val="36"/>
          <w:lang w:val="id-ID"/>
        </w:rPr>
        <w:br w:type="page"/>
      </w:r>
    </w:p>
    <w:p w14:paraId="37F406F6" w14:textId="4A158236" w:rsidR="003B3AC4" w:rsidRDefault="00CF26DA">
      <w:pPr>
        <w:rPr>
          <w:rFonts w:asciiTheme="majorHAnsi" w:eastAsiaTheme="majorEastAsia" w:hAnsiTheme="majorHAnsi" w:cstheme="majorBidi"/>
          <w:color w:val="C68D08" w:themeColor="accent1" w:themeShade="BF"/>
          <w:sz w:val="36"/>
          <w:szCs w:val="36"/>
          <w:lang w:val="id-ID"/>
        </w:rPr>
      </w:pPr>
      <w:r>
        <w:lastRenderedPageBreak/>
        <w:pict w14:anchorId="21A8BABB">
          <v:group id="Grup 1775199392" o:spid="_x0000_s2274" style="position:absolute;margin-left:-35.5pt;margin-top:-35.5pt;width:419pt;height:174pt;z-index:251652193" coordsize="53213,22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">
            <v:rect id="Persegi Panjang 132022787" o:spid="_x0000_s2275" style="position:absolute;width:53213;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" fillcolor="#fdeabc" stroked="f" strokeweight="1pt">
              <v:textbox>
                <w:txbxContent>
                  <w:p w14:paraId="2946805F" w14:textId="12C70524" w:rsidR="002B3282" w:rsidRDefault="002B3282" w:rsidP="002B3282">
                    <w:pPr>
                      <w:jc w:val="center"/>
                    </w:pPr>
                  </w:p>
                </w:txbxContent>
              </v:textbox>
            </v:rect>
            <v:shape id="Kotak Teks 848021721" o:spid="_x0000_s2276" type="#_x0000_t202" style="position:absolute;left:2718;top:679;width:47117;height:20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" filled="f" stroked="f">
              <v:textbox>
                <w:txbxContent>
                  <w:p w14:paraId="5BD2B6F6" w14:textId="0821161C" w:rsidR="002B3282" w:rsidRPr="0046580F" w:rsidRDefault="002B3282">
                    <w:pPr>
                      <w:rPr>
                        <w:color w:val="D69906" w:themeColor="accent4" w:themeShade="80"/>
                        <w:sz w:val="36"/>
                        <w:szCs w:val="36"/>
                      </w:rPr>
                    </w:pPr>
                    <w:r w:rsidRPr="0046580F">
                      <w:rPr>
                        <w:color w:val="D69906" w:themeColor="accent4" w:themeShade="80"/>
                        <w:sz w:val="36"/>
                        <w:szCs w:val="36"/>
                      </w:rPr>
                      <w:t>Pengertian</w:t>
                    </w:r>
                  </w:p>
                  <w:p w14:paraId="7EF2E049" w14:textId="6A414333" w:rsidR="002B3282" w:rsidRPr="002B3282" w:rsidRDefault="00731773" w:rsidP="00A103B2">
                    <w:pPr>
                      <w:ind w:firstLine="720"/>
                      <w:rPr>
                        <w:color w:val="404040" w:themeColor="text1" w:themeTint="BF"/>
                        <w:sz w:val="22"/>
                        <w:szCs w:val="22"/>
                      </w:rPr>
                    </w:pPr>
                    <w:r>
                      <w:rPr>
                        <w:color w:val="404040" w:themeColor="text1" w:themeTint="BF"/>
                        <w:sz w:val="22"/>
                        <w:szCs w:val="22"/>
                      </w:rPr>
                      <w:t xml:space="preserve">Sifat huruf adalah karakteristik suatu huruf yang </w:t>
                    </w:r>
                    <w:r w:rsidR="009B6723" w:rsidRPr="009B6723">
                      <w:rPr>
                        <w:color w:val="404040" w:themeColor="text1" w:themeTint="BF"/>
                        <w:sz w:val="22"/>
                        <w:szCs w:val="22"/>
                      </w:rPr>
                      <w:t>menjelaskan perihal suatu huruf. Melalui sifatnya, seseorang itu akan mampu membedakan suatu huruf itu dengan kondisi sebutannya seperti tertahan, berdesing, m</w:t>
                    </w:r>
                    <w:r w:rsidR="001E48F3">
                      <w:rPr>
                        <w:color w:val="404040" w:themeColor="text1" w:themeTint="BF"/>
                        <w:sz w:val="22"/>
                        <w:szCs w:val="22"/>
                      </w:rPr>
                      <w:t>engalir</w:t>
                    </w:r>
                    <w:r w:rsidR="009B6723" w:rsidRPr="009B6723">
                      <w:rPr>
                        <w:color w:val="404040" w:themeColor="text1" w:themeTint="BF"/>
                        <w:sz w:val="22"/>
                        <w:szCs w:val="22"/>
                      </w:rPr>
                      <w:t xml:space="preserve"> dan sebagainya.</w:t>
                    </w:r>
                    <w:r w:rsidR="0096060A">
                      <w:rPr>
                        <w:color w:val="404040" w:themeColor="text1" w:themeTint="BF"/>
                        <w:sz w:val="22"/>
                        <w:szCs w:val="22"/>
                      </w:rPr>
                      <w:t xml:space="preserve">Sifat </w:t>
                    </w:r>
                    <w:r w:rsidR="00AF53F3">
                      <w:rPr>
                        <w:color w:val="404040" w:themeColor="text1" w:themeTint="BF"/>
                        <w:sz w:val="22"/>
                        <w:szCs w:val="22"/>
                      </w:rPr>
                      <w:t xml:space="preserve">huruf </w:t>
                    </w:r>
                    <w:r w:rsidR="0096060A">
                      <w:rPr>
                        <w:color w:val="404040" w:themeColor="text1" w:themeTint="BF"/>
                        <w:sz w:val="22"/>
                        <w:szCs w:val="22"/>
                      </w:rPr>
                      <w:t>dibagi menjadi 2, yang memiliki lawan dan yang tidak memili</w:t>
                    </w:r>
                    <w:r w:rsidR="0023545A">
                      <w:rPr>
                        <w:color w:val="404040" w:themeColor="text1" w:themeTint="BF"/>
                        <w:sz w:val="22"/>
                        <w:szCs w:val="22"/>
                      </w:rPr>
                      <w:t>ki lawan</w:t>
                    </w:r>
                    <w:r w:rsidR="003B3AC4">
                      <w:rPr>
                        <w:color w:val="404040" w:themeColor="text1" w:themeTint="BF"/>
                        <w:sz w:val="22"/>
                        <w:szCs w:val="22"/>
                      </w:rPr>
                      <w:t>.</w:t>
                    </w:r>
                  </w:p>
                </w:txbxContent>
              </v:textbox>
            </v:shape>
          </v:group>
        </w:pict>
      </w:r>
      <w:r>
        <w:pict w14:anchorId="293F47D3">
          <v:shape id="Kotak Teks 768703832" o:spid="_x0000_s2273" type="#_x0000_t202" style="position:absolute;margin-left:7.15pt;margin-top:163.5pt;width:236.1pt;height:74.65pt;z-index:2516521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" filled="f" stroked="f">
            <v:textbox>
              <w:txbxContent>
                <w:p w14:paraId="562CE095" w14:textId="3F0F6D19" w:rsidR="00A7179F" w:rsidRPr="00D75112" w:rsidRDefault="00A7179F" w:rsidP="00D75112">
                  <w:pPr>
                    <w:spacing w:line="240" w:lineRule="auto"/>
                    <w:rPr>
                      <w:color w:val="C68D08" w:themeColor="accent1" w:themeShade="BF"/>
                      <w:sz w:val="32"/>
                      <w:szCs w:val="32"/>
                    </w:rPr>
                  </w:pPr>
                  <w:r w:rsidRPr="00D75112">
                    <w:rPr>
                      <w:color w:val="C68D08" w:themeColor="accent1" w:themeShade="BF"/>
                      <w:sz w:val="32"/>
                      <w:szCs w:val="32"/>
                    </w:rPr>
                    <w:t>Sifat Yang Memiliki Lawan</w:t>
                  </w:r>
                </w:p>
                <w:p w14:paraId="41E51CE1" w14:textId="662A235F" w:rsidR="00C72366" w:rsidRPr="00D75112" w:rsidRDefault="00842918" w:rsidP="00842918">
                  <w:pPr>
                    <w:spacing w:before="240" w:after="200" w:line="120" w:lineRule="auto"/>
                    <w:rPr>
                      <w:rFonts w:ascii="Dubai" w:hAnsi="Dubai" w:cs="Dubai"/>
                      <w:color w:val="743C08" w:themeColor="accent3"/>
                      <w:sz w:val="48"/>
                      <w:szCs w:val="48"/>
                    </w:rPr>
                  </w:pPr>
                  <w:r>
                    <w:rPr>
                      <w:rFonts w:ascii="Dubai" w:hAnsi="Dubai" w:cs="Dubai" w:hint="cs"/>
                      <w:color w:val="743C08" w:themeColor="accent3"/>
                      <w:sz w:val="48"/>
                      <w:szCs w:val="48"/>
                      <w:rtl/>
                    </w:rPr>
                    <w:t>متضادة</w:t>
                  </w:r>
                </w:p>
              </w:txbxContent>
            </v:textbox>
            <w10:wrap anchorx="margin"/>
          </v:shape>
        </w:pict>
      </w:r>
      <w:r>
        <w:pict w14:anchorId="08358969">
          <v:shape id="Kotak Teks 943866354" o:spid="_x0000_s2272" type="#_x0000_t202" style="position:absolute;margin-left:3.6pt;margin-top:237.2pt;width:337.2pt;height:250.8pt;z-index:2516521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" filled="f" stroked="f">
            <v:textbox>
              <w:txbxContent>
                <w:p w14:paraId="65AA0376" w14:textId="0EBC3CC9" w:rsidR="003A762B" w:rsidRDefault="003A762B" w:rsidP="003A762B">
                  <w:pPr>
                    <w:ind w:firstLine="720"/>
                    <w:rPr>
                      <w:color w:val="404040" w:themeColor="text1" w:themeTint="BF"/>
                      <w:sz w:val="22"/>
                      <w:szCs w:val="22"/>
                    </w:rPr>
                  </w:pPr>
                  <w:r>
                    <w:rPr>
                      <w:color w:val="404040" w:themeColor="text1" w:themeTint="BF"/>
                      <w:sz w:val="22"/>
                      <w:szCs w:val="22"/>
                    </w:rPr>
                    <w:t xml:space="preserve">Sifat yang memiliki lawan dibagi menjadi 5 pasang sifat dan setiap huruf wajib memiliki salah satu dari 1 pasang sifat tersebut dan tidak bisa </w:t>
                  </w:r>
                  <w:r w:rsidR="00BB3125">
                    <w:rPr>
                      <w:color w:val="404040" w:themeColor="text1" w:themeTint="BF"/>
                      <w:sz w:val="22"/>
                      <w:szCs w:val="22"/>
                    </w:rPr>
                    <w:t xml:space="preserve">memiliki </w:t>
                  </w:r>
                  <w:r>
                    <w:rPr>
                      <w:color w:val="404040" w:themeColor="text1" w:themeTint="BF"/>
                      <w:sz w:val="22"/>
                      <w:szCs w:val="22"/>
                    </w:rPr>
                    <w:t xml:space="preserve">kedua duanya, contahnya pasangan Hams X Jahr jika huruf </w:t>
                  </w:r>
                  <w:r w:rsidR="00BB3125">
                    <w:rPr>
                      <w:rFonts w:hint="cs"/>
                      <w:color w:val="404040" w:themeColor="text1" w:themeTint="BF"/>
                      <w:sz w:val="22"/>
                      <w:szCs w:val="22"/>
                      <w:rtl/>
                    </w:rPr>
                    <w:t xml:space="preserve"> </w:t>
                  </w:r>
                  <w:r w:rsidR="00F64EE2">
                    <w:rPr>
                      <w:color w:val="404040" w:themeColor="text1" w:themeTint="BF"/>
                      <w:sz w:val="22"/>
                      <w:szCs w:val="22"/>
                    </w:rPr>
                    <w:t xml:space="preserve">     </w:t>
                  </w:r>
                  <w:r w:rsidR="003B3AC4" w:rsidRPr="003B3AC4">
                    <w:rPr>
                      <w:rFonts w:ascii="Dubai" w:hAnsi="Dubai" w:cs="Dubai"/>
                      <w:color w:val="404040" w:themeColor="text1" w:themeTint="BF"/>
                      <w:sz w:val="22"/>
                      <w:szCs w:val="22"/>
                      <w:rtl/>
                    </w:rPr>
                    <w:t>ف</w:t>
                  </w:r>
                  <w:r w:rsidR="00F64EE2">
                    <w:rPr>
                      <w:rFonts w:ascii="Dubai" w:hAnsi="Dubai" w:cs="Dubai"/>
                      <w:color w:val="404040" w:themeColor="text1" w:themeTint="BF"/>
                      <w:sz w:val="22"/>
                      <w:szCs w:val="22"/>
                    </w:rPr>
                    <w:t xml:space="preserve"> </w:t>
                  </w:r>
                  <w:r>
                    <w:rPr>
                      <w:color w:val="404040" w:themeColor="text1" w:themeTint="BF"/>
                      <w:sz w:val="22"/>
                      <w:szCs w:val="22"/>
                    </w:rPr>
                    <w:t xml:space="preserve">adalah Hams maka tidak mungkin  huruf </w:t>
                  </w:r>
                  <w:r w:rsidR="003B3AC4">
                    <w:rPr>
                      <w:rFonts w:hint="cs"/>
                      <w:color w:val="404040" w:themeColor="text1" w:themeTint="BF"/>
                      <w:sz w:val="22"/>
                      <w:szCs w:val="22"/>
                      <w:rtl/>
                    </w:rPr>
                    <w:t xml:space="preserve"> </w:t>
                  </w:r>
                  <w:r w:rsidR="003B3AC4" w:rsidRPr="003B3AC4">
                    <w:rPr>
                      <w:rFonts w:ascii="Dubai" w:hAnsi="Dubai" w:cs="Dubai"/>
                      <w:color w:val="404040" w:themeColor="text1" w:themeTint="BF"/>
                      <w:sz w:val="22"/>
                      <w:szCs w:val="22"/>
                      <w:rtl/>
                    </w:rPr>
                    <w:t>ف</w:t>
                  </w:r>
                  <w:r>
                    <w:rPr>
                      <w:color w:val="404040" w:themeColor="text1" w:themeTint="BF"/>
                      <w:sz w:val="22"/>
                      <w:szCs w:val="22"/>
                    </w:rPr>
                    <w:t>juga Jahr.</w:t>
                  </w:r>
                  <w:r w:rsidR="006C34D0">
                    <w:rPr>
                      <w:color w:val="404040" w:themeColor="text1" w:themeTint="BF"/>
                      <w:sz w:val="22"/>
                      <w:szCs w:val="22"/>
                    </w:rPr>
                    <w:t xml:space="preserve"> Berikut pembagiannya :</w:t>
                  </w:r>
                </w:p>
                <w:p w14:paraId="718B445C" w14:textId="189775BF" w:rsidR="006C34D0" w:rsidRDefault="009365F1" w:rsidP="006C34D0">
                  <w:pPr>
                    <w:pStyle w:val="DaftarParagraf"/>
                    <w:numPr>
                      <w:ilvl w:val="0"/>
                      <w:numId w:val="10"/>
                    </w:numPr>
                    <w:rPr>
                      <w:color w:val="404040" w:themeColor="text1" w:themeTint="BF"/>
                      <w:sz w:val="22"/>
                      <w:szCs w:val="22"/>
                    </w:rPr>
                  </w:pPr>
                  <w:r>
                    <w:rPr>
                      <w:color w:val="404040" w:themeColor="text1" w:themeTint="BF"/>
                      <w:sz w:val="22"/>
                      <w:szCs w:val="22"/>
                    </w:rPr>
                    <w:t xml:space="preserve">Al </w:t>
                  </w:r>
                  <w:r w:rsidR="006C34D0">
                    <w:rPr>
                      <w:color w:val="404040" w:themeColor="text1" w:themeTint="BF"/>
                      <w:sz w:val="22"/>
                      <w:szCs w:val="22"/>
                    </w:rPr>
                    <w:t xml:space="preserve">Hams X </w:t>
                  </w:r>
                  <w:r>
                    <w:rPr>
                      <w:color w:val="404040" w:themeColor="text1" w:themeTint="BF"/>
                      <w:sz w:val="22"/>
                      <w:szCs w:val="22"/>
                    </w:rPr>
                    <w:t xml:space="preserve">Al </w:t>
                  </w:r>
                  <w:r w:rsidR="006C34D0">
                    <w:rPr>
                      <w:color w:val="404040" w:themeColor="text1" w:themeTint="BF"/>
                      <w:sz w:val="22"/>
                      <w:szCs w:val="22"/>
                    </w:rPr>
                    <w:t>Jahr</w:t>
                  </w:r>
                </w:p>
                <w:p w14:paraId="77C4EDAC" w14:textId="019A5E80" w:rsidR="006C34D0" w:rsidRDefault="009365F1" w:rsidP="006C34D0">
                  <w:pPr>
                    <w:pStyle w:val="DaftarParagraf"/>
                    <w:numPr>
                      <w:ilvl w:val="0"/>
                      <w:numId w:val="10"/>
                    </w:numPr>
                    <w:rPr>
                      <w:color w:val="404040" w:themeColor="text1" w:themeTint="BF"/>
                      <w:sz w:val="22"/>
                      <w:szCs w:val="22"/>
                    </w:rPr>
                  </w:pPr>
                  <w:r>
                    <w:rPr>
                      <w:color w:val="404040" w:themeColor="text1" w:themeTint="BF"/>
                      <w:sz w:val="22"/>
                      <w:szCs w:val="22"/>
                    </w:rPr>
                    <w:t xml:space="preserve">Asy </w:t>
                  </w:r>
                  <w:r w:rsidR="006C34D0">
                    <w:rPr>
                      <w:color w:val="404040" w:themeColor="text1" w:themeTint="BF"/>
                      <w:sz w:val="22"/>
                      <w:szCs w:val="22"/>
                    </w:rPr>
                    <w:t>Syiddah &lt;</w:t>
                  </w:r>
                  <w:r w:rsidR="003E2DA7">
                    <w:rPr>
                      <w:color w:val="404040" w:themeColor="text1" w:themeTint="BF"/>
                      <w:sz w:val="22"/>
                      <w:szCs w:val="22"/>
                    </w:rPr>
                    <w:t>Bayniyyah</w:t>
                  </w:r>
                  <w:r w:rsidR="006C34D0">
                    <w:rPr>
                      <w:color w:val="404040" w:themeColor="text1" w:themeTint="BF"/>
                      <w:sz w:val="22"/>
                      <w:szCs w:val="22"/>
                    </w:rPr>
                    <w:t xml:space="preserve">&gt; </w:t>
                  </w:r>
                  <w:r>
                    <w:rPr>
                      <w:color w:val="404040" w:themeColor="text1" w:themeTint="BF"/>
                      <w:sz w:val="22"/>
                      <w:szCs w:val="22"/>
                    </w:rPr>
                    <w:t xml:space="preserve">Ar </w:t>
                  </w:r>
                  <w:r w:rsidR="006C34D0">
                    <w:rPr>
                      <w:color w:val="404040" w:themeColor="text1" w:themeTint="BF"/>
                      <w:sz w:val="22"/>
                      <w:szCs w:val="22"/>
                    </w:rPr>
                    <w:t>Rokhowah</w:t>
                  </w:r>
                </w:p>
                <w:p w14:paraId="135AFAEC" w14:textId="77777777" w:rsidR="009365F1" w:rsidRDefault="009365F1" w:rsidP="009365F1">
                  <w:pPr>
                    <w:pStyle w:val="DaftarParagraf"/>
                    <w:numPr>
                      <w:ilvl w:val="0"/>
                      <w:numId w:val="10"/>
                    </w:numPr>
                    <w:spacing w:after="0"/>
                    <w:rPr>
                      <w:rFonts w:cstheme="minorHAnsi"/>
                      <w:color w:val="404040" w:themeColor="text1" w:themeTint="BF"/>
                      <w:sz w:val="22"/>
                      <w:szCs w:val="22"/>
                    </w:rPr>
                  </w:pPr>
                  <w:r w:rsidRPr="00A648D4">
                    <w:rPr>
                      <w:rFonts w:cstheme="minorHAnsi"/>
                      <w:color w:val="404040" w:themeColor="text1" w:themeTint="BF"/>
                      <w:sz w:val="22"/>
                      <w:szCs w:val="22"/>
                    </w:rPr>
                    <w:t>Al Isti’la X Al Istifal</w:t>
                  </w:r>
                </w:p>
                <w:p w14:paraId="3F39A52A" w14:textId="5025D097" w:rsidR="00A648D4" w:rsidRPr="00A648D4" w:rsidRDefault="00CB5A76" w:rsidP="009365F1">
                  <w:pPr>
                    <w:pStyle w:val="DaftarParagraf"/>
                    <w:numPr>
                      <w:ilvl w:val="0"/>
                      <w:numId w:val="10"/>
                    </w:numPr>
                    <w:spacing w:after="0"/>
                    <w:rPr>
                      <w:rFonts w:cstheme="minorHAnsi"/>
                      <w:color w:val="404040" w:themeColor="text1" w:themeTint="BF"/>
                      <w:sz w:val="22"/>
                      <w:szCs w:val="22"/>
                    </w:rPr>
                  </w:pPr>
                  <w:r>
                    <w:rPr>
                      <w:rFonts w:cstheme="minorHAnsi"/>
                      <w:color w:val="404040" w:themeColor="text1" w:themeTint="BF"/>
                      <w:sz w:val="22"/>
                      <w:szCs w:val="22"/>
                    </w:rPr>
                    <w:t>Al Ithbaq X Al infitah</w:t>
                  </w:r>
                </w:p>
                <w:p w14:paraId="593CFA4B" w14:textId="35DD1257" w:rsidR="009365F1" w:rsidRDefault="00CB5A76" w:rsidP="006C34D0">
                  <w:pPr>
                    <w:pStyle w:val="DaftarParagraf"/>
                    <w:numPr>
                      <w:ilvl w:val="0"/>
                      <w:numId w:val="10"/>
                    </w:numPr>
                    <w:rPr>
                      <w:color w:val="404040" w:themeColor="text1" w:themeTint="BF"/>
                      <w:sz w:val="22"/>
                      <w:szCs w:val="22"/>
                    </w:rPr>
                  </w:pPr>
                  <w:r>
                    <w:rPr>
                      <w:color w:val="404040" w:themeColor="text1" w:themeTint="BF"/>
                      <w:sz w:val="22"/>
                      <w:szCs w:val="22"/>
                    </w:rPr>
                    <w:t>Al Idzlaq X A</w:t>
                  </w:r>
                  <w:r w:rsidR="008116E8">
                    <w:rPr>
                      <w:color w:val="404040" w:themeColor="text1" w:themeTint="BF"/>
                      <w:sz w:val="22"/>
                      <w:szCs w:val="22"/>
                    </w:rPr>
                    <w:t>l Ishmat</w:t>
                  </w:r>
                </w:p>
                <w:p w14:paraId="1EFB24AA" w14:textId="757BA36D" w:rsidR="006C1B3E" w:rsidRPr="006C1B3E" w:rsidRDefault="006E2685" w:rsidP="006C1B3E">
                  <w:pPr>
                    <w:ind w:left="450"/>
                    <w:rPr>
                      <w:color w:val="404040" w:themeColor="text1" w:themeTint="BF"/>
                      <w:sz w:val="22"/>
                      <w:szCs w:val="22"/>
                    </w:rPr>
                  </w:pPr>
                  <w:r>
                    <w:rPr>
                      <w:color w:val="404040" w:themeColor="text1" w:themeTint="BF"/>
                      <w:sz w:val="22"/>
                      <w:szCs w:val="22"/>
                    </w:rPr>
                    <w:t xml:space="preserve">Nb: </w:t>
                  </w:r>
                  <w:r w:rsidR="007B4456">
                    <w:rPr>
                      <w:color w:val="404040" w:themeColor="text1" w:themeTint="BF"/>
                      <w:sz w:val="22"/>
                      <w:szCs w:val="22"/>
                    </w:rPr>
                    <w:t>Simbol</w:t>
                  </w:r>
                  <w:r>
                    <w:rPr>
                      <w:color w:val="404040" w:themeColor="text1" w:themeTint="BF"/>
                      <w:sz w:val="22"/>
                      <w:szCs w:val="22"/>
                    </w:rPr>
                    <w:t xml:space="preserve"> X </w:t>
                  </w:r>
                  <w:r w:rsidR="007B4456">
                    <w:rPr>
                      <w:color w:val="404040" w:themeColor="text1" w:themeTint="BF"/>
                      <w:sz w:val="22"/>
                      <w:szCs w:val="22"/>
                    </w:rPr>
                    <w:t>Menunjukan Lambang</w:t>
                  </w:r>
                  <w:r>
                    <w:rPr>
                      <w:color w:val="404040" w:themeColor="text1" w:themeTint="BF"/>
                      <w:sz w:val="22"/>
                      <w:szCs w:val="22"/>
                    </w:rPr>
                    <w:t xml:space="preserve"> </w:t>
                  </w:r>
                  <w:r w:rsidR="007B4456">
                    <w:rPr>
                      <w:color w:val="404040" w:themeColor="text1" w:themeTint="BF"/>
                      <w:sz w:val="22"/>
                      <w:szCs w:val="22"/>
                    </w:rPr>
                    <w:t>Perl</w:t>
                  </w:r>
                  <w:r>
                    <w:rPr>
                      <w:color w:val="404040" w:themeColor="text1" w:themeTint="BF"/>
                      <w:sz w:val="22"/>
                      <w:szCs w:val="22"/>
                    </w:rPr>
                    <w:t>awan</w:t>
                  </w:r>
                  <w:r w:rsidR="007B4456">
                    <w:rPr>
                      <w:color w:val="404040" w:themeColor="text1" w:themeTint="BF"/>
                      <w:sz w:val="22"/>
                      <w:szCs w:val="22"/>
                    </w:rPr>
                    <w:t>an.</w:t>
                  </w:r>
                </w:p>
                <w:p w14:paraId="0CE66FBB" w14:textId="703613FF" w:rsidR="00D75112" w:rsidRPr="00D75112" w:rsidRDefault="00D75112" w:rsidP="00D75112">
                  <w:pPr>
                    <w:spacing w:line="240" w:lineRule="auto"/>
                    <w:rPr>
                      <w:color w:val="404040" w:themeColor="text1" w:themeTint="BF"/>
                      <w:sz w:val="22"/>
                      <w:szCs w:val="22"/>
                    </w:rPr>
                  </w:pPr>
                </w:p>
              </w:txbxContent>
            </v:textbox>
            <w10:wrap anchorx="margin"/>
          </v:shape>
        </w:pict>
      </w:r>
      <w:r>
        <w:pict w14:anchorId="675C6792">
          <v:rect id="Persegi Panjang 1213143980" o:spid="_x0000_s2271" style="position:absolute;margin-left:0;margin-top:158.8pt;width:347.2pt;height:364.35pt;z-index:25165219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" fillcolor="#fdeabc" stroked="f" strokeweight="1pt">
            <v:textbox>
              <w:txbxContent>
                <w:p w14:paraId="1ACBFEF6" w14:textId="4343A1F8" w:rsidR="00377B8A" w:rsidRDefault="00377B8A" w:rsidP="00A7197E">
                  <w:pPr>
                    <w:jc w:val="center"/>
                  </w:pPr>
                </w:p>
              </w:txbxContent>
            </v:textbox>
            <w10:wrap anchorx="margin" anchory="margin"/>
          </v:rect>
        </w:pict>
      </w:r>
      <w:r>
        <w:pict w14:anchorId="09D26744">
          <v:shape id="Kotak Teks 1800239666" o:spid="_x0000_s2270" type="#_x0000_t202" style="position:absolute;margin-left:-10.5pt;margin-top:523.05pt;width:40.7pt;height:35.5pt;z-index:251652207;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" filled="f" stroked="f">
            <v:textbox>
              <w:txbxContent>
                <w:p w14:paraId="699ED065" w14:textId="0FF8677C" w:rsidR="00C0442A" w:rsidRPr="00E41285" w:rsidRDefault="003E3E30" w:rsidP="003C1BC1">
                  <w:pPr>
                    <w:rPr>
                      <w:rFonts w:ascii="13/5Atom Sans" w:hAnsi="13/5Atom Sans"/>
                      <w:sz w:val="40"/>
                      <w:szCs w:val="40"/>
                    </w:rPr>
                  </w:pPr>
                  <w:r>
                    <w:rPr>
                      <w:rFonts w:ascii="13/5Atom Sans" w:hAnsi="13/5Atom Sans"/>
                      <w:color w:val="FFFFFF" w:themeColor="background1"/>
                      <w:sz w:val="96"/>
                      <w:szCs w:val="96"/>
                    </w:rPr>
                    <w:t>10</w:t>
                  </w:r>
                  <w:r w:rsidR="00C0442A">
                    <w:rPr>
                      <w:rFonts w:ascii="13/5Atom Sans" w:hAnsi="13/5Atom Sans"/>
                      <w:sz w:val="120"/>
                      <w:szCs w:val="120"/>
                    </w:rPr>
                    <w:t xml:space="preserve"> </w:t>
                  </w:r>
                </w:p>
              </w:txbxContent>
            </v:textbox>
            <w10:wrap anchorx="page"/>
          </v:shape>
        </w:pict>
      </w:r>
      <w:r>
        <w:pict w14:anchorId="293FF727">
          <v:group id="Grup 1745640122" o:spid="_x0000_s2267" style="position:absolute;margin-left:124.7pt;margin-top:272.8pt;width:311.8pt;height:303.3pt;rotation:180;z-index:-251664282;mso-position-horizontal-relative:page" coordsize="39602,3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">
            <v:shape id="Gambar 7" o:spid="_x0000_s2268" type="#_x0000_t75" style="position:absolute;width:19513;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">
              <v:imagedata r:id="rId11" o:title=""/>
            </v:shape>
            <v:shape id="Gambar 22" o:spid="_x0000_s2269" type="#_x0000_t75" style="position:absolute;left:2201;top:2116;width:37401;height:3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">
              <v:imagedata r:id="rId12" o:title=""/>
            </v:shape>
            <w10:wrap anchorx="page"/>
          </v:group>
        </w:pict>
      </w:r>
      <w:r w:rsidR="00E87126">
        <w:rPr>
          <w:rFonts w:asciiTheme="majorHAnsi" w:eastAsiaTheme="majorEastAsia" w:hAnsiTheme="majorHAnsi" w:cstheme="majorBidi"/>
          <w:color w:val="C68D08" w:themeColor="accent1" w:themeShade="BF"/>
          <w:sz w:val="36"/>
          <w:szCs w:val="36"/>
          <w:lang w:val="id-ID"/>
        </w:rPr>
        <w:br w:type="page"/>
      </w:r>
      <w:r>
        <w:lastRenderedPageBreak/>
        <w:pict w14:anchorId="2E98FCC9">
          <v:shape id="Kotak Teks 1766058150" o:spid="_x0000_s2266" type="#_x0000_t202" style="position:absolute;margin-left:0;margin-top:522.5pt;width:40.7pt;height:35.5pt;z-index:25165840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" filled="f" stroked="f">
            <v:textbox>
              <w:txbxContent>
                <w:p w14:paraId="74E88B9C" w14:textId="4F020E74" w:rsidR="008A05C0" w:rsidRPr="004F7B4C" w:rsidRDefault="003E70A7" w:rsidP="003C1BC1">
                  <w:pPr>
                    <w:rPr>
                      <w:rFonts w:ascii="13/5Atom Sans" w:hAnsi="13/5Atom Sans"/>
                      <w:color w:val="595959" w:themeColor="text1" w:themeTint="A6"/>
                      <w:sz w:val="40"/>
                      <w:szCs w:val="40"/>
                    </w:rPr>
                  </w:pPr>
                  <w:r w:rsidRPr="004F7B4C">
                    <w:rPr>
                      <w:rFonts w:ascii="13/5Atom Sans" w:hAnsi="13/5Atom Sans"/>
                      <w:color w:val="595959" w:themeColor="text1" w:themeTint="A6"/>
                      <w:sz w:val="96"/>
                      <w:szCs w:val="96"/>
                    </w:rPr>
                    <w:t>11</w:t>
                  </w:r>
                  <w:r w:rsidR="008A05C0" w:rsidRPr="004F7B4C">
                    <w:rPr>
                      <w:rFonts w:ascii="13/5Atom Sans" w:hAnsi="13/5Atom Sans"/>
                      <w:color w:val="595959" w:themeColor="text1" w:themeTint="A6"/>
                      <w:sz w:val="120"/>
                      <w:szCs w:val="120"/>
                    </w:rPr>
                    <w:t xml:space="preserve"> </w:t>
                  </w:r>
                </w:p>
              </w:txbxContent>
            </v:textbox>
            <w10:wrap anchorx="page"/>
          </v:shape>
        </w:pict>
      </w:r>
      <w:r>
        <w:pict w14:anchorId="4B160FBB">
          <v:group id="Grup 882270157" o:spid="_x0000_s2262" style="position:absolute;margin-left:0;margin-top:406.7pt;width:348.4pt;height:115.3pt;z-index:251652210;mso-width-relative:margin;mso-height-relative:margin" coordorigin=",172" coordsize="44252,1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">
            <v:rect id="Persegi Panjang 2" o:spid="_x0000_s2263" style="position:absolute;top:1666;width:44145;height:13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" fillcolor="#f9d277 [1940]" stroked="f" strokeweight="1pt"/>
            <v:shape id="Gambar 3" o:spid="_x0000_s2264" type="#_x0000_t75" style="position:absolute;left:383;top:172;width:4661;height:4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">
              <v:imagedata r:id="rId33" o:title=""/>
            </v:shape>
            <v:shape id="Kotak Teks 18" o:spid="_x0000_s2265" type="#_x0000_t202" style="position:absolute;left:156;top:4613;width:44096;height:9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" filled="f" stroked="f">
              <v:textbox>
                <w:txbxContent>
                  <w:p w14:paraId="6FE52A24" w14:textId="246BAB75" w:rsidR="00A278EB" w:rsidRPr="00BE6D37" w:rsidRDefault="00A278EB" w:rsidP="003232B1">
                    <w:pPr>
                      <w:rPr>
                        <w:rFonts w:cstheme="minorHAnsi"/>
                        <w:color w:val="404040" w:themeColor="text1" w:themeTint="BF"/>
                        <w:sz w:val="21"/>
                        <w:szCs w:val="21"/>
                      </w:rPr>
                    </w:pPr>
                    <w:r>
                      <w:rPr>
                        <w:rFonts w:ascii="Cascadia Mono SemiLight" w:eastAsia="MS Mincho" w:hAnsi="Cascadia Mono SemiLight" w:cs="Cascadia Mono SemiLight"/>
                        <w:color w:val="595959" w:themeColor="text1" w:themeTint="A6"/>
                        <w:sz w:val="24"/>
                        <w:szCs w:val="24"/>
                      </w:rPr>
                      <w:tab/>
                    </w:r>
                    <w:r w:rsidR="00DD2D00">
                      <w:rPr>
                        <w:rFonts w:eastAsia="MS Mincho" w:cstheme="minorHAnsi"/>
                        <w:color w:val="404040" w:themeColor="text1" w:themeTint="BF"/>
                        <w:sz w:val="22"/>
                        <w:szCs w:val="22"/>
                      </w:rPr>
                      <w:t>P</w:t>
                    </w:r>
                    <w:r w:rsidR="001F07B8">
                      <w:rPr>
                        <w:rFonts w:eastAsia="MS Mincho" w:cstheme="minorHAnsi"/>
                        <w:color w:val="404040" w:themeColor="text1" w:themeTint="BF"/>
                        <w:sz w:val="22"/>
                        <w:szCs w:val="22"/>
                      </w:rPr>
                      <w:t xml:space="preserve">asangan sifat </w:t>
                    </w:r>
                    <w:r w:rsidR="00827E03">
                      <w:rPr>
                        <w:rFonts w:eastAsia="MS Mincho" w:cstheme="minorHAnsi"/>
                        <w:color w:val="404040" w:themeColor="text1" w:themeTint="BF"/>
                        <w:sz w:val="22"/>
                        <w:szCs w:val="22"/>
                      </w:rPr>
                      <w:t xml:space="preserve">pertama </w:t>
                    </w:r>
                    <w:r w:rsidR="001F07B8">
                      <w:rPr>
                        <w:rFonts w:eastAsia="MS Mincho" w:cstheme="minorHAnsi"/>
                        <w:color w:val="404040" w:themeColor="text1" w:themeTint="BF"/>
                        <w:sz w:val="22"/>
                        <w:szCs w:val="22"/>
                      </w:rPr>
                      <w:t xml:space="preserve">ini membahas tentang </w:t>
                    </w:r>
                    <w:r w:rsidR="00853674">
                      <w:rPr>
                        <w:rFonts w:eastAsia="MS Mincho" w:cstheme="minorHAnsi"/>
                        <w:color w:val="404040" w:themeColor="text1" w:themeTint="BF"/>
                        <w:sz w:val="22"/>
                        <w:szCs w:val="22"/>
                      </w:rPr>
                      <w:t xml:space="preserve">kondisi nafas ketika </w:t>
                    </w:r>
                    <w:r w:rsidR="00B52278">
                      <w:rPr>
                        <w:rFonts w:eastAsia="MS Mincho" w:cstheme="minorHAnsi"/>
                        <w:color w:val="404040" w:themeColor="text1" w:themeTint="BF"/>
                        <w:sz w:val="22"/>
                        <w:szCs w:val="22"/>
                      </w:rPr>
                      <w:t>me</w:t>
                    </w:r>
                    <w:r w:rsidR="00853674">
                      <w:rPr>
                        <w:rFonts w:eastAsia="MS Mincho" w:cstheme="minorHAnsi"/>
                        <w:color w:val="404040" w:themeColor="text1" w:themeTint="BF"/>
                        <w:sz w:val="22"/>
                        <w:szCs w:val="22"/>
                      </w:rPr>
                      <w:t>ngucapkan huruf</w:t>
                    </w:r>
                    <w:r w:rsidR="00B52278">
                      <w:rPr>
                        <w:rFonts w:eastAsia="MS Mincho" w:cstheme="minorHAnsi"/>
                        <w:color w:val="404040" w:themeColor="text1" w:themeTint="BF"/>
                        <w:sz w:val="22"/>
                        <w:szCs w:val="22"/>
                      </w:rPr>
                      <w:t>,</w:t>
                    </w:r>
                    <w:r w:rsidR="00853674">
                      <w:rPr>
                        <w:rFonts w:eastAsia="MS Mincho" w:cstheme="minorHAnsi"/>
                        <w:color w:val="404040" w:themeColor="text1" w:themeTint="BF"/>
                        <w:sz w:val="22"/>
                        <w:szCs w:val="22"/>
                      </w:rPr>
                      <w:t xml:space="preserve"> </w:t>
                    </w:r>
                    <w:r w:rsidR="00DD2D00">
                      <w:rPr>
                        <w:rFonts w:eastAsia="MS Mincho" w:cstheme="minorHAnsi"/>
                        <w:color w:val="404040" w:themeColor="text1" w:themeTint="BF"/>
                        <w:sz w:val="22"/>
                        <w:szCs w:val="22"/>
                      </w:rPr>
                      <w:t xml:space="preserve">jadi </w:t>
                    </w:r>
                    <w:r w:rsidR="00144C1B">
                      <w:rPr>
                        <w:rFonts w:eastAsia="MS Mincho" w:cstheme="minorHAnsi"/>
                        <w:color w:val="404040" w:themeColor="text1" w:themeTint="BF"/>
                        <w:sz w:val="22"/>
                        <w:szCs w:val="22"/>
                      </w:rPr>
                      <w:t xml:space="preserve">kata kunci </w:t>
                    </w:r>
                    <w:r w:rsidR="00D546F7">
                      <w:rPr>
                        <w:rFonts w:eastAsia="MS Mincho" w:cstheme="minorHAnsi"/>
                        <w:color w:val="404040" w:themeColor="text1" w:themeTint="BF"/>
                        <w:sz w:val="22"/>
                        <w:szCs w:val="22"/>
                      </w:rPr>
                      <w:t xml:space="preserve">pasangan ini </w:t>
                    </w:r>
                    <w:r w:rsidR="00144C1B" w:rsidRPr="00B52278">
                      <w:rPr>
                        <w:rStyle w:val="UppercaseKAR"/>
                      </w:rPr>
                      <w:t>adalah</w:t>
                    </w:r>
                    <w:r w:rsidR="00144C1B">
                      <w:rPr>
                        <w:rFonts w:eastAsia="MS Mincho" w:cstheme="minorHAnsi"/>
                        <w:color w:val="404040" w:themeColor="text1" w:themeTint="BF"/>
                        <w:sz w:val="22"/>
                        <w:szCs w:val="22"/>
                      </w:rPr>
                      <w:t xml:space="preserve"> </w:t>
                    </w:r>
                    <w:r w:rsidR="00144C1B">
                      <w:rPr>
                        <w:rStyle w:val="UppercaseKAR"/>
                      </w:rPr>
                      <w:t>NAFAS</w:t>
                    </w:r>
                    <w:r w:rsidR="00B52278">
                      <w:rPr>
                        <w:rStyle w:val="UppercaseKAR"/>
                      </w:rPr>
                      <w:t>.</w:t>
                    </w:r>
                  </w:p>
                </w:txbxContent>
              </v:textbox>
            </v:shape>
          </v:group>
        </w:pict>
      </w:r>
      <w:r>
        <w:pict w14:anchorId="328622CC">
          <v:shape id="Kotak Teks 1544854402" o:spid="_x0000_s2261" type="#_x0000_t202" style="position:absolute;margin-left:32.75pt;margin-top:415.8pt;width:122.25pt;height:30.75pt;z-index:2516522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" filled="f" stroked="f">
            <v:textbox>
              <w:txbxContent>
                <w:p w14:paraId="1DD250CC" w14:textId="77777777" w:rsidR="00827E03" w:rsidRPr="00827E03" w:rsidRDefault="00827E03" w:rsidP="00827E03">
                  <w:pPr>
                    <w:rPr>
                      <w:color w:val="404040" w:themeColor="text1" w:themeTint="BF"/>
                      <w:sz w:val="22"/>
                      <w:szCs w:val="22"/>
                    </w:rPr>
                  </w:pPr>
                  <w:r w:rsidRPr="00827E03">
                    <w:rPr>
                      <w:color w:val="404040" w:themeColor="text1" w:themeTint="BF"/>
                      <w:sz w:val="22"/>
                      <w:szCs w:val="22"/>
                    </w:rPr>
                    <w:t>Al Hams X Al Jahr</w:t>
                  </w:r>
                </w:p>
                <w:p w14:paraId="2C737AF3" w14:textId="5EB6972C" w:rsidR="00827E03" w:rsidRPr="00BE6D37" w:rsidRDefault="00827E03" w:rsidP="00827E03">
                  <w:pPr>
                    <w:rPr>
                      <w:rFonts w:cstheme="minorHAnsi"/>
                      <w:color w:val="404040" w:themeColor="text1" w:themeTint="BF"/>
                      <w:sz w:val="21"/>
                      <w:szCs w:val="21"/>
                    </w:rPr>
                  </w:pPr>
                </w:p>
              </w:txbxContent>
            </v:textbox>
            <w10:wrap anchorx="margin"/>
          </v:shape>
        </w:pict>
      </w:r>
      <w:r>
        <w:pict w14:anchorId="02262FC0">
          <v:rect id="Persegi Panjang 1917205340" o:spid="_x0000_s2260" style="position:absolute;margin-left:0;margin-top:0;width:347.6pt;height:522.4pt;z-index:25163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" fillcolor="#fdeabc" stroked="f" strokeweight="1pt">
            <v:textbox>
              <w:txbxContent>
                <w:p w14:paraId="37BD6D51" w14:textId="0D054055" w:rsidR="00EE01DB" w:rsidRDefault="00EE01DB" w:rsidP="00A7197E">
                  <w:pPr>
                    <w:jc w:val="center"/>
                  </w:pPr>
                </w:p>
              </w:txbxContent>
            </v:textbox>
          </v:rect>
        </w:pict>
      </w:r>
      <w:r>
        <w:pict w14:anchorId="24D38CE9">
          <v:group id="Grup 2089367395" o:spid="_x0000_s2257" style="position:absolute;margin-left:5.5pt;margin-top:238pt;width:337.05pt;height:164.95pt;z-index:251652209" coordsize="42805,2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">
            <v:shape id="Kotak Teks 18" o:spid="_x0000_s2258" type="#_x0000_t202" style="position:absolute;left:30988;width:11817;height:8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" filled="f" stroked="f">
              <v:textbox>
                <w:txbxContent>
                  <w:p w14:paraId="3855424E" w14:textId="39A55ABE" w:rsidR="00891E38" w:rsidRPr="002E17E0" w:rsidRDefault="00891E38" w:rsidP="00FB5FBF">
                    <w:pPr>
                      <w:spacing w:after="0" w:line="240" w:lineRule="auto"/>
                      <w:rPr>
                        <w:color w:val="C68D08" w:themeColor="accent1" w:themeShade="BF"/>
                        <w:sz w:val="40"/>
                        <w:szCs w:val="40"/>
                      </w:rPr>
                    </w:pPr>
                    <w:r w:rsidRPr="002E17E0">
                      <w:rPr>
                        <w:color w:val="C68D08" w:themeColor="accent1" w:themeShade="BF"/>
                        <w:sz w:val="40"/>
                        <w:szCs w:val="40"/>
                      </w:rPr>
                      <w:t xml:space="preserve">AL </w:t>
                    </w:r>
                    <w:r w:rsidR="002E17E0">
                      <w:rPr>
                        <w:color w:val="C68D08" w:themeColor="accent1" w:themeShade="BF"/>
                        <w:sz w:val="40"/>
                        <w:szCs w:val="40"/>
                      </w:rPr>
                      <w:t>JAHR</w:t>
                    </w:r>
                  </w:p>
                  <w:p w14:paraId="39DD7710" w14:textId="165D4EAC" w:rsidR="00891E38" w:rsidRPr="00D75112" w:rsidRDefault="00891E38" w:rsidP="00880056">
                    <w:pPr>
                      <w:spacing w:after="0" w:line="120" w:lineRule="auto"/>
                      <w:jc w:val="right"/>
                      <w:rPr>
                        <w:rFonts w:ascii="Dubai" w:hAnsi="Dubai" w:cs="Dubai"/>
                        <w:color w:val="743C08" w:themeColor="accent3"/>
                        <w:sz w:val="48"/>
                        <w:szCs w:val="48"/>
                      </w:rPr>
                    </w:pPr>
                    <w:r>
                      <w:rPr>
                        <w:rFonts w:ascii="Dubai" w:hAnsi="Dubai" w:cs="Dubai" w:hint="cs"/>
                        <w:color w:val="743C08" w:themeColor="accent3"/>
                        <w:sz w:val="48"/>
                        <w:szCs w:val="48"/>
                        <w:rtl/>
                      </w:rPr>
                      <w:t>الجهر</w:t>
                    </w:r>
                    <w:r w:rsidR="00880056">
                      <w:rPr>
                        <w:rFonts w:ascii="Dubai" w:hAnsi="Dubai" w:cs="Dubai"/>
                        <w:color w:val="743C08" w:themeColor="accent3"/>
                        <w:sz w:val="48"/>
                        <w:szCs w:val="48"/>
                      </w:rPr>
                      <w:t xml:space="preserve">               </w:t>
                    </w:r>
                  </w:p>
                </w:txbxContent>
              </v:textbox>
            </v:shape>
            <v:shape id="Kotak Teks 18" o:spid="_x0000_s2259" type="#_x0000_t202" style="position:absolute;top:7789;width:42773;height:13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" filled="f" stroked="f">
              <v:textbox>
                <w:txbxContent>
                  <w:p w14:paraId="4AE400E3" w14:textId="779DF7D0" w:rsidR="00561DE7" w:rsidRPr="00ED1F5F" w:rsidRDefault="00843F9C" w:rsidP="00561DE7">
                    <w:pPr>
                      <w:rPr>
                        <w:color w:val="404040" w:themeColor="text1" w:themeTint="BF"/>
                        <w:sz w:val="21"/>
                        <w:szCs w:val="21"/>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Pr>
                        <w:rFonts w:eastAsia="MS Mincho" w:cstheme="minorHAnsi"/>
                        <w:color w:val="404040" w:themeColor="text1" w:themeTint="BF"/>
                        <w:sz w:val="22"/>
                        <w:szCs w:val="22"/>
                      </w:rPr>
                      <w:t>Jahr</w:t>
                    </w:r>
                    <w:r w:rsidRPr="00C506FE">
                      <w:rPr>
                        <w:rFonts w:eastAsia="MS Mincho" w:cstheme="minorHAnsi"/>
                        <w:color w:val="404040" w:themeColor="text1" w:themeTint="BF"/>
                        <w:sz w:val="22"/>
                        <w:szCs w:val="22"/>
                      </w:rPr>
                      <w:t xml:space="preserve"> berarti </w:t>
                    </w:r>
                    <w:r>
                      <w:rPr>
                        <w:rFonts w:eastAsia="MS Mincho" w:cstheme="minorHAnsi"/>
                        <w:color w:val="404040" w:themeColor="text1" w:themeTint="BF"/>
                        <w:sz w:val="22"/>
                        <w:szCs w:val="22"/>
                      </w:rPr>
                      <w:t>Tertahan,</w:t>
                    </w:r>
                    <w:r w:rsidRPr="00C506FE">
                      <w:rPr>
                        <w:rFonts w:eastAsia="MS Mincho" w:cstheme="minorHAnsi"/>
                        <w:color w:val="404040" w:themeColor="text1" w:themeTint="BF"/>
                        <w:sz w:val="22"/>
                        <w:szCs w:val="22"/>
                      </w:rPr>
                      <w:t xml:space="preserve"> Secara istilah adalah </w:t>
                    </w:r>
                    <w:r>
                      <w:rPr>
                        <w:rFonts w:eastAsia="MS Mincho" w:cstheme="minorHAnsi"/>
                        <w:color w:val="404040" w:themeColor="text1" w:themeTint="BF"/>
                        <w:sz w:val="22"/>
                        <w:szCs w:val="22"/>
                      </w:rPr>
                      <w:t>tertahannya</w:t>
                    </w:r>
                    <w:r w:rsidRPr="00C506FE">
                      <w:rPr>
                        <w:rFonts w:eastAsia="MS Mincho" w:cstheme="minorHAnsi"/>
                        <w:color w:val="404040" w:themeColor="text1" w:themeTint="BF"/>
                        <w:sz w:val="22"/>
                        <w:szCs w:val="22"/>
                      </w:rPr>
                      <w:t xml:space="preserve"> nafas ketika menyebutkan suatu huruf kar</w:t>
                    </w:r>
                    <w:r w:rsidR="00505528">
                      <w:rPr>
                        <w:rFonts w:eastAsia="MS Mincho" w:cstheme="minorHAnsi"/>
                        <w:color w:val="404040" w:themeColor="text1" w:themeTint="BF"/>
                        <w:sz w:val="22"/>
                        <w:szCs w:val="22"/>
                      </w:rPr>
                      <w:t>e</w:t>
                    </w:r>
                    <w:r w:rsidRPr="00C506FE">
                      <w:rPr>
                        <w:rFonts w:eastAsia="MS Mincho" w:cstheme="minorHAnsi"/>
                        <w:color w:val="404040" w:themeColor="text1" w:themeTint="BF"/>
                        <w:sz w:val="22"/>
                        <w:szCs w:val="22"/>
                      </w:rPr>
                      <w:t xml:space="preserve">na </w:t>
                    </w:r>
                    <w:r>
                      <w:rPr>
                        <w:rFonts w:eastAsia="MS Mincho" w:cstheme="minorHAnsi"/>
                        <w:color w:val="404040" w:themeColor="text1" w:themeTint="BF"/>
                        <w:sz w:val="22"/>
                        <w:szCs w:val="22"/>
                      </w:rPr>
                      <w:t>kuat</w:t>
                    </w:r>
                    <w:r w:rsidRPr="00C506FE">
                      <w:rPr>
                        <w:rFonts w:eastAsia="MS Mincho" w:cstheme="minorHAnsi"/>
                        <w:color w:val="404040" w:themeColor="text1" w:themeTint="BF"/>
                        <w:sz w:val="22"/>
                        <w:szCs w:val="22"/>
                      </w:rPr>
                      <w:t xml:space="preserve">nya sandaran huruf tersebut pada makhrojnya </w:t>
                    </w:r>
                    <w:r>
                      <w:rPr>
                        <w:rFonts w:eastAsia="MS Mincho" w:cstheme="minorHAnsi"/>
                        <w:color w:val="404040" w:themeColor="text1" w:themeTint="BF"/>
                        <w:sz w:val="22"/>
                        <w:szCs w:val="22"/>
                      </w:rPr>
                      <w:t>huruf huruf Al J</w:t>
                    </w:r>
                    <w:r w:rsidR="00561DE7">
                      <w:rPr>
                        <w:rFonts w:eastAsia="MS Mincho" w:cstheme="minorHAnsi"/>
                        <w:color w:val="404040" w:themeColor="text1" w:themeTint="BF"/>
                        <w:sz w:val="22"/>
                        <w:szCs w:val="22"/>
                      </w:rPr>
                      <w:t>ahr</w:t>
                    </w:r>
                    <w:r>
                      <w:rPr>
                        <w:rFonts w:eastAsia="MS Mincho" w:cstheme="minorHAnsi"/>
                        <w:color w:val="404040" w:themeColor="text1" w:themeTint="BF"/>
                        <w:sz w:val="22"/>
                        <w:szCs w:val="22"/>
                      </w:rPr>
                      <w:t xml:space="preserve"> </w:t>
                    </w:r>
                    <w:r w:rsidR="00561DE7">
                      <w:rPr>
                        <w:rFonts w:eastAsia="MS Mincho" w:cstheme="minorHAnsi"/>
                        <w:color w:val="404040" w:themeColor="text1" w:themeTint="BF"/>
                        <w:sz w:val="22"/>
                        <w:szCs w:val="22"/>
                      </w:rPr>
                      <w:t>adalah semua huruf selain huruf huruf Al Hams</w:t>
                    </w:r>
                    <w:r w:rsidR="00ED1F5F">
                      <w:rPr>
                        <w:rFonts w:eastAsia="MS Mincho" w:cstheme="minorHAnsi"/>
                        <w:color w:val="404040" w:themeColor="text1" w:themeTint="BF"/>
                        <w:sz w:val="22"/>
                        <w:szCs w:val="22"/>
                      </w:rPr>
                      <w:t xml:space="preserve"> contohnya huruf </w:t>
                    </w:r>
                    <w:r w:rsidR="00ED1F5F" w:rsidRPr="00CD76D5">
                      <w:rPr>
                        <w:rFonts w:ascii="Dubai" w:eastAsia="MS Mincho" w:hAnsi="Dubai" w:cs="Dubai"/>
                        <w:color w:val="404040" w:themeColor="text1" w:themeTint="BF"/>
                        <w:sz w:val="22"/>
                        <w:szCs w:val="22"/>
                        <w:rtl/>
                      </w:rPr>
                      <w:t>ب</w:t>
                    </w:r>
                    <w:r w:rsidR="00CD76D5" w:rsidRPr="00CD76D5">
                      <w:rPr>
                        <w:rFonts w:ascii="Dubai" w:eastAsia="MS Mincho" w:hAnsi="Dubai" w:cs="Dubai"/>
                        <w:color w:val="404040" w:themeColor="text1" w:themeTint="BF"/>
                        <w:sz w:val="22"/>
                        <w:szCs w:val="22"/>
                        <w:rtl/>
                      </w:rPr>
                      <w:t xml:space="preserve"> ج د ط</w:t>
                    </w:r>
                    <w:r w:rsidR="00CD76D5">
                      <w:rPr>
                        <w:rFonts w:eastAsia="MS Mincho"/>
                        <w:color w:val="404040" w:themeColor="text1" w:themeTint="BF"/>
                        <w:sz w:val="22"/>
                        <w:szCs w:val="22"/>
                      </w:rPr>
                      <w:t xml:space="preserve"> dan lain lain</w:t>
                    </w:r>
                  </w:p>
                  <w:p w14:paraId="12A6B609" w14:textId="0DB91429" w:rsidR="00843F9C" w:rsidRPr="00BE6D37" w:rsidRDefault="00843F9C" w:rsidP="006A0525">
                    <w:pPr>
                      <w:rPr>
                        <w:rFonts w:cstheme="minorHAnsi"/>
                        <w:color w:val="404040" w:themeColor="text1" w:themeTint="BF"/>
                        <w:sz w:val="21"/>
                        <w:szCs w:val="21"/>
                      </w:rPr>
                    </w:pPr>
                  </w:p>
                </w:txbxContent>
              </v:textbox>
            </v:shape>
          </v:group>
        </w:pict>
      </w:r>
      <w:r>
        <w:pict w14:anchorId="0F745441">
          <v:group id="Grup 1032806402" o:spid="_x0000_s2254" style="position:absolute;margin-left:5.35pt;margin-top:8.65pt;width:336.8pt;height:253.85pt;z-index:251652208" coordsize="42773,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">
            <v:shape id="Kotak Teks 18" o:spid="_x0000_s2255" type="#_x0000_t202" style="position:absolute;top:9228;width:42773;height:23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" filled="f" stroked="f">
              <v:textbox>
                <w:txbxContent>
                  <w:p w14:paraId="50C187E8" w14:textId="58CC4379" w:rsidR="00AB3B79" w:rsidRPr="00C506FE" w:rsidRDefault="00FB5FBF" w:rsidP="00571457">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Hams berarti </w:t>
                    </w:r>
                    <w:r w:rsidR="004C08A7" w:rsidRPr="00C506FE">
                      <w:rPr>
                        <w:rFonts w:eastAsia="MS Mincho" w:cstheme="minorHAnsi"/>
                        <w:color w:val="404040" w:themeColor="text1" w:themeTint="BF"/>
                        <w:sz w:val="22"/>
                        <w:szCs w:val="22"/>
                      </w:rPr>
                      <w:t>mengalir / berhembus</w:t>
                    </w:r>
                    <w:r w:rsidR="0040547E" w:rsidRPr="00C506FE">
                      <w:rPr>
                        <w:rFonts w:eastAsia="MS Mincho" w:cstheme="minorHAnsi"/>
                        <w:color w:val="404040" w:themeColor="text1" w:themeTint="BF"/>
                        <w:sz w:val="22"/>
                        <w:szCs w:val="22"/>
                      </w:rPr>
                      <w:t xml:space="preserve"> </w:t>
                    </w:r>
                    <w:r w:rsidR="00E06C8D" w:rsidRPr="00C506FE">
                      <w:rPr>
                        <w:rFonts w:eastAsia="MS Mincho" w:cstheme="minorHAnsi"/>
                        <w:color w:val="404040" w:themeColor="text1" w:themeTint="BF"/>
                        <w:sz w:val="22"/>
                        <w:szCs w:val="22"/>
                      </w:rPr>
                      <w:t>S</w:t>
                    </w:r>
                    <w:r w:rsidR="0040547E" w:rsidRPr="00C506FE">
                      <w:rPr>
                        <w:rFonts w:eastAsia="MS Mincho" w:cstheme="minorHAnsi"/>
                        <w:color w:val="404040" w:themeColor="text1" w:themeTint="BF"/>
                        <w:sz w:val="22"/>
                        <w:szCs w:val="22"/>
                      </w:rPr>
                      <w:t xml:space="preserve">ecara istilah adalah </w:t>
                    </w:r>
                    <w:r w:rsidR="00540E0B" w:rsidRPr="00C506FE">
                      <w:rPr>
                        <w:rFonts w:eastAsia="MS Mincho" w:cstheme="minorHAnsi"/>
                        <w:color w:val="404040" w:themeColor="text1" w:themeTint="BF"/>
                        <w:sz w:val="22"/>
                        <w:szCs w:val="22"/>
                      </w:rPr>
                      <w:t>mengalirnya nafas ketika menyebutkan suatu hur</w:t>
                    </w:r>
                    <w:r w:rsidR="00571457" w:rsidRPr="00C506FE">
                      <w:rPr>
                        <w:rFonts w:eastAsia="MS Mincho" w:cstheme="minorHAnsi"/>
                        <w:color w:val="404040" w:themeColor="text1" w:themeTint="BF"/>
                        <w:sz w:val="22"/>
                        <w:szCs w:val="22"/>
                      </w:rPr>
                      <w:t>u</w:t>
                    </w:r>
                    <w:r w:rsidR="00540E0B" w:rsidRPr="00C506FE">
                      <w:rPr>
                        <w:rFonts w:eastAsia="MS Mincho" w:cstheme="minorHAnsi"/>
                        <w:color w:val="404040" w:themeColor="text1" w:themeTint="BF"/>
                        <w:sz w:val="22"/>
                        <w:szCs w:val="22"/>
                      </w:rPr>
                      <w:t>f kar</w:t>
                    </w:r>
                    <w:r w:rsidR="00505528">
                      <w:rPr>
                        <w:rFonts w:eastAsia="MS Mincho" w:cstheme="minorHAnsi"/>
                        <w:color w:val="404040" w:themeColor="text1" w:themeTint="BF"/>
                        <w:sz w:val="22"/>
                        <w:szCs w:val="22"/>
                      </w:rPr>
                      <w:t>e</w:t>
                    </w:r>
                    <w:r w:rsidR="00540E0B" w:rsidRPr="00C506FE">
                      <w:rPr>
                        <w:rFonts w:eastAsia="MS Mincho" w:cstheme="minorHAnsi"/>
                        <w:color w:val="404040" w:themeColor="text1" w:themeTint="BF"/>
                        <w:sz w:val="22"/>
                        <w:szCs w:val="22"/>
                      </w:rPr>
                      <w:t>na lemahnya sandaran huru</w:t>
                    </w:r>
                    <w:r w:rsidR="00E06C8D" w:rsidRPr="00C506FE">
                      <w:rPr>
                        <w:rFonts w:eastAsia="MS Mincho" w:cstheme="minorHAnsi"/>
                        <w:color w:val="404040" w:themeColor="text1" w:themeTint="BF"/>
                        <w:sz w:val="22"/>
                        <w:szCs w:val="22"/>
                      </w:rPr>
                      <w:t>f tersebut pada makhrojnya</w:t>
                    </w:r>
                    <w:r w:rsidR="00540E0B" w:rsidRPr="00C506FE">
                      <w:rPr>
                        <w:rFonts w:eastAsia="MS Mincho" w:cstheme="minorHAnsi"/>
                        <w:color w:val="404040" w:themeColor="text1" w:themeTint="BF"/>
                        <w:sz w:val="22"/>
                        <w:szCs w:val="22"/>
                      </w:rPr>
                      <w:t xml:space="preserve"> </w:t>
                    </w:r>
                    <w:r w:rsidR="001D4246">
                      <w:rPr>
                        <w:rFonts w:eastAsia="MS Mincho" w:cstheme="minorHAnsi"/>
                        <w:color w:val="404040" w:themeColor="text1" w:themeTint="BF"/>
                        <w:sz w:val="22"/>
                        <w:szCs w:val="22"/>
                      </w:rPr>
                      <w:t>huruf huruf Al Hams terkumpul dalam kalimat</w:t>
                    </w:r>
                  </w:p>
                  <w:p w14:paraId="0D01E9C3" w14:textId="2D7E2069" w:rsidR="00EE01DB" w:rsidRDefault="00F47F45" w:rsidP="00C506FE">
                    <w:pPr>
                      <w:jc w:val="center"/>
                      <w:rPr>
                        <w:rFonts w:ascii="Cascadia Mono SemiLight" w:hAnsi="Cascadia Mono SemiLight" w:cs="Cascadia Mono SemiLight"/>
                        <w:color w:val="404040" w:themeColor="text1" w:themeTint="BF"/>
                        <w:sz w:val="24"/>
                        <w:szCs w:val="24"/>
                      </w:rPr>
                    </w:pPr>
                    <w:r w:rsidRPr="00C506FE">
                      <w:rPr>
                        <w:rFonts w:ascii="Cascadia Mono SemiLight" w:hAnsi="Cascadia Mono SemiLight" w:cs="Cascadia Mono SemiLight"/>
                        <w:color w:val="404040" w:themeColor="text1" w:themeTint="BF"/>
                        <w:sz w:val="24"/>
                        <w:szCs w:val="24"/>
                        <w:rtl/>
                      </w:rPr>
                      <w:t>مَهْمُوسُهَـا</w:t>
                    </w:r>
                    <w:r w:rsidR="00BD36F6" w:rsidRPr="00C506FE">
                      <w:rPr>
                        <w:rFonts w:ascii="Cascadia Mono SemiLight" w:eastAsia="MS Mincho" w:hAnsi="Cascadia Mono SemiLight" w:cs="Cascadia Mono SemiLight" w:hint="cs"/>
                        <w:color w:val="404040" w:themeColor="text1" w:themeTint="BF"/>
                        <w:sz w:val="24"/>
                        <w:szCs w:val="24"/>
                        <w:rtl/>
                      </w:rPr>
                      <w:t>:</w:t>
                    </w:r>
                    <w:r w:rsidRPr="00C506FE">
                      <w:rPr>
                        <w:rFonts w:ascii="Cascadia Mono SemiLight" w:hAnsi="Cascadia Mono SemiLight" w:cs="Cascadia Mono SemiLight"/>
                        <w:color w:val="404040" w:themeColor="text1" w:themeTint="BF"/>
                        <w:sz w:val="24"/>
                        <w:szCs w:val="24"/>
                        <w:rtl/>
                      </w:rPr>
                      <w:t xml:space="preserve"> فَحَثَّـهُ شَخْـصٌ سَـكَـتْ</w:t>
                    </w:r>
                  </w:p>
                  <w:p w14:paraId="20CDA470" w14:textId="213176A6" w:rsidR="001D4246" w:rsidRPr="00BE6D37" w:rsidRDefault="006A0525" w:rsidP="006A0525">
                    <w:pPr>
                      <w:rPr>
                        <w:rFonts w:cstheme="minorHAnsi"/>
                        <w:color w:val="404040" w:themeColor="text1" w:themeTint="BF"/>
                        <w:sz w:val="21"/>
                        <w:szCs w:val="21"/>
                      </w:rPr>
                    </w:pPr>
                    <w:r w:rsidRPr="00CE0BEB">
                      <w:rPr>
                        <w:rFonts w:eastAsia="MS Mincho" w:cstheme="minorHAnsi"/>
                        <w:color w:val="404040" w:themeColor="text1" w:themeTint="BF"/>
                        <w:sz w:val="22"/>
                        <w:szCs w:val="22"/>
                      </w:rPr>
                      <w:t>yaitu fā' (</w:t>
                    </w:r>
                    <w:r w:rsidRPr="009455B6">
                      <w:rPr>
                        <w:rFonts w:ascii="Dubai" w:eastAsia="MS Mincho" w:hAnsi="Dubai" w:cs="Dubai" w:hint="cs"/>
                        <w:color w:val="404040" w:themeColor="text1" w:themeTint="BF"/>
                        <w:sz w:val="22"/>
                        <w:szCs w:val="22"/>
                        <w:rtl/>
                      </w:rPr>
                      <w:t>ف</w:t>
                    </w:r>
                    <w:r w:rsidRPr="00CE0BEB">
                      <w:rPr>
                        <w:rFonts w:eastAsia="MS Mincho" w:cstheme="minorHAnsi"/>
                        <w:color w:val="404040" w:themeColor="text1" w:themeTint="BF"/>
                        <w:sz w:val="22"/>
                        <w:szCs w:val="22"/>
                      </w:rPr>
                      <w:t xml:space="preserve">), </w:t>
                    </w:r>
                    <w:r w:rsidRPr="00CE0BEB">
                      <w:rPr>
                        <w:rFonts w:ascii="Cambria" w:eastAsia="MS Mincho" w:hAnsi="Cambria" w:cs="Cambria"/>
                        <w:color w:val="404040" w:themeColor="text1" w:themeTint="BF"/>
                        <w:sz w:val="22"/>
                        <w:szCs w:val="22"/>
                      </w:rPr>
                      <w:t>ḥ</w:t>
                    </w:r>
                    <w:r w:rsidRPr="00CE0BEB">
                      <w:rPr>
                        <w:rFonts w:eastAsia="MS Mincho" w:cstheme="minorHAnsi"/>
                        <w:color w:val="404040" w:themeColor="text1" w:themeTint="BF"/>
                        <w:sz w:val="22"/>
                        <w:szCs w:val="22"/>
                      </w:rPr>
                      <w:t>ā' (</w:t>
                    </w:r>
                    <w:r w:rsidRPr="009455B6">
                      <w:rPr>
                        <w:rFonts w:ascii="Dubai" w:eastAsia="MS Mincho" w:hAnsi="Dubai" w:cs="Dubai" w:hint="cs"/>
                        <w:color w:val="404040" w:themeColor="text1" w:themeTint="BF"/>
                        <w:sz w:val="22"/>
                        <w:szCs w:val="22"/>
                        <w:rtl/>
                      </w:rPr>
                      <w:t>ح</w:t>
                    </w:r>
                    <w:r w:rsidRPr="00CE0BEB">
                      <w:rPr>
                        <w:rFonts w:eastAsia="MS Mincho" w:cstheme="minorHAnsi"/>
                        <w:color w:val="404040" w:themeColor="text1" w:themeTint="BF"/>
                        <w:sz w:val="22"/>
                        <w:szCs w:val="22"/>
                      </w:rPr>
                      <w:t>), tsā' (</w:t>
                    </w:r>
                    <w:r w:rsidRPr="009455B6">
                      <w:rPr>
                        <w:rFonts w:ascii="Dubai" w:eastAsia="MS Mincho" w:hAnsi="Dubai" w:cs="Dubai" w:hint="cs"/>
                        <w:color w:val="404040" w:themeColor="text1" w:themeTint="BF"/>
                        <w:sz w:val="22"/>
                        <w:szCs w:val="22"/>
                        <w:rtl/>
                      </w:rPr>
                      <w:t>ث</w:t>
                    </w:r>
                    <w:r w:rsidRPr="00CE0BEB">
                      <w:rPr>
                        <w:rFonts w:eastAsia="MS Mincho" w:cstheme="minorHAnsi"/>
                        <w:color w:val="404040" w:themeColor="text1" w:themeTint="BF"/>
                        <w:sz w:val="22"/>
                        <w:szCs w:val="22"/>
                      </w:rPr>
                      <w:t>), hā' (</w:t>
                    </w:r>
                    <w:r w:rsidRPr="009455B6">
                      <w:rPr>
                        <w:rFonts w:ascii="Dubai" w:eastAsia="MS Mincho" w:hAnsi="Dubai" w:cs="Dubai" w:hint="cs"/>
                        <w:color w:val="404040" w:themeColor="text1" w:themeTint="BF"/>
                        <w:sz w:val="22"/>
                        <w:szCs w:val="22"/>
                        <w:rtl/>
                      </w:rPr>
                      <w:t>ه</w:t>
                    </w:r>
                    <w:r w:rsidR="000D08E8">
                      <w:rPr>
                        <w:rFonts w:ascii="Dubai" w:eastAsia="MS Mincho" w:hAnsi="Dubai" w:cs="Dubai" w:hint="cs"/>
                        <w:color w:val="404040" w:themeColor="text1" w:themeTint="BF"/>
                        <w:sz w:val="22"/>
                        <w:szCs w:val="22"/>
                        <w:rtl/>
                      </w:rPr>
                      <w:t>ـ</w:t>
                    </w:r>
                    <w:r w:rsidRPr="00CE0BEB">
                      <w:rPr>
                        <w:rFonts w:eastAsia="MS Mincho" w:cstheme="minorHAnsi"/>
                        <w:color w:val="404040" w:themeColor="text1" w:themeTint="BF"/>
                        <w:sz w:val="22"/>
                        <w:szCs w:val="22"/>
                      </w:rPr>
                      <w:t>), syīn (</w:t>
                    </w:r>
                    <w:r w:rsidRPr="009455B6">
                      <w:rPr>
                        <w:rFonts w:ascii="Dubai" w:eastAsia="MS Mincho" w:hAnsi="Dubai" w:cs="Dubai" w:hint="cs"/>
                        <w:color w:val="404040" w:themeColor="text1" w:themeTint="BF"/>
                        <w:sz w:val="22"/>
                        <w:szCs w:val="22"/>
                        <w:rtl/>
                      </w:rPr>
                      <w:t>ش</w:t>
                    </w:r>
                    <w:r w:rsidRPr="00CE0BEB">
                      <w:rPr>
                        <w:rFonts w:eastAsia="MS Mincho" w:cstheme="minorHAnsi"/>
                        <w:color w:val="404040" w:themeColor="text1" w:themeTint="BF"/>
                        <w:sz w:val="22"/>
                        <w:szCs w:val="22"/>
                      </w:rPr>
                      <w:t>), khā' (</w:t>
                    </w:r>
                    <w:r w:rsidRPr="009455B6">
                      <w:rPr>
                        <w:rFonts w:ascii="Dubai" w:eastAsia="MS Mincho" w:hAnsi="Dubai" w:cs="Dubai" w:hint="cs"/>
                        <w:color w:val="404040" w:themeColor="text1" w:themeTint="BF"/>
                        <w:sz w:val="22"/>
                        <w:szCs w:val="22"/>
                        <w:rtl/>
                      </w:rPr>
                      <w:t>خ</w:t>
                    </w:r>
                    <w:r w:rsidRPr="00CE0BEB">
                      <w:rPr>
                        <w:rFonts w:eastAsia="MS Mincho" w:cstheme="minorHAnsi"/>
                        <w:color w:val="404040" w:themeColor="text1" w:themeTint="BF"/>
                        <w:sz w:val="22"/>
                        <w:szCs w:val="22"/>
                      </w:rPr>
                      <w:t>),</w:t>
                    </w:r>
                    <w:r w:rsidR="00101A1C" w:rsidRPr="00101A1C">
                      <w:rPr>
                        <w:rFonts w:eastAsia="MS Mincho" w:cstheme="minorHAnsi"/>
                        <w:color w:val="404040" w:themeColor="text1" w:themeTint="BF"/>
                        <w:sz w:val="22"/>
                        <w:szCs w:val="22"/>
                      </w:rPr>
                      <w:t xml:space="preserve"> </w:t>
                    </w:r>
                    <w:r w:rsidR="00101A1C" w:rsidRPr="00CE0BEB">
                      <w:rPr>
                        <w:rFonts w:eastAsia="MS Mincho" w:cstheme="minorHAnsi"/>
                        <w:color w:val="404040" w:themeColor="text1" w:themeTint="BF"/>
                        <w:sz w:val="22"/>
                        <w:szCs w:val="22"/>
                      </w:rPr>
                      <w:t>shad (</w:t>
                    </w:r>
                    <w:r w:rsidR="00101A1C" w:rsidRPr="009455B6">
                      <w:rPr>
                        <w:rFonts w:ascii="Dubai" w:eastAsia="MS Mincho" w:hAnsi="Dubai" w:cs="Dubai"/>
                        <w:color w:val="404040" w:themeColor="text1" w:themeTint="BF"/>
                        <w:sz w:val="22"/>
                        <w:szCs w:val="22"/>
                        <w:rtl/>
                      </w:rPr>
                      <w:t>ص</w:t>
                    </w:r>
                    <w:r w:rsidR="00101A1C" w:rsidRPr="00CE0BEB">
                      <w:rPr>
                        <w:rFonts w:eastAsia="MS Mincho" w:cstheme="minorHAnsi"/>
                        <w:color w:val="404040" w:themeColor="text1" w:themeTint="BF"/>
                        <w:sz w:val="22"/>
                        <w:szCs w:val="22"/>
                      </w:rPr>
                      <w:t>)</w:t>
                    </w:r>
                    <w:r w:rsidR="00843F9C">
                      <w:rPr>
                        <w:rFonts w:eastAsia="MS Mincho" w:cstheme="minorHAnsi"/>
                        <w:color w:val="404040" w:themeColor="text1" w:themeTint="BF"/>
                        <w:sz w:val="22"/>
                        <w:szCs w:val="22"/>
                      </w:rPr>
                      <w:t>,</w:t>
                    </w:r>
                    <w:r w:rsidRPr="00CE0BEB">
                      <w:rPr>
                        <w:rFonts w:eastAsia="MS Mincho" w:cstheme="minorHAnsi"/>
                        <w:color w:val="404040" w:themeColor="text1" w:themeTint="BF"/>
                        <w:sz w:val="22"/>
                        <w:szCs w:val="22"/>
                      </w:rPr>
                      <w:t xml:space="preserve"> sīn (</w:t>
                    </w:r>
                    <w:r w:rsidRPr="009455B6">
                      <w:rPr>
                        <w:rFonts w:ascii="Dubai" w:eastAsia="MS Mincho" w:hAnsi="Dubai" w:cs="Dubai" w:hint="cs"/>
                        <w:color w:val="404040" w:themeColor="text1" w:themeTint="BF"/>
                        <w:sz w:val="22"/>
                        <w:szCs w:val="22"/>
                        <w:rtl/>
                      </w:rPr>
                      <w:t>س</w:t>
                    </w:r>
                    <w:r w:rsidRPr="00CE0BEB">
                      <w:rPr>
                        <w:rFonts w:eastAsia="MS Mincho" w:cstheme="minorHAnsi"/>
                        <w:color w:val="404040" w:themeColor="text1" w:themeTint="BF"/>
                        <w:sz w:val="22"/>
                        <w:szCs w:val="22"/>
                      </w:rPr>
                      <w:t>), kāf (</w:t>
                    </w:r>
                    <w:r w:rsidRPr="009455B6">
                      <w:rPr>
                        <w:rFonts w:ascii="Dubai" w:eastAsia="MS Mincho" w:hAnsi="Dubai" w:cs="Dubai" w:hint="cs"/>
                        <w:color w:val="404040" w:themeColor="text1" w:themeTint="BF"/>
                        <w:sz w:val="22"/>
                        <w:szCs w:val="22"/>
                        <w:rtl/>
                      </w:rPr>
                      <w:t>ك</w:t>
                    </w:r>
                    <w:r w:rsidRPr="00CE0BEB">
                      <w:rPr>
                        <w:rFonts w:eastAsia="MS Mincho" w:cstheme="minorHAnsi"/>
                        <w:color w:val="404040" w:themeColor="text1" w:themeTint="BF"/>
                        <w:sz w:val="22"/>
                        <w:szCs w:val="22"/>
                      </w:rPr>
                      <w:t>), tā' (</w:t>
                    </w:r>
                    <w:r w:rsidRPr="009455B6">
                      <w:rPr>
                        <w:rFonts w:ascii="Dubai" w:eastAsia="MS Mincho" w:hAnsi="Dubai" w:cs="Dubai" w:hint="cs"/>
                        <w:color w:val="404040" w:themeColor="text1" w:themeTint="BF"/>
                        <w:sz w:val="22"/>
                        <w:szCs w:val="22"/>
                        <w:rtl/>
                      </w:rPr>
                      <w:t>ت</w:t>
                    </w:r>
                    <w:r w:rsidRPr="00CE0BEB">
                      <w:rPr>
                        <w:rFonts w:eastAsia="MS Mincho" w:cstheme="minorHAnsi"/>
                        <w:color w:val="404040" w:themeColor="text1" w:themeTint="BF"/>
                        <w:sz w:val="22"/>
                        <w:szCs w:val="22"/>
                      </w:rPr>
                      <w:t>)</w:t>
                    </w:r>
                    <w:r w:rsidR="00843F9C">
                      <w:rPr>
                        <w:rFonts w:eastAsia="MS Mincho" w:cstheme="minorHAnsi"/>
                        <w:color w:val="404040" w:themeColor="text1" w:themeTint="BF"/>
                        <w:sz w:val="22"/>
                        <w:szCs w:val="22"/>
                      </w:rPr>
                      <w:t>.</w:t>
                    </w:r>
                  </w:p>
                </w:txbxContent>
              </v:textbox>
            </v:shape>
            <v:shape id="Kotak Teks 18" o:spid="_x0000_s2256" type="#_x0000_t202" style="position:absolute;left:931;width:13563;height:13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" filled="f" stroked="f">
              <v:textbox>
                <w:txbxContent>
                  <w:p w14:paraId="700FCC96" w14:textId="77D1C593" w:rsidR="00EE01DB" w:rsidRPr="002E17E0" w:rsidRDefault="00EE01DB" w:rsidP="00FB5FBF">
                    <w:pPr>
                      <w:spacing w:after="0" w:line="240" w:lineRule="auto"/>
                      <w:rPr>
                        <w:color w:val="C68D08" w:themeColor="accent1" w:themeShade="BF"/>
                        <w:sz w:val="40"/>
                        <w:szCs w:val="40"/>
                      </w:rPr>
                    </w:pPr>
                    <w:r w:rsidRPr="002E17E0">
                      <w:rPr>
                        <w:color w:val="C68D08" w:themeColor="accent1" w:themeShade="BF"/>
                        <w:sz w:val="40"/>
                        <w:szCs w:val="40"/>
                      </w:rPr>
                      <w:t>AL HAMS</w:t>
                    </w:r>
                  </w:p>
                  <w:p w14:paraId="2928786D" w14:textId="7D2599E2" w:rsidR="00EE01DB" w:rsidRPr="00FB5FBF" w:rsidRDefault="00891E38" w:rsidP="00FB5FBF">
                    <w:pPr>
                      <w:spacing w:after="0" w:line="120" w:lineRule="auto"/>
                      <w:rPr>
                        <w:rFonts w:ascii="Dubai" w:hAnsi="Dubai" w:cs="Dubai"/>
                        <w:color w:val="743C08" w:themeColor="accent3"/>
                        <w:sz w:val="44"/>
                        <w:szCs w:val="44"/>
                      </w:rPr>
                    </w:pPr>
                    <w:r w:rsidRPr="00FB5FBF">
                      <w:rPr>
                        <w:rFonts w:ascii="Dubai" w:hAnsi="Dubai" w:cs="Dubai" w:hint="cs"/>
                        <w:color w:val="743C08" w:themeColor="accent3"/>
                        <w:sz w:val="44"/>
                        <w:szCs w:val="44"/>
                        <w:rtl/>
                      </w:rPr>
                      <w:t>الهمس</w:t>
                    </w:r>
                  </w:p>
                </w:txbxContent>
              </v:textbox>
            </v:shape>
          </v:group>
        </w:pict>
      </w:r>
      <w:r w:rsidR="003B3AC4">
        <w:rPr>
          <w:rFonts w:asciiTheme="majorHAnsi" w:eastAsiaTheme="majorEastAsia" w:hAnsiTheme="majorHAnsi" w:cstheme="majorBidi"/>
          <w:color w:val="C68D08" w:themeColor="accent1" w:themeShade="BF"/>
          <w:sz w:val="36"/>
          <w:szCs w:val="36"/>
          <w:lang w:val="id-ID"/>
        </w:rPr>
        <w:br w:type="page"/>
      </w:r>
      <w:r>
        <w:lastRenderedPageBreak/>
        <w:pict w14:anchorId="49E2090E">
          <v:shape id="Kotak Teks 811209932" o:spid="_x0000_s2253" type="#_x0000_t202" style="position:absolute;margin-left:378.85pt;margin-top:522.4pt;width:40.7pt;height:35.5pt;z-index:25166045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" filled="f" stroked="f">
            <v:textbox>
              <w:txbxContent>
                <w:p w14:paraId="3E4AB0A8" w14:textId="3FD1950C" w:rsidR="00223F93" w:rsidRPr="004F7B4C" w:rsidRDefault="00223F93" w:rsidP="003C1BC1">
                  <w:pPr>
                    <w:rPr>
                      <w:rFonts w:ascii="13/5Atom Sans" w:hAnsi="13/5Atom Sans"/>
                      <w:color w:val="595959" w:themeColor="text1" w:themeTint="A6"/>
                      <w:sz w:val="96"/>
                      <w:szCs w:val="96"/>
                    </w:rPr>
                  </w:pPr>
                  <w:r w:rsidRPr="004F7B4C">
                    <w:rPr>
                      <w:rFonts w:ascii="13/5Atom Sans" w:hAnsi="13/5Atom Sans"/>
                      <w:color w:val="595959" w:themeColor="text1" w:themeTint="A6"/>
                      <w:sz w:val="96"/>
                      <w:szCs w:val="96"/>
                    </w:rPr>
                    <w:t xml:space="preserve">12 </w:t>
                  </w:r>
                </w:p>
              </w:txbxContent>
            </v:textbox>
            <w10:wrap anchorx="page"/>
          </v:shape>
        </w:pict>
      </w:r>
      <w:r>
        <w:pict w14:anchorId="169BAB92">
          <v:group id="Grup 386048606" o:spid="_x0000_s2250" style="position:absolute;margin-left:0;margin-top:5.15pt;width:336.8pt;height:207.65pt;z-index:251655332;mso-position-horizontal:center;mso-position-horizontal-relative:margin;mso-height-relative:margin" coordsize="42773,26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">
            <v:shape id="Kotak Teks 18" o:spid="_x0000_s2251" type="#_x0000_t202" style="position:absolute;top:6797;width:42773;height:19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" filled="f" stroked="f">
              <v:textbox>
                <w:txbxContent>
                  <w:p w14:paraId="32EBC650" w14:textId="34A4662A" w:rsidR="004A4E43" w:rsidRPr="00C506FE" w:rsidRDefault="004A4E43" w:rsidP="00571457">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8B0719">
                      <w:rPr>
                        <w:rFonts w:eastAsia="MS Mincho" w:cstheme="minorHAnsi"/>
                        <w:color w:val="404040" w:themeColor="text1" w:themeTint="BF"/>
                        <w:sz w:val="22"/>
                        <w:szCs w:val="22"/>
                      </w:rPr>
                      <w:t>Syiddah</w:t>
                    </w:r>
                    <w:r w:rsidRPr="00C506FE">
                      <w:rPr>
                        <w:rFonts w:eastAsia="MS Mincho" w:cstheme="minorHAnsi"/>
                        <w:color w:val="404040" w:themeColor="text1" w:themeTint="BF"/>
                        <w:sz w:val="22"/>
                        <w:szCs w:val="22"/>
                      </w:rPr>
                      <w:t xml:space="preserve"> berarti </w:t>
                    </w:r>
                    <w:r w:rsidR="008B0719">
                      <w:rPr>
                        <w:rFonts w:eastAsia="MS Mincho" w:cstheme="minorHAnsi"/>
                        <w:color w:val="404040" w:themeColor="text1" w:themeTint="BF"/>
                        <w:sz w:val="22"/>
                        <w:szCs w:val="22"/>
                      </w:rPr>
                      <w:t>kuat</w:t>
                    </w:r>
                    <w:r w:rsidRPr="00C506FE">
                      <w:rPr>
                        <w:rFonts w:eastAsia="MS Mincho" w:cstheme="minorHAnsi"/>
                        <w:color w:val="404040" w:themeColor="text1" w:themeTint="BF"/>
                        <w:sz w:val="22"/>
                        <w:szCs w:val="22"/>
                      </w:rPr>
                      <w:t xml:space="preserve"> Secara istilah adalah </w:t>
                    </w:r>
                    <w:r w:rsidR="00664DAA">
                      <w:rPr>
                        <w:rFonts w:eastAsia="MS Mincho" w:cstheme="minorHAnsi"/>
                        <w:color w:val="404040" w:themeColor="text1" w:themeTint="BF"/>
                        <w:sz w:val="22"/>
                        <w:szCs w:val="22"/>
                      </w:rPr>
                      <w:t>tertahannya suara</w:t>
                    </w:r>
                    <w:r w:rsidRPr="00C506FE">
                      <w:rPr>
                        <w:rFonts w:eastAsia="MS Mincho" w:cstheme="minorHAnsi"/>
                        <w:color w:val="404040" w:themeColor="text1" w:themeTint="BF"/>
                        <w:sz w:val="22"/>
                        <w:szCs w:val="22"/>
                      </w:rPr>
                      <w:t xml:space="preserve"> ketika menyebutkan suatu huruf kar</w:t>
                    </w:r>
                    <w:r>
                      <w:rPr>
                        <w:rFonts w:eastAsia="MS Mincho" w:cstheme="minorHAnsi"/>
                        <w:color w:val="404040" w:themeColor="text1" w:themeTint="BF"/>
                        <w:sz w:val="22"/>
                        <w:szCs w:val="22"/>
                      </w:rPr>
                      <w:t>e</w:t>
                    </w:r>
                    <w:r w:rsidRPr="00C506FE">
                      <w:rPr>
                        <w:rFonts w:eastAsia="MS Mincho" w:cstheme="minorHAnsi"/>
                        <w:color w:val="404040" w:themeColor="text1" w:themeTint="BF"/>
                        <w:sz w:val="22"/>
                        <w:szCs w:val="22"/>
                      </w:rPr>
                      <w:t xml:space="preserve">na </w:t>
                    </w:r>
                    <w:r w:rsidR="00664DAA">
                      <w:rPr>
                        <w:rFonts w:eastAsia="MS Mincho" w:cstheme="minorHAnsi"/>
                        <w:color w:val="404040" w:themeColor="text1" w:themeTint="BF"/>
                        <w:sz w:val="22"/>
                        <w:szCs w:val="22"/>
                      </w:rPr>
                      <w:t>sempurnanya</w:t>
                    </w:r>
                    <w:r w:rsidRPr="00C506FE">
                      <w:rPr>
                        <w:rFonts w:eastAsia="MS Mincho" w:cstheme="minorHAnsi"/>
                        <w:color w:val="404040" w:themeColor="text1" w:themeTint="BF"/>
                        <w:sz w:val="22"/>
                        <w:szCs w:val="22"/>
                      </w:rPr>
                      <w:t xml:space="preserve"> sandaran </w:t>
                    </w:r>
                    <w:r w:rsidR="00D83D0F">
                      <w:rPr>
                        <w:rFonts w:eastAsia="MS Mincho" w:cstheme="minorHAnsi"/>
                        <w:color w:val="404040" w:themeColor="text1" w:themeTint="BF"/>
                        <w:sz w:val="22"/>
                        <w:szCs w:val="22"/>
                      </w:rPr>
                      <w:t xml:space="preserve">antara </w:t>
                    </w:r>
                    <w:r w:rsidRPr="00C506FE">
                      <w:rPr>
                        <w:rFonts w:eastAsia="MS Mincho" w:cstheme="minorHAnsi"/>
                        <w:color w:val="404040" w:themeColor="text1" w:themeTint="BF"/>
                        <w:sz w:val="22"/>
                        <w:szCs w:val="22"/>
                      </w:rPr>
                      <w:t>huruf</w:t>
                    </w:r>
                    <w:r w:rsidR="004C2056">
                      <w:rPr>
                        <w:rFonts w:eastAsia="MS Mincho" w:cstheme="minorHAnsi"/>
                        <w:color w:val="404040" w:themeColor="text1" w:themeTint="BF"/>
                        <w:sz w:val="22"/>
                        <w:szCs w:val="22"/>
                      </w:rPr>
                      <w:t xml:space="preserve"> dan</w:t>
                    </w:r>
                    <w:r w:rsidRPr="00C506FE">
                      <w:rPr>
                        <w:rFonts w:eastAsia="MS Mincho" w:cstheme="minorHAnsi"/>
                        <w:color w:val="404040" w:themeColor="text1" w:themeTint="BF"/>
                        <w:sz w:val="22"/>
                        <w:szCs w:val="22"/>
                      </w:rPr>
                      <w:t xml:space="preserve"> makhroj </w:t>
                    </w:r>
                    <w:r>
                      <w:rPr>
                        <w:rFonts w:eastAsia="MS Mincho" w:cstheme="minorHAnsi"/>
                        <w:color w:val="404040" w:themeColor="text1" w:themeTint="BF"/>
                        <w:sz w:val="22"/>
                        <w:szCs w:val="22"/>
                      </w:rPr>
                      <w:t>huruf huruf A</w:t>
                    </w:r>
                    <w:r w:rsidR="004C2056">
                      <w:rPr>
                        <w:rFonts w:eastAsia="MS Mincho" w:cstheme="minorHAnsi"/>
                        <w:color w:val="404040" w:themeColor="text1" w:themeTint="BF"/>
                        <w:sz w:val="22"/>
                        <w:szCs w:val="22"/>
                      </w:rPr>
                      <w:t xml:space="preserve">sy Syiddah </w:t>
                    </w:r>
                    <w:r>
                      <w:rPr>
                        <w:rFonts w:eastAsia="MS Mincho" w:cstheme="minorHAnsi"/>
                        <w:color w:val="404040" w:themeColor="text1" w:themeTint="BF"/>
                        <w:sz w:val="22"/>
                        <w:szCs w:val="22"/>
                      </w:rPr>
                      <w:t>terkumpul dalam kalimat</w:t>
                    </w:r>
                  </w:p>
                  <w:p w14:paraId="7EAFEFF8" w14:textId="77777777" w:rsidR="00897469" w:rsidRPr="00054F2C" w:rsidRDefault="00897469" w:rsidP="00054F2C">
                    <w:pPr>
                      <w:jc w:val="center"/>
                      <w:rPr>
                        <w:rFonts w:ascii="Dubai" w:eastAsia="MS Mincho" w:hAnsi="Dubai" w:cs="Dubai"/>
                        <w:color w:val="404040" w:themeColor="text1" w:themeTint="BF"/>
                        <w:sz w:val="24"/>
                        <w:szCs w:val="24"/>
                      </w:rPr>
                    </w:pPr>
                    <w:r w:rsidRPr="00054F2C">
                      <w:rPr>
                        <w:rFonts w:ascii="Dubai" w:eastAsia="MS Mincho" w:hAnsi="Dubai" w:cs="Dubai"/>
                        <w:color w:val="404040" w:themeColor="text1" w:themeTint="BF"/>
                        <w:sz w:val="24"/>
                        <w:szCs w:val="24"/>
                        <w:rtl/>
                      </w:rPr>
                      <w:t>شَدِيْدُهَـا لَفْـظُ أَجِــدْ قَــطٍ بَـكَـتْ</w:t>
                    </w:r>
                  </w:p>
                  <w:p w14:paraId="6A035B0D" w14:textId="323B9A00" w:rsidR="004A4E43" w:rsidRPr="00054F2C" w:rsidRDefault="00054F2C" w:rsidP="00054F2C">
                    <w:pPr>
                      <w:rPr>
                        <w:rFonts w:eastAsia="MS Mincho" w:cstheme="minorHAnsi"/>
                        <w:color w:val="404040" w:themeColor="text1" w:themeTint="BF"/>
                        <w:sz w:val="22"/>
                        <w:szCs w:val="22"/>
                      </w:rPr>
                    </w:pPr>
                    <w:r w:rsidRPr="00054F2C">
                      <w:rPr>
                        <w:rFonts w:eastAsia="MS Mincho" w:cstheme="minorHAnsi"/>
                        <w:color w:val="404040" w:themeColor="text1" w:themeTint="BF"/>
                        <w:sz w:val="22"/>
                        <w:szCs w:val="22"/>
                      </w:rPr>
                      <w:t>yaitu hamzah (</w:t>
                    </w:r>
                    <w:r w:rsidRPr="00054F2C">
                      <w:rPr>
                        <w:rFonts w:ascii="Dubai" w:eastAsia="MS Mincho" w:hAnsi="Dubai" w:cs="Dubai" w:hint="cs"/>
                        <w:color w:val="404040" w:themeColor="text1" w:themeTint="BF"/>
                        <w:sz w:val="24"/>
                        <w:szCs w:val="24"/>
                        <w:rtl/>
                      </w:rPr>
                      <w:t>ء</w:t>
                    </w:r>
                    <w:r w:rsidRPr="00054F2C">
                      <w:rPr>
                        <w:rFonts w:eastAsia="MS Mincho" w:cstheme="minorHAnsi"/>
                        <w:color w:val="404040" w:themeColor="text1" w:themeTint="BF"/>
                        <w:sz w:val="22"/>
                        <w:szCs w:val="22"/>
                      </w:rPr>
                      <w:t>), jīm (</w:t>
                    </w:r>
                    <w:r w:rsidRPr="00054F2C">
                      <w:rPr>
                        <w:rFonts w:ascii="Dubai" w:eastAsia="MS Mincho" w:hAnsi="Dubai" w:cs="Dubai" w:hint="cs"/>
                        <w:color w:val="404040" w:themeColor="text1" w:themeTint="BF"/>
                        <w:sz w:val="24"/>
                        <w:szCs w:val="24"/>
                        <w:rtl/>
                      </w:rPr>
                      <w:t>ج</w:t>
                    </w:r>
                    <w:r w:rsidRPr="00054F2C">
                      <w:rPr>
                        <w:rFonts w:eastAsia="MS Mincho" w:cstheme="minorHAnsi"/>
                        <w:color w:val="404040" w:themeColor="text1" w:themeTint="BF"/>
                        <w:sz w:val="22"/>
                        <w:szCs w:val="22"/>
                      </w:rPr>
                      <w:t>), dāl (</w:t>
                    </w:r>
                    <w:r w:rsidRPr="00054F2C">
                      <w:rPr>
                        <w:rFonts w:ascii="Dubai" w:eastAsia="MS Mincho" w:hAnsi="Dubai" w:cs="Dubai" w:hint="cs"/>
                        <w:color w:val="404040" w:themeColor="text1" w:themeTint="BF"/>
                        <w:sz w:val="24"/>
                        <w:szCs w:val="24"/>
                        <w:rtl/>
                      </w:rPr>
                      <w:t>د</w:t>
                    </w:r>
                    <w:r w:rsidRPr="00054F2C">
                      <w:rPr>
                        <w:rFonts w:eastAsia="MS Mincho" w:cstheme="minorHAnsi"/>
                        <w:color w:val="404040" w:themeColor="text1" w:themeTint="BF"/>
                        <w:sz w:val="22"/>
                        <w:szCs w:val="22"/>
                      </w:rPr>
                      <w:t>), qāf (</w:t>
                    </w:r>
                    <w:r w:rsidRPr="00054F2C">
                      <w:rPr>
                        <w:rFonts w:ascii="Dubai" w:eastAsia="MS Mincho" w:hAnsi="Dubai" w:cs="Dubai" w:hint="cs"/>
                        <w:color w:val="404040" w:themeColor="text1" w:themeTint="BF"/>
                        <w:sz w:val="24"/>
                        <w:szCs w:val="24"/>
                        <w:rtl/>
                      </w:rPr>
                      <w:t>ق</w:t>
                    </w:r>
                    <w:r w:rsidRPr="00054F2C">
                      <w:rPr>
                        <w:rFonts w:eastAsia="MS Mincho" w:cstheme="minorHAnsi"/>
                        <w:color w:val="404040" w:themeColor="text1" w:themeTint="BF"/>
                        <w:sz w:val="22"/>
                        <w:szCs w:val="22"/>
                      </w:rPr>
                      <w:t xml:space="preserve">), </w:t>
                    </w:r>
                    <w:r w:rsidRPr="00054F2C">
                      <w:rPr>
                        <w:rFonts w:ascii="Cambria" w:eastAsia="MS Mincho" w:hAnsi="Cambria" w:cs="Cambria"/>
                        <w:color w:val="404040" w:themeColor="text1" w:themeTint="BF"/>
                        <w:sz w:val="22"/>
                        <w:szCs w:val="22"/>
                      </w:rPr>
                      <w:t>ṭ</w:t>
                    </w:r>
                    <w:r w:rsidRPr="00054F2C">
                      <w:rPr>
                        <w:rFonts w:eastAsia="MS Mincho" w:cstheme="minorHAnsi"/>
                        <w:color w:val="404040" w:themeColor="text1" w:themeTint="BF"/>
                        <w:sz w:val="22"/>
                        <w:szCs w:val="22"/>
                      </w:rPr>
                      <w:t>ha (</w:t>
                    </w:r>
                    <w:r w:rsidRPr="00054F2C">
                      <w:rPr>
                        <w:rFonts w:ascii="Dubai" w:eastAsia="MS Mincho" w:hAnsi="Dubai" w:cs="Dubai" w:hint="cs"/>
                        <w:color w:val="404040" w:themeColor="text1" w:themeTint="BF"/>
                        <w:sz w:val="24"/>
                        <w:szCs w:val="24"/>
                        <w:rtl/>
                      </w:rPr>
                      <w:t>ط</w:t>
                    </w:r>
                    <w:r w:rsidRPr="00054F2C">
                      <w:rPr>
                        <w:rFonts w:eastAsia="MS Mincho" w:cstheme="minorHAnsi"/>
                        <w:color w:val="404040" w:themeColor="text1" w:themeTint="BF"/>
                        <w:sz w:val="22"/>
                        <w:szCs w:val="22"/>
                      </w:rPr>
                      <w:t>), ba (</w:t>
                    </w:r>
                    <w:r w:rsidRPr="00054F2C">
                      <w:rPr>
                        <w:rFonts w:ascii="Dubai" w:eastAsia="MS Mincho" w:hAnsi="Dubai" w:cs="Dubai" w:hint="cs"/>
                        <w:color w:val="404040" w:themeColor="text1" w:themeTint="BF"/>
                        <w:sz w:val="24"/>
                        <w:szCs w:val="24"/>
                        <w:rtl/>
                      </w:rPr>
                      <w:t>ب</w:t>
                    </w:r>
                    <w:r w:rsidRPr="00054F2C">
                      <w:rPr>
                        <w:rFonts w:eastAsia="MS Mincho" w:cstheme="minorHAnsi"/>
                        <w:color w:val="404040" w:themeColor="text1" w:themeTint="BF"/>
                        <w:sz w:val="22"/>
                        <w:szCs w:val="22"/>
                      </w:rPr>
                      <w:t>), kāf (</w:t>
                    </w:r>
                    <w:r w:rsidRPr="00054F2C">
                      <w:rPr>
                        <w:rFonts w:ascii="Dubai" w:eastAsia="MS Mincho" w:hAnsi="Dubai" w:cs="Dubai" w:hint="cs"/>
                        <w:color w:val="404040" w:themeColor="text1" w:themeTint="BF"/>
                        <w:sz w:val="24"/>
                        <w:szCs w:val="24"/>
                        <w:rtl/>
                      </w:rPr>
                      <w:t>ك</w:t>
                    </w:r>
                    <w:r w:rsidRPr="00054F2C">
                      <w:rPr>
                        <w:rFonts w:eastAsia="MS Mincho" w:cstheme="minorHAnsi"/>
                        <w:color w:val="404040" w:themeColor="text1" w:themeTint="BF"/>
                        <w:sz w:val="22"/>
                        <w:szCs w:val="22"/>
                      </w:rPr>
                      <w:t>), dan ta (</w:t>
                    </w:r>
                    <w:r w:rsidRPr="00054F2C">
                      <w:rPr>
                        <w:rFonts w:ascii="Dubai" w:eastAsia="MS Mincho" w:hAnsi="Dubai" w:cs="Dubai" w:hint="cs"/>
                        <w:color w:val="404040" w:themeColor="text1" w:themeTint="BF"/>
                        <w:sz w:val="24"/>
                        <w:szCs w:val="24"/>
                        <w:rtl/>
                      </w:rPr>
                      <w:t>ت</w:t>
                    </w:r>
                    <w:r w:rsidRPr="00054F2C">
                      <w:rPr>
                        <w:rFonts w:eastAsia="MS Mincho" w:cstheme="minorHAnsi"/>
                        <w:color w:val="404040" w:themeColor="text1" w:themeTint="BF"/>
                        <w:sz w:val="22"/>
                        <w:szCs w:val="22"/>
                      </w:rPr>
                      <w:t>)</w:t>
                    </w:r>
                    <w:r>
                      <w:rPr>
                        <w:rFonts w:eastAsia="MS Mincho" w:cstheme="minorHAnsi"/>
                        <w:color w:val="404040" w:themeColor="text1" w:themeTint="BF"/>
                        <w:sz w:val="22"/>
                        <w:szCs w:val="22"/>
                      </w:rPr>
                      <w:t>.</w:t>
                    </w:r>
                  </w:p>
                </w:txbxContent>
              </v:textbox>
            </v:shape>
            <v:shape id="Kotak Teks 18" o:spid="_x0000_s2252" type="#_x0000_t202" style="position:absolute;left:931;width:18119;height:7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" filled="f" stroked="f">
              <v:textbox>
                <w:txbxContent>
                  <w:p w14:paraId="42C6397F" w14:textId="22ADECF4" w:rsidR="004A4E43" w:rsidRPr="002E17E0" w:rsidRDefault="004A4E43" w:rsidP="00893A9D">
                    <w:pPr>
                      <w:spacing w:after="0" w:line="20" w:lineRule="atLeast"/>
                      <w:rPr>
                        <w:color w:val="C68D08" w:themeColor="accent1" w:themeShade="BF"/>
                        <w:sz w:val="40"/>
                        <w:szCs w:val="40"/>
                      </w:rPr>
                    </w:pPr>
                    <w:r>
                      <w:rPr>
                        <w:color w:val="C68D08" w:themeColor="accent1" w:themeShade="BF"/>
                        <w:sz w:val="40"/>
                        <w:szCs w:val="40"/>
                      </w:rPr>
                      <w:t>ASY SYIDDAH</w:t>
                    </w:r>
                  </w:p>
                  <w:p w14:paraId="499886A4" w14:textId="02612009" w:rsidR="004A4E43" w:rsidRPr="00FB5FBF" w:rsidRDefault="004A4E43" w:rsidP="00893A9D">
                    <w:pPr>
                      <w:spacing w:after="0" w:line="168" w:lineRule="auto"/>
                      <w:rPr>
                        <w:rFonts w:ascii="Dubai" w:hAnsi="Dubai" w:cs="Dubai"/>
                        <w:color w:val="743C08" w:themeColor="accent3"/>
                        <w:sz w:val="44"/>
                        <w:szCs w:val="44"/>
                      </w:rPr>
                    </w:pPr>
                    <w:r w:rsidRPr="00FB5FBF">
                      <w:rPr>
                        <w:rFonts w:ascii="Dubai" w:hAnsi="Dubai" w:cs="Dubai" w:hint="cs"/>
                        <w:color w:val="743C08" w:themeColor="accent3"/>
                        <w:sz w:val="44"/>
                        <w:szCs w:val="44"/>
                        <w:rtl/>
                      </w:rPr>
                      <w:t>ال</w:t>
                    </w:r>
                    <w:r w:rsidR="00E23B26">
                      <w:rPr>
                        <w:rFonts w:ascii="Dubai" w:hAnsi="Dubai" w:cs="Dubai" w:hint="cs"/>
                        <w:color w:val="743C08" w:themeColor="accent3"/>
                        <w:sz w:val="44"/>
                        <w:szCs w:val="44"/>
                        <w:rtl/>
                      </w:rPr>
                      <w:t>شدة</w:t>
                    </w:r>
                  </w:p>
                </w:txbxContent>
              </v:textbox>
            </v:shape>
            <w10:wrap anchorx="margin"/>
          </v:group>
        </w:pict>
      </w:r>
      <w:r>
        <w:pict w14:anchorId="1649EE48">
          <v:group id="Grup 1834997534" o:spid="_x0000_s2247" style="position:absolute;margin-left:0;margin-top:209.9pt;width:336.8pt;height:167.1pt;z-index:251655334;mso-position-horizontal:left;mso-position-horizontal-relative:margin;mso-height-relative:margin" coordorigin=",-234" coordsize="42773,21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">
            <v:shape id="Kotak Teks 18" o:spid="_x0000_s2248" type="#_x0000_t202" style="position:absolute;top:6796;width:42773;height:14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" filled="f" stroked="f">
              <v:textbox>
                <w:txbxContent>
                  <w:p w14:paraId="024347B6" w14:textId="05B4A7D3" w:rsidR="00555356" w:rsidRPr="00C506FE" w:rsidRDefault="00555356" w:rsidP="00555356">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080E4E">
                      <w:rPr>
                        <w:rFonts w:eastAsia="MS Mincho" w:cstheme="minorHAnsi"/>
                        <w:color w:val="404040" w:themeColor="text1" w:themeTint="BF"/>
                        <w:sz w:val="22"/>
                        <w:szCs w:val="22"/>
                      </w:rPr>
                      <w:t>Bayniyyah</w:t>
                    </w:r>
                    <w:r w:rsidRPr="00C506FE">
                      <w:rPr>
                        <w:rFonts w:eastAsia="MS Mincho" w:cstheme="minorHAnsi"/>
                        <w:color w:val="404040" w:themeColor="text1" w:themeTint="BF"/>
                        <w:sz w:val="22"/>
                        <w:szCs w:val="22"/>
                      </w:rPr>
                      <w:t xml:space="preserve"> berarti </w:t>
                    </w:r>
                    <w:r w:rsidR="00080E4E">
                      <w:rPr>
                        <w:rFonts w:eastAsia="MS Mincho" w:cstheme="minorHAnsi"/>
                        <w:color w:val="404040" w:themeColor="text1" w:themeTint="BF"/>
                        <w:sz w:val="22"/>
                        <w:szCs w:val="22"/>
                      </w:rPr>
                      <w:t>pertengahan</w:t>
                    </w:r>
                    <w:r w:rsidRPr="00C506FE">
                      <w:rPr>
                        <w:rFonts w:eastAsia="MS Mincho" w:cstheme="minorHAnsi"/>
                        <w:color w:val="404040" w:themeColor="text1" w:themeTint="BF"/>
                        <w:sz w:val="22"/>
                        <w:szCs w:val="22"/>
                      </w:rPr>
                      <w:t xml:space="preserve"> </w:t>
                    </w:r>
                    <w:r w:rsidR="00080E4E">
                      <w:rPr>
                        <w:rFonts w:eastAsia="MS Mincho" w:cstheme="minorHAnsi"/>
                        <w:color w:val="404040" w:themeColor="text1" w:themeTint="BF"/>
                        <w:sz w:val="22"/>
                        <w:szCs w:val="22"/>
                      </w:rPr>
                      <w:t>maksudnya</w:t>
                    </w:r>
                    <w:r w:rsidRPr="00C506FE">
                      <w:rPr>
                        <w:rFonts w:eastAsia="MS Mincho" w:cstheme="minorHAnsi"/>
                        <w:color w:val="404040" w:themeColor="text1" w:themeTint="BF"/>
                        <w:sz w:val="22"/>
                        <w:szCs w:val="22"/>
                      </w:rPr>
                      <w:t xml:space="preserve"> adalah </w:t>
                    </w:r>
                    <w:r w:rsidR="007122B2">
                      <w:rPr>
                        <w:rFonts w:eastAsia="MS Mincho" w:cstheme="minorHAnsi"/>
                        <w:color w:val="404040" w:themeColor="text1" w:themeTint="BF"/>
                        <w:sz w:val="22"/>
                        <w:szCs w:val="22"/>
                      </w:rPr>
                      <w:t>sifat ini tidak sempurna tertahan dan dan tidak sempurna mengalir</w:t>
                    </w:r>
                    <w:r w:rsidR="001A0305">
                      <w:rPr>
                        <w:rFonts w:eastAsia="MS Mincho" w:cstheme="minorHAnsi"/>
                        <w:color w:val="404040" w:themeColor="text1" w:themeTint="BF"/>
                        <w:sz w:val="22"/>
                        <w:szCs w:val="22"/>
                      </w:rPr>
                      <w:t>,</w:t>
                    </w:r>
                    <w:r w:rsidR="007122B2">
                      <w:rPr>
                        <w:rFonts w:eastAsia="MS Mincho" w:cstheme="minorHAnsi"/>
                        <w:color w:val="404040" w:themeColor="text1" w:themeTint="BF"/>
                        <w:sz w:val="22"/>
                        <w:szCs w:val="22"/>
                      </w:rPr>
                      <w:t xml:space="preserve"> pertenga</w:t>
                    </w:r>
                    <w:r w:rsidR="001A0305">
                      <w:rPr>
                        <w:rFonts w:eastAsia="MS Mincho" w:cstheme="minorHAnsi"/>
                        <w:color w:val="404040" w:themeColor="text1" w:themeTint="BF"/>
                        <w:sz w:val="22"/>
                        <w:szCs w:val="22"/>
                      </w:rPr>
                      <w:t xml:space="preserve">han. </w:t>
                    </w:r>
                    <w:r w:rsidR="007122B2">
                      <w:rPr>
                        <w:rFonts w:eastAsia="MS Mincho" w:cstheme="minorHAnsi"/>
                        <w:color w:val="404040" w:themeColor="text1" w:themeTint="BF"/>
                        <w:sz w:val="22"/>
                        <w:szCs w:val="22"/>
                      </w:rPr>
                      <w:t xml:space="preserve"> </w:t>
                    </w:r>
                  </w:p>
                  <w:p w14:paraId="30D16999" w14:textId="33A54F01" w:rsidR="00B14A24" w:rsidRPr="00B14A24" w:rsidRDefault="00B14A24" w:rsidP="00B14A24">
                    <w:pPr>
                      <w:jc w:val="center"/>
                      <w:rPr>
                        <w:rFonts w:ascii="Dubai" w:eastAsia="MS Mincho" w:hAnsi="Dubai" w:cs="Dubai"/>
                        <w:color w:val="404040" w:themeColor="text1" w:themeTint="BF"/>
                        <w:sz w:val="24"/>
                        <w:szCs w:val="24"/>
                      </w:rPr>
                    </w:pPr>
                    <w:r w:rsidRPr="00B14A24">
                      <w:rPr>
                        <w:rFonts w:ascii="Dubai" w:eastAsia="MS Mincho" w:hAnsi="Dubai" w:cs="Dubai"/>
                        <w:color w:val="404040" w:themeColor="text1" w:themeTint="BF"/>
                        <w:sz w:val="24"/>
                        <w:szCs w:val="24"/>
                        <w:rtl/>
                      </w:rPr>
                      <w:t>وَبَيْـنَ رِخْـوٍ وَالشَّدِيـدِ</w:t>
                    </w:r>
                    <w:r w:rsidR="0088672F">
                      <w:rPr>
                        <w:rFonts w:ascii="Dubai" w:eastAsia="MS Mincho" w:hAnsi="Dubai" w:cs="Dubai" w:hint="cs"/>
                        <w:color w:val="404040" w:themeColor="text1" w:themeTint="BF"/>
                        <w:sz w:val="24"/>
                        <w:szCs w:val="24"/>
                        <w:rtl/>
                      </w:rPr>
                      <w:t xml:space="preserve"> </w:t>
                    </w:r>
                    <w:r w:rsidR="0043192E">
                      <w:rPr>
                        <w:rFonts w:ascii="Dubai" w:eastAsia="MS Mincho" w:hAnsi="Dubai" w:cs="Dubai" w:hint="cs"/>
                        <w:color w:val="404040" w:themeColor="text1" w:themeTint="BF"/>
                        <w:sz w:val="24"/>
                        <w:szCs w:val="24"/>
                        <w:rtl/>
                      </w:rPr>
                      <w:t>:</w:t>
                    </w:r>
                    <w:r w:rsidRPr="00B14A24">
                      <w:rPr>
                        <w:rFonts w:ascii="Dubai" w:eastAsia="MS Mincho" w:hAnsi="Dubai" w:cs="Dubai"/>
                        <w:color w:val="404040" w:themeColor="text1" w:themeTint="BF"/>
                        <w:sz w:val="24"/>
                        <w:szCs w:val="24"/>
                        <w:rtl/>
                      </w:rPr>
                      <w:t xml:space="preserve"> لِـنْ عُمَـرْ</w:t>
                    </w:r>
                  </w:p>
                  <w:p w14:paraId="5463BB4E" w14:textId="14FB7F47" w:rsidR="00555356" w:rsidRPr="00054F2C" w:rsidRDefault="00555356" w:rsidP="00555356">
                    <w:pPr>
                      <w:rPr>
                        <w:rFonts w:eastAsia="MS Mincho" w:cstheme="minorHAnsi"/>
                        <w:color w:val="404040" w:themeColor="text1" w:themeTint="BF"/>
                        <w:sz w:val="22"/>
                        <w:szCs w:val="22"/>
                      </w:rPr>
                    </w:pPr>
                    <w:r w:rsidRPr="00054F2C">
                      <w:rPr>
                        <w:rFonts w:eastAsia="MS Mincho" w:cstheme="minorHAnsi"/>
                        <w:color w:val="404040" w:themeColor="text1" w:themeTint="BF"/>
                        <w:sz w:val="22"/>
                        <w:szCs w:val="22"/>
                      </w:rPr>
                      <w:t xml:space="preserve">yaitu </w:t>
                    </w:r>
                    <w:r w:rsidR="0088672F">
                      <w:rPr>
                        <w:rFonts w:eastAsia="MS Mincho" w:cstheme="minorHAnsi"/>
                        <w:color w:val="404040" w:themeColor="text1" w:themeTint="BF"/>
                        <w:sz w:val="22"/>
                        <w:szCs w:val="22"/>
                      </w:rPr>
                      <w:t>Lam Nun Ain Mim dan Ra</w:t>
                    </w:r>
                  </w:p>
                </w:txbxContent>
              </v:textbox>
            </v:shape>
            <v:shape id="Kotak Teks 18" o:spid="_x0000_s2249" type="#_x0000_t202" style="position:absolute;left:12302;top:-234;width:18119;height:7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" filled="f" stroked="f">
              <v:textbox>
                <w:txbxContent>
                  <w:p w14:paraId="7FB6E670" w14:textId="72F2FA41" w:rsidR="00555356" w:rsidRPr="002E17E0" w:rsidRDefault="00080E4E" w:rsidP="00555356">
                    <w:pPr>
                      <w:spacing w:after="0" w:line="240" w:lineRule="auto"/>
                      <w:jc w:val="center"/>
                      <w:rPr>
                        <w:color w:val="C68D08" w:themeColor="accent1" w:themeShade="BF"/>
                        <w:sz w:val="40"/>
                        <w:szCs w:val="40"/>
                      </w:rPr>
                    </w:pPr>
                    <w:r>
                      <w:rPr>
                        <w:color w:val="C68D08" w:themeColor="accent1" w:themeShade="BF"/>
                        <w:sz w:val="40"/>
                        <w:szCs w:val="40"/>
                      </w:rPr>
                      <w:t>BA</w:t>
                    </w:r>
                    <w:r w:rsidR="005A05E0">
                      <w:rPr>
                        <w:color w:val="C68D08" w:themeColor="accent1" w:themeShade="BF"/>
                        <w:sz w:val="40"/>
                        <w:szCs w:val="40"/>
                      </w:rPr>
                      <w:t>I</w:t>
                    </w:r>
                    <w:r>
                      <w:rPr>
                        <w:color w:val="C68D08" w:themeColor="accent1" w:themeShade="BF"/>
                        <w:sz w:val="40"/>
                        <w:szCs w:val="40"/>
                      </w:rPr>
                      <w:t>NIYYAH</w:t>
                    </w:r>
                  </w:p>
                  <w:p w14:paraId="26B35D69" w14:textId="784F5246" w:rsidR="00555356" w:rsidRPr="00FB5FBF" w:rsidRDefault="00E23B26" w:rsidP="00893A9D">
                    <w:pPr>
                      <w:spacing w:after="0" w:line="168" w:lineRule="auto"/>
                      <w:jc w:val="center"/>
                      <w:rPr>
                        <w:rFonts w:ascii="Dubai" w:hAnsi="Dubai" w:cs="Dubai"/>
                        <w:color w:val="743C08" w:themeColor="accent3"/>
                        <w:sz w:val="44"/>
                        <w:szCs w:val="44"/>
                      </w:rPr>
                    </w:pPr>
                    <w:r>
                      <w:rPr>
                        <w:rFonts w:ascii="Dubai" w:hAnsi="Dubai" w:cs="Dubai" w:hint="cs"/>
                        <w:color w:val="743C08" w:themeColor="accent3"/>
                        <w:sz w:val="44"/>
                        <w:szCs w:val="44"/>
                        <w:rtl/>
                      </w:rPr>
                      <w:t>بينية</w:t>
                    </w:r>
                  </w:p>
                </w:txbxContent>
              </v:textbox>
            </v:shape>
            <w10:wrap anchorx="margin"/>
          </v:group>
        </w:pict>
      </w:r>
      <w:r>
        <w:pict w14:anchorId="32A70335">
          <v:group id="Grup 414749137" o:spid="_x0000_s2244" style="position:absolute;margin-left:0;margin-top:377.05pt;width:337.05pt;height:140.75pt;z-index:251655333;mso-position-horizontal:center;mso-position-horizontal-relative:margin;mso-height-relative:margin" coordsize="42805,18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">
            <v:shape id="Kotak Teks 18" o:spid="_x0000_s2245" type="#_x0000_t202" style="position:absolute;left:22193;width:20612;height:8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" filled="f" stroked="f">
              <v:textbox>
                <w:txbxContent>
                  <w:p w14:paraId="1B4324B3" w14:textId="1489E7F2" w:rsidR="004A4E43" w:rsidRPr="002E17E0" w:rsidRDefault="00E06237" w:rsidP="00FB5FBF">
                    <w:pPr>
                      <w:spacing w:after="0" w:line="240" w:lineRule="auto"/>
                      <w:rPr>
                        <w:color w:val="C68D08" w:themeColor="accent1" w:themeShade="BF"/>
                        <w:sz w:val="40"/>
                        <w:szCs w:val="40"/>
                      </w:rPr>
                    </w:pPr>
                    <w:r>
                      <w:rPr>
                        <w:color w:val="C68D08" w:themeColor="accent1" w:themeShade="BF"/>
                        <w:sz w:val="40"/>
                        <w:szCs w:val="40"/>
                      </w:rPr>
                      <w:t>AR ROKHOWAH</w:t>
                    </w:r>
                  </w:p>
                  <w:p w14:paraId="79E3AD4F" w14:textId="553CB90B" w:rsidR="004A4E43" w:rsidRPr="00D75112" w:rsidRDefault="004A4E43" w:rsidP="00893A9D">
                    <w:pPr>
                      <w:spacing w:after="0" w:line="168" w:lineRule="auto"/>
                      <w:jc w:val="right"/>
                      <w:rPr>
                        <w:rFonts w:ascii="Dubai" w:hAnsi="Dubai" w:cs="Dubai"/>
                        <w:color w:val="743C08" w:themeColor="accent3"/>
                        <w:sz w:val="48"/>
                        <w:szCs w:val="48"/>
                      </w:rPr>
                    </w:pPr>
                    <w:r>
                      <w:rPr>
                        <w:rFonts w:ascii="Dubai" w:hAnsi="Dubai" w:cs="Dubai" w:hint="cs"/>
                        <w:color w:val="743C08" w:themeColor="accent3"/>
                        <w:sz w:val="48"/>
                        <w:szCs w:val="48"/>
                        <w:rtl/>
                      </w:rPr>
                      <w:t>ال</w:t>
                    </w:r>
                    <w:r w:rsidR="00E23B26">
                      <w:rPr>
                        <w:rFonts w:ascii="Dubai" w:hAnsi="Dubai" w:cs="Dubai" w:hint="cs"/>
                        <w:color w:val="743C08" w:themeColor="accent3"/>
                        <w:sz w:val="48"/>
                        <w:szCs w:val="48"/>
                        <w:rtl/>
                      </w:rPr>
                      <w:t>رخاوة</w:t>
                    </w:r>
                    <w:r>
                      <w:rPr>
                        <w:rFonts w:ascii="Dubai" w:hAnsi="Dubai" w:cs="Dubai"/>
                        <w:color w:val="743C08" w:themeColor="accent3"/>
                        <w:sz w:val="48"/>
                        <w:szCs w:val="48"/>
                      </w:rPr>
                      <w:t xml:space="preserve">               </w:t>
                    </w:r>
                  </w:p>
                </w:txbxContent>
              </v:textbox>
            </v:shape>
            <v:shape id="Kotak Teks 18" o:spid="_x0000_s2246" type="#_x0000_t202" style="position:absolute;top:7785;width:42773;height:10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" filled="f" stroked="f">
              <v:textbox>
                <w:txbxContent>
                  <w:p w14:paraId="7CE2EBC9" w14:textId="57FC8EC3" w:rsidR="004A4E43" w:rsidRPr="00ED1F5F" w:rsidRDefault="004A4E43" w:rsidP="00561DE7">
                    <w:pPr>
                      <w:rPr>
                        <w:color w:val="404040" w:themeColor="text1" w:themeTint="BF"/>
                        <w:sz w:val="21"/>
                        <w:szCs w:val="21"/>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2420F1">
                      <w:rPr>
                        <w:rFonts w:eastAsia="MS Mincho" w:cstheme="minorHAnsi"/>
                        <w:color w:val="404040" w:themeColor="text1" w:themeTint="BF"/>
                        <w:sz w:val="22"/>
                        <w:szCs w:val="22"/>
                      </w:rPr>
                      <w:t>Rokhowah</w:t>
                    </w:r>
                    <w:r w:rsidRPr="00C506FE">
                      <w:rPr>
                        <w:rFonts w:eastAsia="MS Mincho" w:cstheme="minorHAnsi"/>
                        <w:color w:val="404040" w:themeColor="text1" w:themeTint="BF"/>
                        <w:sz w:val="22"/>
                        <w:szCs w:val="22"/>
                      </w:rPr>
                      <w:t xml:space="preserve"> berarti </w:t>
                    </w:r>
                    <w:r w:rsidR="002420F1">
                      <w:rPr>
                        <w:rFonts w:eastAsia="MS Mincho" w:cstheme="minorHAnsi"/>
                        <w:color w:val="404040" w:themeColor="text1" w:themeTint="BF"/>
                        <w:sz w:val="22"/>
                        <w:szCs w:val="22"/>
                      </w:rPr>
                      <w:t>Mengalir</w:t>
                    </w:r>
                    <w:r>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Secara istilah adalah </w:t>
                    </w:r>
                    <w:r w:rsidR="002420F1">
                      <w:rPr>
                        <w:rFonts w:eastAsia="MS Mincho" w:cstheme="minorHAnsi"/>
                        <w:color w:val="404040" w:themeColor="text1" w:themeTint="BF"/>
                        <w:sz w:val="22"/>
                        <w:szCs w:val="22"/>
                      </w:rPr>
                      <w:t>Mengalirnya suara</w:t>
                    </w:r>
                    <w:r w:rsidRPr="00C506FE">
                      <w:rPr>
                        <w:rFonts w:eastAsia="MS Mincho" w:cstheme="minorHAnsi"/>
                        <w:color w:val="404040" w:themeColor="text1" w:themeTint="BF"/>
                        <w:sz w:val="22"/>
                        <w:szCs w:val="22"/>
                      </w:rPr>
                      <w:t xml:space="preserve"> ketika menyebutkan suatu huruf</w:t>
                    </w:r>
                    <w:r w:rsidR="00CF56CC">
                      <w:rPr>
                        <w:rFonts w:eastAsia="MS Mincho" w:cstheme="minorHAnsi"/>
                        <w:color w:val="404040" w:themeColor="text1" w:themeTint="BF"/>
                        <w:sz w:val="22"/>
                        <w:szCs w:val="22"/>
                      </w:rPr>
                      <w:t xml:space="preserve">, </w:t>
                    </w:r>
                    <w:r>
                      <w:rPr>
                        <w:rFonts w:eastAsia="MS Mincho" w:cstheme="minorHAnsi"/>
                        <w:color w:val="404040" w:themeColor="text1" w:themeTint="BF"/>
                        <w:sz w:val="22"/>
                        <w:szCs w:val="22"/>
                      </w:rPr>
                      <w:t>A</w:t>
                    </w:r>
                    <w:r w:rsidR="00CF56CC">
                      <w:rPr>
                        <w:rFonts w:eastAsia="MS Mincho" w:cstheme="minorHAnsi"/>
                        <w:color w:val="404040" w:themeColor="text1" w:themeTint="BF"/>
                        <w:sz w:val="22"/>
                        <w:szCs w:val="22"/>
                      </w:rPr>
                      <w:t>r Rokhowah hurufnya adalah</w:t>
                    </w:r>
                    <w:r>
                      <w:rPr>
                        <w:rFonts w:eastAsia="MS Mincho" w:cstheme="minorHAnsi"/>
                        <w:color w:val="404040" w:themeColor="text1" w:themeTint="BF"/>
                        <w:sz w:val="22"/>
                        <w:szCs w:val="22"/>
                      </w:rPr>
                      <w:t xml:space="preserve"> semua huruf selain huruf huruf </w:t>
                    </w:r>
                    <w:r w:rsidR="00CF56CC">
                      <w:rPr>
                        <w:rFonts w:eastAsia="MS Mincho" w:cstheme="minorHAnsi"/>
                        <w:color w:val="404040" w:themeColor="text1" w:themeTint="BF"/>
                        <w:sz w:val="22"/>
                        <w:szCs w:val="22"/>
                      </w:rPr>
                      <w:t>Asy Syiddah dan Bain</w:t>
                    </w:r>
                    <w:r w:rsidR="005A05E0">
                      <w:rPr>
                        <w:rFonts w:eastAsia="MS Mincho" w:cstheme="minorHAnsi"/>
                        <w:color w:val="404040" w:themeColor="text1" w:themeTint="BF"/>
                        <w:sz w:val="22"/>
                        <w:szCs w:val="22"/>
                      </w:rPr>
                      <w:t>iyyah.</w:t>
                    </w:r>
                  </w:p>
                  <w:p w14:paraId="287C8AE3" w14:textId="77777777" w:rsidR="004A4E43" w:rsidRPr="00BE6D37" w:rsidRDefault="004A4E43" w:rsidP="006A0525">
                    <w:pPr>
                      <w:rPr>
                        <w:rFonts w:cstheme="minorHAnsi"/>
                        <w:color w:val="404040" w:themeColor="text1" w:themeTint="BF"/>
                        <w:sz w:val="21"/>
                        <w:szCs w:val="21"/>
                      </w:rPr>
                    </w:pPr>
                  </w:p>
                </w:txbxContent>
              </v:textbox>
            </v:shape>
            <w10:wrap anchorx="margin"/>
          </v:group>
        </w:pict>
      </w:r>
      <w:r>
        <w:pict w14:anchorId="6B2E3F5E">
          <v:rect id="Persegi Panjang 2137197678" o:spid="_x0000_s2243" style="position:absolute;margin-left:296.4pt;margin-top:-.05pt;width:347.6pt;height:522.4pt;z-index:251655331;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" fillcolor="#fdeabc" stroked="f" strokeweight="1pt">
            <v:textbox>
              <w:txbxContent>
                <w:p w14:paraId="0FDE4164" w14:textId="77777777" w:rsidR="00B60FB0" w:rsidRDefault="00B60FB0" w:rsidP="00A7197E">
                  <w:pPr>
                    <w:jc w:val="center"/>
                  </w:pPr>
                </w:p>
              </w:txbxContent>
            </v:textbox>
            <w10:wrap anchorx="margin"/>
          </v:rect>
        </w:pict>
      </w:r>
      <w:r>
        <w:pict w14:anchorId="66352A67">
          <v:group id="Grup 1513561298" o:spid="_x0000_s2240" style="position:absolute;margin-left:296.4pt;margin-top:-885.95pt;width:347.6pt;height:522.4pt;z-index:251652211;mso-position-horizontal:right;mso-position-horizontal-relative:margin;mso-position-vertical-relative:page" coordsize="44145,66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">
            <v:rect id="_x0000_s2241" style="position:absolute;width:44145;height:6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" fillcolor="#fdeabc" stroked="f" strokeweight="1pt">
              <v:textbox>
                <w:txbxContent>
                  <w:p w14:paraId="3BC30B60" w14:textId="77777777" w:rsidR="00AE0A4A" w:rsidRDefault="00AE0A4A" w:rsidP="00A7197E">
                    <w:pPr>
                      <w:jc w:val="center"/>
                    </w:pPr>
                  </w:p>
                </w:txbxContent>
              </v:textbox>
            </v:rect>
            <v:rect id="Persegi Panjang 2" o:spid="_x0000_s2242" style="position:absolute;top:53170;width:44145;height:13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" fillcolor="#f9d277 [1940]" stroked="f" strokeweight="1pt"/>
            <w10:wrap anchorx="margin" anchory="page"/>
          </v:group>
        </w:pict>
      </w:r>
      <w:r w:rsidR="003B3AC4">
        <w:rPr>
          <w:rFonts w:asciiTheme="majorHAnsi" w:eastAsiaTheme="majorEastAsia" w:hAnsiTheme="majorHAnsi" w:cstheme="majorBidi"/>
          <w:color w:val="C68D08" w:themeColor="accent1" w:themeShade="BF"/>
          <w:sz w:val="36"/>
          <w:szCs w:val="36"/>
          <w:lang w:val="id-ID"/>
        </w:rPr>
        <w:br w:type="page"/>
      </w:r>
    </w:p>
    <w:p w14:paraId="709ABD3D" w14:textId="0A18ADDF" w:rsidR="003B3AC4" w:rsidRDefault="00CF26DA">
      <w:pPr>
        <w:rPr>
          <w:rFonts w:asciiTheme="majorHAnsi" w:eastAsiaTheme="majorEastAsia" w:hAnsiTheme="majorHAnsi" w:cstheme="majorBidi"/>
          <w:color w:val="C68D08" w:themeColor="accent1" w:themeShade="BF"/>
          <w:sz w:val="36"/>
          <w:szCs w:val="36"/>
          <w:lang w:val="id-ID"/>
        </w:rPr>
      </w:pPr>
      <w:r>
        <w:lastRenderedPageBreak/>
        <w:pict w14:anchorId="743FDCCE">
          <v:shape id="Kotak Teks 1583536417" o:spid="_x0000_s2239" type="#_x0000_t202" style="position:absolute;margin-left:-.5pt;margin-top:522.4pt;width:41.5pt;height:35.65pt;z-index:25166250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" filled="f" stroked="f">
            <v:textbox>
              <w:txbxContent>
                <w:p w14:paraId="16A6DCB2" w14:textId="7D54E848" w:rsidR="00223F93" w:rsidRPr="003E70A7" w:rsidRDefault="00223F93" w:rsidP="003C1BC1">
                  <w:pPr>
                    <w:rPr>
                      <w:rFonts w:ascii="13/5Atom Sans" w:hAnsi="13/5Atom Sans"/>
                      <w:sz w:val="40"/>
                      <w:szCs w:val="40"/>
                    </w:rPr>
                  </w:pPr>
                  <w:r w:rsidRPr="004F7B4C">
                    <w:rPr>
                      <w:rFonts w:ascii="13/5Atom Sans" w:hAnsi="13/5Atom Sans"/>
                      <w:color w:val="595959" w:themeColor="text1" w:themeTint="A6"/>
                      <w:sz w:val="96"/>
                      <w:szCs w:val="96"/>
                    </w:rPr>
                    <w:t>1</w:t>
                  </w:r>
                  <w:r w:rsidR="005A10AC" w:rsidRPr="004F7B4C">
                    <w:rPr>
                      <w:rFonts w:ascii="13/5Atom Sans" w:hAnsi="13/5Atom Sans"/>
                      <w:color w:val="595959" w:themeColor="text1" w:themeTint="A6"/>
                      <w:sz w:val="96"/>
                      <w:szCs w:val="96"/>
                    </w:rPr>
                    <w:t>3</w:t>
                  </w:r>
                  <w:r w:rsidRPr="003E70A7">
                    <w:rPr>
                      <w:rFonts w:ascii="13/5Atom Sans" w:hAnsi="13/5Atom Sans"/>
                      <w:sz w:val="120"/>
                      <w:szCs w:val="120"/>
                    </w:rPr>
                    <w:t xml:space="preserve"> </w:t>
                  </w:r>
                </w:p>
              </w:txbxContent>
            </v:textbox>
            <w10:wrap anchorx="page"/>
          </v:shape>
        </w:pict>
      </w:r>
      <w:r>
        <w:pict w14:anchorId="470F6D9A">
          <v:shape id="Kotak Teks 1169000720" o:spid="_x0000_s2238" type="#_x0000_t202" style="position:absolute;margin-left:39.25pt;margin-top:-2.65pt;width:230.45pt;height:28.95pt;z-index:2516522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" filled="f" stroked="f">
            <v:textbox>
              <w:txbxContent>
                <w:p w14:paraId="0731C221" w14:textId="77777777" w:rsidR="00EB6F95" w:rsidRPr="00827E03" w:rsidRDefault="00EB6F95" w:rsidP="00827E03">
                  <w:pPr>
                    <w:rPr>
                      <w:color w:val="404040" w:themeColor="text1" w:themeTint="BF"/>
                      <w:sz w:val="22"/>
                      <w:szCs w:val="22"/>
                    </w:rPr>
                  </w:pPr>
                  <w:r w:rsidRPr="00827E03">
                    <w:rPr>
                      <w:color w:val="404040" w:themeColor="text1" w:themeTint="BF"/>
                      <w:sz w:val="22"/>
                      <w:szCs w:val="22"/>
                    </w:rPr>
                    <w:t>Asy Syiddah &lt;Bayniyyah&gt; Ar Rokhowah</w:t>
                  </w:r>
                </w:p>
                <w:p w14:paraId="488690EB" w14:textId="62FC6168" w:rsidR="00EB6F95" w:rsidRPr="00CD5277" w:rsidRDefault="00EB6F95" w:rsidP="00EB6F95">
                  <w:pPr>
                    <w:rPr>
                      <w:rFonts w:eastAsia="MS Mincho" w:cstheme="minorHAnsi"/>
                      <w:color w:val="404040" w:themeColor="text1" w:themeTint="BF"/>
                      <w:sz w:val="22"/>
                      <w:szCs w:val="22"/>
                    </w:rPr>
                  </w:pPr>
                </w:p>
              </w:txbxContent>
            </v:textbox>
            <w10:wrap anchorx="margin"/>
          </v:shape>
        </w:pict>
      </w:r>
      <w:r>
        <w:pict w14:anchorId="489312C2">
          <v:group id="Grup 1977938598" o:spid="_x0000_s2234" style="position:absolute;margin-left:0;margin-top:-11.55pt;width:347.6pt;height:114.75pt;z-index:251652218;mso-position-horizontal-relative:margin;mso-height-relative:margin" coordorigin=",237" coordsize="44145,14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">
            <v:rect id="Persegi Panjang 2" o:spid="_x0000_s2235" style="position:absolute;top:1666;width:44145;height:13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" fillcolor="#f9d277 [1940]" stroked="f" strokeweight="1pt"/>
            <v:shape id="Gambar 3" o:spid="_x0000_s2236" type="#_x0000_t75" style="position:absolute;left:1118;top:237;width:4661;height:4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">
              <v:imagedata r:id="rId33" o:title=""/>
            </v:shape>
            <v:shape id="Kotak Teks 18" o:spid="_x0000_s2237" type="#_x0000_t202" style="position:absolute;left:47;top:4286;width:44096;height:9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" filled="f" stroked="f">
              <v:textbox>
                <w:txbxContent>
                  <w:p w14:paraId="1ED86FA1" w14:textId="649A6576" w:rsidR="00E132EC" w:rsidRPr="00CD5277" w:rsidRDefault="00E132EC" w:rsidP="003232B1">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Pr>
                        <w:rFonts w:eastAsia="MS Mincho" w:cstheme="minorHAnsi"/>
                        <w:color w:val="404040" w:themeColor="text1" w:themeTint="BF"/>
                        <w:sz w:val="22"/>
                        <w:szCs w:val="22"/>
                      </w:rPr>
                      <w:t xml:space="preserve">Pasangan sifat </w:t>
                    </w:r>
                    <w:r w:rsidR="00CD5277">
                      <w:rPr>
                        <w:rFonts w:eastAsia="MS Mincho" w:cstheme="minorHAnsi"/>
                        <w:color w:val="404040" w:themeColor="text1" w:themeTint="BF"/>
                        <w:sz w:val="22"/>
                        <w:szCs w:val="22"/>
                      </w:rPr>
                      <w:t>kedua ini</w:t>
                    </w:r>
                    <w:r>
                      <w:rPr>
                        <w:rFonts w:eastAsia="MS Mincho" w:cstheme="minorHAnsi"/>
                        <w:color w:val="404040" w:themeColor="text1" w:themeTint="BF"/>
                        <w:sz w:val="22"/>
                        <w:szCs w:val="22"/>
                      </w:rPr>
                      <w:t xml:space="preserve"> membahas tentang </w:t>
                    </w:r>
                    <w:r w:rsidR="00CD5277">
                      <w:rPr>
                        <w:rFonts w:eastAsia="MS Mincho" w:cstheme="minorHAnsi"/>
                        <w:color w:val="404040" w:themeColor="text1" w:themeTint="BF"/>
                        <w:sz w:val="22"/>
                        <w:szCs w:val="22"/>
                      </w:rPr>
                      <w:t>suara</w:t>
                    </w:r>
                    <w:r>
                      <w:rPr>
                        <w:rFonts w:eastAsia="MS Mincho" w:cstheme="minorHAnsi"/>
                        <w:color w:val="404040" w:themeColor="text1" w:themeTint="BF"/>
                        <w:sz w:val="22"/>
                        <w:szCs w:val="22"/>
                      </w:rPr>
                      <w:t xml:space="preserve"> ketika mengucapkan huruf, jadi kata kunci pasangan ini </w:t>
                    </w:r>
                    <w:r w:rsidRPr="00CD5277">
                      <w:rPr>
                        <w:rFonts w:eastAsia="MS Mincho" w:cstheme="minorHAnsi"/>
                        <w:color w:val="404040" w:themeColor="text1" w:themeTint="BF"/>
                        <w:sz w:val="22"/>
                        <w:szCs w:val="22"/>
                      </w:rPr>
                      <w:t>adalah</w:t>
                    </w:r>
                    <w:r>
                      <w:rPr>
                        <w:rFonts w:eastAsia="MS Mincho" w:cstheme="minorHAnsi"/>
                        <w:color w:val="404040" w:themeColor="text1" w:themeTint="BF"/>
                        <w:sz w:val="22"/>
                        <w:szCs w:val="22"/>
                      </w:rPr>
                      <w:t xml:space="preserve"> </w:t>
                    </w:r>
                    <w:r w:rsidR="00CD5277">
                      <w:rPr>
                        <w:rFonts w:eastAsia="MS Mincho" w:cstheme="minorHAnsi"/>
                        <w:color w:val="404040" w:themeColor="text1" w:themeTint="BF"/>
                        <w:sz w:val="22"/>
                        <w:szCs w:val="22"/>
                      </w:rPr>
                      <w:t>SUARA</w:t>
                    </w:r>
                    <w:r w:rsidRPr="00CD5277">
                      <w:rPr>
                        <w:rFonts w:eastAsia="MS Mincho" w:cstheme="minorHAnsi"/>
                        <w:color w:val="404040" w:themeColor="text1" w:themeTint="BF"/>
                        <w:sz w:val="22"/>
                        <w:szCs w:val="22"/>
                      </w:rPr>
                      <w:t>.</w:t>
                    </w:r>
                  </w:p>
                </w:txbxContent>
              </v:textbox>
            </v:shape>
            <w10:wrap anchorx="margin"/>
          </v:group>
        </w:pict>
      </w:r>
      <w:r>
        <w:pict w14:anchorId="53041101">
          <v:group id="Grup 1180693353" o:spid="_x0000_s2231" style="position:absolute;margin-left:4.8pt;margin-top:345pt;width:336.75pt;height:160.45pt;z-index:251652217;mso-position-horizontal-relative:margin" coordorigin=",-359" coordsize="42773,21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">
            <v:shape id="Kotak Teks 18" o:spid="_x0000_s2232" type="#_x0000_t202" style="position:absolute;left:21956;top:-359;width:20606;height:8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" filled="f" stroked="f">
              <v:textbox>
                <w:txbxContent>
                  <w:p w14:paraId="6206F19A" w14:textId="432DE1DF" w:rsidR="00675F0A" w:rsidRPr="002E17E0" w:rsidRDefault="00CE6CBC" w:rsidP="003A6BE2">
                    <w:pPr>
                      <w:spacing w:after="0" w:line="240" w:lineRule="auto"/>
                      <w:jc w:val="right"/>
                      <w:rPr>
                        <w:color w:val="C68D08" w:themeColor="accent1" w:themeShade="BF"/>
                        <w:sz w:val="40"/>
                        <w:szCs w:val="40"/>
                      </w:rPr>
                    </w:pPr>
                    <w:r>
                      <w:rPr>
                        <w:color w:val="C68D08" w:themeColor="accent1" w:themeShade="BF"/>
                        <w:sz w:val="40"/>
                        <w:szCs w:val="40"/>
                      </w:rPr>
                      <w:t>AL ISTIFAL</w:t>
                    </w:r>
                  </w:p>
                  <w:p w14:paraId="3F6F9516" w14:textId="5F50EA4D" w:rsidR="00675F0A" w:rsidRPr="00D75112" w:rsidRDefault="00675F0A" w:rsidP="003A6BE2">
                    <w:pPr>
                      <w:spacing w:before="120" w:after="100" w:afterAutospacing="1" w:line="120" w:lineRule="auto"/>
                      <w:jc w:val="right"/>
                      <w:rPr>
                        <w:rFonts w:ascii="Dubai" w:hAnsi="Dubai" w:cs="Dubai"/>
                        <w:color w:val="743C08" w:themeColor="accent3"/>
                        <w:sz w:val="48"/>
                        <w:szCs w:val="48"/>
                      </w:rPr>
                    </w:pPr>
                    <w:r>
                      <w:rPr>
                        <w:rFonts w:ascii="Dubai" w:hAnsi="Dubai" w:cs="Dubai" w:hint="cs"/>
                        <w:color w:val="743C08" w:themeColor="accent3"/>
                        <w:sz w:val="48"/>
                        <w:szCs w:val="48"/>
                        <w:rtl/>
                      </w:rPr>
                      <w:t>ال</w:t>
                    </w:r>
                    <w:r w:rsidR="00245F51">
                      <w:rPr>
                        <w:rFonts w:ascii="Dubai" w:hAnsi="Dubai" w:cs="Dubai" w:hint="cs"/>
                        <w:color w:val="743C08" w:themeColor="accent3"/>
                        <w:sz w:val="48"/>
                        <w:szCs w:val="48"/>
                        <w:rtl/>
                      </w:rPr>
                      <w:t>استفال</w:t>
                    </w:r>
                  </w:p>
                </w:txbxContent>
              </v:textbox>
            </v:shape>
            <v:shape id="Kotak Teks 18" o:spid="_x0000_s2233" type="#_x0000_t202" style="position:absolute;top:7789;width:42773;height:13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" filled="f" stroked="f">
              <v:textbox>
                <w:txbxContent>
                  <w:p w14:paraId="2D848950" w14:textId="3F74C027" w:rsidR="00675F0A" w:rsidRPr="00ED1F5F" w:rsidRDefault="00675F0A" w:rsidP="00725EC5">
                    <w:pPr>
                      <w:rPr>
                        <w:color w:val="404040" w:themeColor="text1" w:themeTint="BF"/>
                        <w:sz w:val="21"/>
                        <w:szCs w:val="21"/>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3D1619">
                      <w:rPr>
                        <w:rFonts w:eastAsia="MS Mincho" w:cstheme="minorHAnsi"/>
                        <w:color w:val="404040" w:themeColor="text1" w:themeTint="BF"/>
                        <w:sz w:val="22"/>
                        <w:szCs w:val="22"/>
                      </w:rPr>
                      <w:t>Istifal</w:t>
                    </w:r>
                    <w:r>
                      <w:rPr>
                        <w:rFonts w:eastAsia="MS Mincho" w:cstheme="minorHAnsi"/>
                        <w:color w:val="404040" w:themeColor="text1" w:themeTint="BF"/>
                        <w:sz w:val="22"/>
                        <w:szCs w:val="22"/>
                      </w:rPr>
                      <w:t xml:space="preserve"> </w:t>
                    </w:r>
                    <w:r w:rsidRPr="00C506FE">
                      <w:rPr>
                        <w:rFonts w:eastAsia="MS Mincho" w:cstheme="minorHAnsi"/>
                        <w:color w:val="404040" w:themeColor="text1" w:themeTint="BF"/>
                        <w:sz w:val="22"/>
                        <w:szCs w:val="22"/>
                      </w:rPr>
                      <w:t>berarti</w:t>
                    </w:r>
                    <w:r>
                      <w:rPr>
                        <w:rFonts w:eastAsia="MS Mincho" w:cstheme="minorHAnsi"/>
                        <w:color w:val="404040" w:themeColor="text1" w:themeTint="BF"/>
                        <w:sz w:val="22"/>
                        <w:szCs w:val="22"/>
                      </w:rPr>
                      <w:t xml:space="preserve"> </w:t>
                    </w:r>
                    <w:r w:rsidR="003D1619">
                      <w:rPr>
                        <w:rFonts w:eastAsia="MS Mincho" w:cstheme="minorHAnsi"/>
                        <w:color w:val="404040" w:themeColor="text1" w:themeTint="BF"/>
                        <w:sz w:val="22"/>
                        <w:szCs w:val="22"/>
                      </w:rPr>
                      <w:t>turun</w:t>
                    </w:r>
                    <w:r w:rsidR="00AD6FE6">
                      <w:rPr>
                        <w:rFonts w:eastAsia="MS Mincho" w:cstheme="minorHAnsi"/>
                        <w:color w:val="404040" w:themeColor="text1" w:themeTint="BF"/>
                        <w:sz w:val="22"/>
                        <w:szCs w:val="22"/>
                      </w:rPr>
                      <w:t xml:space="preserve"> / rendah </w:t>
                    </w:r>
                    <w:r>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w:t>
                    </w:r>
                    <w:r w:rsidR="00DE4347">
                      <w:rPr>
                        <w:rFonts w:eastAsia="MS Mincho" w:cstheme="minorHAnsi"/>
                        <w:color w:val="404040" w:themeColor="text1" w:themeTint="BF"/>
                        <w:sz w:val="22"/>
                        <w:szCs w:val="22"/>
                      </w:rPr>
                      <w:t>maksudnya</w:t>
                    </w:r>
                    <w:r w:rsidRPr="00C506FE">
                      <w:rPr>
                        <w:rFonts w:eastAsia="MS Mincho" w:cstheme="minorHAnsi"/>
                        <w:color w:val="404040" w:themeColor="text1" w:themeTint="BF"/>
                        <w:sz w:val="22"/>
                        <w:szCs w:val="22"/>
                      </w:rPr>
                      <w:t xml:space="preserve"> adalah </w:t>
                    </w:r>
                    <w:r w:rsidR="00195B55">
                      <w:rPr>
                        <w:rFonts w:eastAsia="MS Mincho" w:cstheme="minorHAnsi"/>
                        <w:color w:val="404040" w:themeColor="text1" w:themeTint="BF"/>
                        <w:sz w:val="22"/>
                        <w:szCs w:val="22"/>
                      </w:rPr>
                      <w:t>pangkal lidah</w:t>
                    </w:r>
                    <w:r w:rsidR="003B37C7">
                      <w:rPr>
                        <w:rFonts w:eastAsia="MS Mincho" w:cstheme="minorHAnsi"/>
                        <w:color w:val="404040" w:themeColor="text1" w:themeTint="BF"/>
                        <w:sz w:val="22"/>
                        <w:szCs w:val="22"/>
                      </w:rPr>
                      <w:t xml:space="preserve"> turun atau rileks saat mengucapkan </w:t>
                    </w:r>
                    <w:r>
                      <w:rPr>
                        <w:rFonts w:eastAsia="MS Mincho" w:cstheme="minorHAnsi"/>
                        <w:color w:val="404040" w:themeColor="text1" w:themeTint="BF"/>
                        <w:sz w:val="22"/>
                        <w:szCs w:val="22"/>
                      </w:rPr>
                      <w:t xml:space="preserve">huruf huruf Rokhowah </w:t>
                    </w:r>
                    <w:r w:rsidR="00104451">
                      <w:rPr>
                        <w:rFonts w:eastAsia="MS Mincho" w:cstheme="minorHAnsi"/>
                        <w:color w:val="404040" w:themeColor="text1" w:themeTint="BF"/>
                        <w:sz w:val="22"/>
                        <w:szCs w:val="22"/>
                      </w:rPr>
                      <w:t>menyebabk</w:t>
                    </w:r>
                    <w:r w:rsidR="008063E9">
                      <w:rPr>
                        <w:rFonts w:eastAsia="MS Mincho" w:cstheme="minorHAnsi"/>
                        <w:color w:val="404040" w:themeColor="text1" w:themeTint="BF"/>
                        <w:sz w:val="22"/>
                        <w:szCs w:val="22"/>
                      </w:rPr>
                      <w:t xml:space="preserve">an huruf yang diucapkan Tarqiq(Tipis) </w:t>
                    </w:r>
                    <w:r>
                      <w:rPr>
                        <w:rFonts w:eastAsia="MS Mincho" w:cstheme="minorHAnsi"/>
                        <w:color w:val="404040" w:themeColor="text1" w:themeTint="BF"/>
                        <w:sz w:val="22"/>
                        <w:szCs w:val="22"/>
                      </w:rPr>
                      <w:t>adalah selain huruf</w:t>
                    </w:r>
                    <w:r w:rsidR="00E132EC">
                      <w:rPr>
                        <w:rFonts w:eastAsia="MS Mincho" w:cstheme="minorHAnsi"/>
                        <w:color w:val="404040" w:themeColor="text1" w:themeTint="BF"/>
                        <w:sz w:val="22"/>
                        <w:szCs w:val="22"/>
                      </w:rPr>
                      <w:t xml:space="preserve"> Al Isti’la’</w:t>
                    </w:r>
                    <w:r>
                      <w:rPr>
                        <w:rFonts w:eastAsia="MS Mincho" w:cstheme="minorHAnsi"/>
                        <w:color w:val="404040" w:themeColor="text1" w:themeTint="BF"/>
                        <w:sz w:val="22"/>
                        <w:szCs w:val="22"/>
                      </w:rPr>
                      <w:t>.</w:t>
                    </w:r>
                  </w:p>
                </w:txbxContent>
              </v:textbox>
            </v:shape>
            <w10:wrap anchorx="margin"/>
          </v:group>
        </w:pict>
      </w:r>
      <w:r>
        <w:pict w14:anchorId="1E0A7B8A">
          <v:group id="Grup 1149611235" o:spid="_x0000_s2228" style="position:absolute;margin-left:4.25pt;margin-top:107.4pt;width:336.8pt;height:232.15pt;z-index:251652216;mso-height-relative:margin" coordsize="42773,3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">
            <v:shape id="Kotak Teks 18" o:spid="_x0000_s2229" type="#_x0000_t202" style="position:absolute;top:9473;width:42773;height:23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" filled="f" stroked="f">
              <v:textbox>
                <w:txbxContent>
                  <w:p w14:paraId="71B0409E" w14:textId="0CA26E36" w:rsidR="00675F0A" w:rsidRDefault="00675F0A" w:rsidP="008F3341">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A049EA">
                      <w:rPr>
                        <w:rFonts w:eastAsia="MS Mincho" w:cstheme="minorHAnsi"/>
                        <w:color w:val="404040" w:themeColor="text1" w:themeTint="BF"/>
                        <w:sz w:val="22"/>
                        <w:szCs w:val="22"/>
                      </w:rPr>
                      <w:t>Isti’la’</w:t>
                    </w:r>
                    <w:r w:rsidRPr="00C506FE">
                      <w:rPr>
                        <w:rFonts w:eastAsia="MS Mincho" w:cstheme="minorHAnsi"/>
                        <w:color w:val="404040" w:themeColor="text1" w:themeTint="BF"/>
                        <w:sz w:val="22"/>
                        <w:szCs w:val="22"/>
                      </w:rPr>
                      <w:t xml:space="preserve"> berarti</w:t>
                    </w:r>
                    <w:r>
                      <w:rPr>
                        <w:rFonts w:eastAsia="MS Mincho" w:cstheme="minorHAnsi"/>
                        <w:color w:val="404040" w:themeColor="text1" w:themeTint="BF"/>
                        <w:sz w:val="22"/>
                        <w:szCs w:val="22"/>
                      </w:rPr>
                      <w:t xml:space="preserve"> </w:t>
                    </w:r>
                    <w:r w:rsidR="00A049EA">
                      <w:rPr>
                        <w:rFonts w:eastAsia="MS Mincho" w:cstheme="minorHAnsi"/>
                        <w:color w:val="404040" w:themeColor="text1" w:themeTint="BF"/>
                        <w:sz w:val="22"/>
                        <w:szCs w:val="22"/>
                      </w:rPr>
                      <w:t>Terangkat</w:t>
                    </w:r>
                    <w:r>
                      <w:rPr>
                        <w:rFonts w:eastAsia="MS Mincho" w:cstheme="minorHAnsi"/>
                        <w:color w:val="404040" w:themeColor="text1" w:themeTint="BF"/>
                        <w:sz w:val="22"/>
                        <w:szCs w:val="22"/>
                      </w:rPr>
                      <w:t xml:space="preserve"> </w:t>
                    </w:r>
                    <w:r w:rsidRPr="00C506FE">
                      <w:rPr>
                        <w:rFonts w:eastAsia="MS Mincho" w:cstheme="minorHAnsi"/>
                        <w:color w:val="404040" w:themeColor="text1" w:themeTint="BF"/>
                        <w:sz w:val="22"/>
                        <w:szCs w:val="22"/>
                      </w:rPr>
                      <w:t xml:space="preserve">Secara istilah adalah </w:t>
                    </w:r>
                    <w:r w:rsidR="002448F4">
                      <w:rPr>
                        <w:rFonts w:eastAsia="MS Mincho" w:cstheme="minorHAnsi"/>
                        <w:color w:val="404040" w:themeColor="text1" w:themeTint="BF"/>
                        <w:sz w:val="22"/>
                        <w:szCs w:val="22"/>
                      </w:rPr>
                      <w:t xml:space="preserve">terangkatnya pangkal </w:t>
                    </w:r>
                    <w:r w:rsidR="000C2A48">
                      <w:rPr>
                        <w:rFonts w:eastAsia="MS Mincho" w:cstheme="minorHAnsi"/>
                        <w:color w:val="404040" w:themeColor="text1" w:themeTint="BF"/>
                        <w:sz w:val="22"/>
                        <w:szCs w:val="22"/>
                      </w:rPr>
                      <w:t>lidah ke langit langit atas</w:t>
                    </w:r>
                    <w:r w:rsidR="002F0CC6">
                      <w:rPr>
                        <w:rFonts w:eastAsia="MS Mincho" w:cstheme="minorHAnsi"/>
                        <w:color w:val="404040" w:themeColor="text1" w:themeTint="BF"/>
                        <w:sz w:val="22"/>
                        <w:szCs w:val="22"/>
                      </w:rPr>
                      <w:t xml:space="preserve"> dan menyebabkan </w:t>
                    </w:r>
                    <w:r w:rsidR="00FD788F">
                      <w:rPr>
                        <w:rFonts w:eastAsia="MS Mincho" w:cstheme="minorHAnsi"/>
                        <w:color w:val="404040" w:themeColor="text1" w:themeTint="BF"/>
                        <w:sz w:val="22"/>
                        <w:szCs w:val="22"/>
                      </w:rPr>
                      <w:t xml:space="preserve">huruf yang masuk dalam sifat ini menjadi </w:t>
                    </w:r>
                    <w:r w:rsidR="00E067EE">
                      <w:rPr>
                        <w:rFonts w:eastAsia="MS Mincho" w:cstheme="minorHAnsi"/>
                        <w:color w:val="404040" w:themeColor="text1" w:themeTint="BF"/>
                        <w:sz w:val="22"/>
                        <w:szCs w:val="22"/>
                      </w:rPr>
                      <w:t>tafkhim(Tebal)</w:t>
                    </w:r>
                    <w:r>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w:t>
                    </w:r>
                    <w:r>
                      <w:rPr>
                        <w:rFonts w:eastAsia="MS Mincho" w:cstheme="minorHAnsi"/>
                        <w:color w:val="404040" w:themeColor="text1" w:themeTint="BF"/>
                        <w:sz w:val="22"/>
                        <w:szCs w:val="22"/>
                      </w:rPr>
                      <w:t xml:space="preserve">huruf huruf </w:t>
                    </w:r>
                    <w:r w:rsidR="00E067EE">
                      <w:rPr>
                        <w:rFonts w:eastAsia="MS Mincho" w:cstheme="minorHAnsi"/>
                        <w:color w:val="404040" w:themeColor="text1" w:themeTint="BF"/>
                        <w:sz w:val="22"/>
                        <w:szCs w:val="22"/>
                      </w:rPr>
                      <w:t>Al Isti’la’</w:t>
                    </w:r>
                    <w:r>
                      <w:rPr>
                        <w:rFonts w:eastAsia="MS Mincho" w:cstheme="minorHAnsi"/>
                        <w:color w:val="404040" w:themeColor="text1" w:themeTint="BF"/>
                        <w:sz w:val="22"/>
                        <w:szCs w:val="22"/>
                      </w:rPr>
                      <w:t xml:space="preserve"> terkumpul dalam kalimat </w:t>
                    </w:r>
                  </w:p>
                  <w:p w14:paraId="1CC9DB80" w14:textId="4EC65D0D" w:rsidR="00DA457B" w:rsidRDefault="00DA457B" w:rsidP="00DA457B">
                    <w:pPr>
                      <w:jc w:val="center"/>
                      <w:rPr>
                        <w:rFonts w:ascii="Cascadia Mono SemiLight" w:hAnsi="Cascadia Mono SemiLight" w:cs="Cascadia Mono SemiLight"/>
                        <w:color w:val="595959" w:themeColor="text1" w:themeTint="A6"/>
                        <w:sz w:val="24"/>
                        <w:szCs w:val="24"/>
                      </w:rPr>
                    </w:pPr>
                    <w:r w:rsidRPr="00B23C5F">
                      <w:rPr>
                        <w:rFonts w:ascii="Cascadia Mono SemiLight" w:hAnsi="Cascadia Mono SemiLight" w:cs="Cascadia Mono SemiLight"/>
                        <w:color w:val="595959" w:themeColor="text1" w:themeTint="A6"/>
                        <w:sz w:val="24"/>
                        <w:szCs w:val="24"/>
                        <w:rtl/>
                      </w:rPr>
                      <w:t>وَسَبْعُ عُلْوٍ</w:t>
                    </w:r>
                    <w:r w:rsidR="00CE6AE3">
                      <w:rPr>
                        <w:rFonts w:ascii="Cascadia Mono SemiLight" w:hAnsi="Cascadia Mono SemiLight" w:cs="Cascadia Mono SemiLight" w:hint="cs"/>
                        <w:color w:val="595959" w:themeColor="text1" w:themeTint="A6"/>
                        <w:sz w:val="24"/>
                        <w:szCs w:val="24"/>
                        <w:rtl/>
                      </w:rPr>
                      <w:t xml:space="preserve"> </w:t>
                    </w:r>
                    <w:r w:rsidR="00CE6AE3">
                      <w:rPr>
                        <w:rFonts w:ascii="Cascadia Mono SemiLight" w:eastAsia="MS Mincho" w:hAnsi="Cascadia Mono SemiLight" w:cs="Cascadia Mono SemiLight" w:hint="cs"/>
                        <w:color w:val="595959" w:themeColor="text1" w:themeTint="A6"/>
                        <w:sz w:val="24"/>
                        <w:szCs w:val="24"/>
                        <w:rtl/>
                      </w:rPr>
                      <w:t>:</w:t>
                    </w:r>
                    <w:r w:rsidRPr="00B23C5F">
                      <w:rPr>
                        <w:rFonts w:ascii="Cascadia Mono SemiLight" w:hAnsi="Cascadia Mono SemiLight" w:cs="Cascadia Mono SemiLight"/>
                        <w:color w:val="595959" w:themeColor="text1" w:themeTint="A6"/>
                        <w:sz w:val="24"/>
                        <w:szCs w:val="24"/>
                        <w:rtl/>
                      </w:rPr>
                      <w:t xml:space="preserve"> خُصَّ ضَغْـطٍ قِـظْ</w:t>
                    </w:r>
                  </w:p>
                  <w:p w14:paraId="0A12125A" w14:textId="579E885A" w:rsidR="00675F0A" w:rsidRPr="00D1696B" w:rsidRDefault="002F3848" w:rsidP="00F277DC">
                    <w:pPr>
                      <w:rPr>
                        <w:rFonts w:eastAsia="MS Mincho" w:cstheme="minorHAnsi"/>
                        <w:color w:val="404040" w:themeColor="text1" w:themeTint="BF"/>
                        <w:sz w:val="22"/>
                        <w:szCs w:val="22"/>
                      </w:rPr>
                    </w:pPr>
                    <w:r w:rsidRPr="002F3848">
                      <w:rPr>
                        <w:rFonts w:eastAsia="MS Mincho" w:cstheme="minorHAnsi"/>
                        <w:color w:val="404040" w:themeColor="text1" w:themeTint="BF"/>
                        <w:sz w:val="22"/>
                        <w:szCs w:val="22"/>
                      </w:rPr>
                      <w:t>yaitu kha (</w:t>
                    </w:r>
                    <w:r w:rsidRPr="00A92E28">
                      <w:rPr>
                        <w:rFonts w:ascii="Cascadia Mono SemiLight" w:hAnsi="Cascadia Mono SemiLight" w:cs="Cascadia Mono SemiLight" w:hint="cs"/>
                        <w:color w:val="595959" w:themeColor="text1" w:themeTint="A6"/>
                        <w:sz w:val="24"/>
                        <w:szCs w:val="24"/>
                        <w:rtl/>
                      </w:rPr>
                      <w:t>خ</w:t>
                    </w:r>
                    <w:r w:rsidRPr="002F3848">
                      <w:rPr>
                        <w:rFonts w:eastAsia="MS Mincho" w:cstheme="minorHAnsi"/>
                        <w:color w:val="404040" w:themeColor="text1" w:themeTint="BF"/>
                        <w:sz w:val="22"/>
                        <w:szCs w:val="22"/>
                      </w:rPr>
                      <w:t xml:space="preserve">), </w:t>
                    </w:r>
                    <w:r w:rsidRPr="002F3848">
                      <w:rPr>
                        <w:rFonts w:ascii="Cambria" w:eastAsia="MS Mincho" w:hAnsi="Cambria" w:cs="Cambria"/>
                        <w:color w:val="404040" w:themeColor="text1" w:themeTint="BF"/>
                        <w:sz w:val="22"/>
                        <w:szCs w:val="22"/>
                      </w:rPr>
                      <w:t>ṣ</w:t>
                    </w:r>
                    <w:r w:rsidRPr="002F3848">
                      <w:rPr>
                        <w:rFonts w:eastAsia="MS Mincho" w:cstheme="minorHAnsi"/>
                        <w:color w:val="404040" w:themeColor="text1" w:themeTint="BF"/>
                        <w:sz w:val="22"/>
                        <w:szCs w:val="22"/>
                      </w:rPr>
                      <w:t>ad (</w:t>
                    </w:r>
                    <w:r w:rsidRPr="00A92E28">
                      <w:rPr>
                        <w:rFonts w:ascii="Dubai" w:hAnsi="Dubai" w:cs="Dubai"/>
                        <w:color w:val="595959" w:themeColor="text1" w:themeTint="A6"/>
                        <w:sz w:val="24"/>
                        <w:szCs w:val="24"/>
                        <w:rtl/>
                      </w:rPr>
                      <w:t>ص</w:t>
                    </w:r>
                    <w:r w:rsidRPr="002F3848">
                      <w:rPr>
                        <w:rFonts w:eastAsia="MS Mincho" w:cstheme="minorHAnsi"/>
                        <w:color w:val="404040" w:themeColor="text1" w:themeTint="BF"/>
                        <w:sz w:val="22"/>
                        <w:szCs w:val="22"/>
                      </w:rPr>
                      <w:t xml:space="preserve">), </w:t>
                    </w:r>
                    <w:r w:rsidRPr="002F3848">
                      <w:rPr>
                        <w:rFonts w:ascii="Cambria" w:eastAsia="MS Mincho" w:hAnsi="Cambria" w:cs="Cambria"/>
                        <w:color w:val="404040" w:themeColor="text1" w:themeTint="BF"/>
                        <w:sz w:val="22"/>
                        <w:szCs w:val="22"/>
                      </w:rPr>
                      <w:t>ḍ</w:t>
                    </w:r>
                    <w:r w:rsidRPr="002F3848">
                      <w:rPr>
                        <w:rFonts w:eastAsia="MS Mincho" w:cstheme="minorHAnsi"/>
                        <w:color w:val="404040" w:themeColor="text1" w:themeTint="BF"/>
                        <w:sz w:val="22"/>
                        <w:szCs w:val="22"/>
                      </w:rPr>
                      <w:t>ad (</w:t>
                    </w:r>
                    <w:r w:rsidRPr="00A92E28">
                      <w:rPr>
                        <w:rFonts w:ascii="Dubai" w:hAnsi="Dubai" w:cs="Dubai" w:hint="cs"/>
                        <w:color w:val="595959" w:themeColor="text1" w:themeTint="A6"/>
                        <w:sz w:val="24"/>
                        <w:szCs w:val="24"/>
                        <w:rtl/>
                      </w:rPr>
                      <w:t>ض</w:t>
                    </w:r>
                    <w:r w:rsidRPr="002F3848">
                      <w:rPr>
                        <w:rFonts w:eastAsia="MS Mincho" w:cstheme="minorHAnsi"/>
                        <w:color w:val="404040" w:themeColor="text1" w:themeTint="BF"/>
                        <w:sz w:val="22"/>
                        <w:szCs w:val="22"/>
                      </w:rPr>
                      <w:t>), ghain (</w:t>
                    </w:r>
                    <w:r w:rsidRPr="00A92E28">
                      <w:rPr>
                        <w:rFonts w:ascii="Dubai" w:hAnsi="Dubai" w:cs="Dubai" w:hint="cs"/>
                        <w:color w:val="595959" w:themeColor="text1" w:themeTint="A6"/>
                        <w:sz w:val="24"/>
                        <w:szCs w:val="24"/>
                        <w:rtl/>
                      </w:rPr>
                      <w:t>غ</w:t>
                    </w:r>
                    <w:r w:rsidRPr="002F3848">
                      <w:rPr>
                        <w:rFonts w:eastAsia="MS Mincho" w:cstheme="minorHAnsi"/>
                        <w:color w:val="404040" w:themeColor="text1" w:themeTint="BF"/>
                        <w:sz w:val="22"/>
                        <w:szCs w:val="22"/>
                      </w:rPr>
                      <w:t xml:space="preserve">), </w:t>
                    </w:r>
                    <w:r w:rsidRPr="002F3848">
                      <w:rPr>
                        <w:rFonts w:ascii="Cambria" w:eastAsia="MS Mincho" w:hAnsi="Cambria" w:cs="Cambria"/>
                        <w:color w:val="404040" w:themeColor="text1" w:themeTint="BF"/>
                        <w:sz w:val="22"/>
                        <w:szCs w:val="22"/>
                      </w:rPr>
                      <w:t>ṭ</w:t>
                    </w:r>
                    <w:r w:rsidRPr="002F3848">
                      <w:rPr>
                        <w:rFonts w:eastAsia="MS Mincho" w:cstheme="minorHAnsi"/>
                        <w:color w:val="404040" w:themeColor="text1" w:themeTint="BF"/>
                        <w:sz w:val="22"/>
                        <w:szCs w:val="22"/>
                      </w:rPr>
                      <w:t>ha (</w:t>
                    </w:r>
                    <w:r w:rsidRPr="00A92E28">
                      <w:rPr>
                        <w:rFonts w:ascii="Dubai" w:hAnsi="Dubai" w:cs="Dubai" w:hint="cs"/>
                        <w:color w:val="595959" w:themeColor="text1" w:themeTint="A6"/>
                        <w:sz w:val="24"/>
                        <w:szCs w:val="24"/>
                        <w:rtl/>
                      </w:rPr>
                      <w:t>ط</w:t>
                    </w:r>
                    <w:r w:rsidRPr="002F3848">
                      <w:rPr>
                        <w:rFonts w:eastAsia="MS Mincho" w:cstheme="minorHAnsi"/>
                        <w:color w:val="404040" w:themeColor="text1" w:themeTint="BF"/>
                        <w:sz w:val="22"/>
                        <w:szCs w:val="22"/>
                      </w:rPr>
                      <w:t>), qaf (</w:t>
                    </w:r>
                    <w:r w:rsidRPr="00A92E28">
                      <w:rPr>
                        <w:rFonts w:ascii="Dubai" w:hAnsi="Dubai" w:cs="Dubai" w:hint="cs"/>
                        <w:color w:val="595959" w:themeColor="text1" w:themeTint="A6"/>
                        <w:sz w:val="24"/>
                        <w:szCs w:val="24"/>
                        <w:rtl/>
                      </w:rPr>
                      <w:t>ق</w:t>
                    </w:r>
                    <w:r w:rsidRPr="002F3848">
                      <w:rPr>
                        <w:rFonts w:eastAsia="MS Mincho" w:cstheme="minorHAnsi"/>
                        <w:color w:val="404040" w:themeColor="text1" w:themeTint="BF"/>
                        <w:sz w:val="22"/>
                        <w:szCs w:val="22"/>
                      </w:rPr>
                      <w:t>), dan zha (</w:t>
                    </w:r>
                    <w:r w:rsidRPr="00A92E28">
                      <w:rPr>
                        <w:rFonts w:ascii="Dubai" w:hAnsi="Dubai" w:cs="Dubai" w:hint="cs"/>
                        <w:color w:val="595959" w:themeColor="text1" w:themeTint="A6"/>
                        <w:sz w:val="24"/>
                        <w:szCs w:val="24"/>
                        <w:rtl/>
                      </w:rPr>
                      <w:t>ظ</w:t>
                    </w:r>
                    <w:r w:rsidRPr="002F3848">
                      <w:rPr>
                        <w:rFonts w:eastAsia="MS Mincho" w:cstheme="minorHAnsi"/>
                        <w:color w:val="404040" w:themeColor="text1" w:themeTint="BF"/>
                        <w:sz w:val="22"/>
                        <w:szCs w:val="22"/>
                      </w:rPr>
                      <w:t>).</w:t>
                    </w:r>
                  </w:p>
                </w:txbxContent>
              </v:textbox>
            </v:shape>
            <v:shape id="Kotak Teks 18" o:spid="_x0000_s2230" type="#_x0000_t202" style="position:absolute;left:931;width:18227;height:9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" filled="f" stroked="f">
              <v:textbox>
                <w:txbxContent>
                  <w:p w14:paraId="070DFAAF" w14:textId="078912AB" w:rsidR="00675F0A" w:rsidRPr="002E17E0" w:rsidRDefault="00A00F1B" w:rsidP="00880056">
                    <w:pPr>
                      <w:spacing w:after="0" w:line="0" w:lineRule="atLeast"/>
                      <w:rPr>
                        <w:color w:val="C68D08" w:themeColor="accent1" w:themeShade="BF"/>
                        <w:sz w:val="40"/>
                        <w:szCs w:val="40"/>
                      </w:rPr>
                    </w:pPr>
                    <w:r>
                      <w:rPr>
                        <w:color w:val="C68D08" w:themeColor="accent1" w:themeShade="BF"/>
                        <w:sz w:val="40"/>
                        <w:szCs w:val="40"/>
                      </w:rPr>
                      <w:t>AL ISTI</w:t>
                    </w:r>
                    <w:r w:rsidR="000A2010">
                      <w:rPr>
                        <w:color w:val="C68D08" w:themeColor="accent1" w:themeShade="BF"/>
                        <w:sz w:val="40"/>
                        <w:szCs w:val="40"/>
                      </w:rPr>
                      <w:t>’</w:t>
                    </w:r>
                    <w:r>
                      <w:rPr>
                        <w:color w:val="C68D08" w:themeColor="accent1" w:themeShade="BF"/>
                        <w:sz w:val="40"/>
                        <w:szCs w:val="40"/>
                      </w:rPr>
                      <w:t>LA</w:t>
                    </w:r>
                  </w:p>
                  <w:p w14:paraId="3E56AF9D" w14:textId="38EA81F6" w:rsidR="00675F0A" w:rsidRPr="00FB5FBF" w:rsidRDefault="00675F0A" w:rsidP="00880056">
                    <w:pPr>
                      <w:spacing w:after="0" w:line="0" w:lineRule="atLeast"/>
                      <w:rPr>
                        <w:rFonts w:ascii="Dubai" w:hAnsi="Dubai" w:cs="Dubai"/>
                        <w:color w:val="743C08" w:themeColor="accent3"/>
                        <w:sz w:val="44"/>
                        <w:szCs w:val="44"/>
                      </w:rPr>
                    </w:pPr>
                    <w:r w:rsidRPr="00FB5FBF">
                      <w:rPr>
                        <w:rFonts w:ascii="Dubai" w:hAnsi="Dubai" w:cs="Dubai" w:hint="cs"/>
                        <w:color w:val="743C08" w:themeColor="accent3"/>
                        <w:sz w:val="44"/>
                        <w:szCs w:val="44"/>
                        <w:rtl/>
                      </w:rPr>
                      <w:t>ال</w:t>
                    </w:r>
                    <w:r w:rsidR="000A2010">
                      <w:rPr>
                        <w:rFonts w:ascii="Dubai" w:hAnsi="Dubai" w:cs="Dubai" w:hint="cs"/>
                        <w:color w:val="743C08" w:themeColor="accent3"/>
                        <w:sz w:val="44"/>
                        <w:szCs w:val="44"/>
                        <w:rtl/>
                      </w:rPr>
                      <w:t>استعلاء</w:t>
                    </w:r>
                  </w:p>
                </w:txbxContent>
              </v:textbox>
            </v:shape>
          </v:group>
        </w:pict>
      </w:r>
      <w:r>
        <w:pict w14:anchorId="304B9C8A">
          <v:rect id="Persegi Panjang 38884043" o:spid="_x0000_s2227" style="position:absolute;margin-left:0;margin-top:84pt;width:347.6pt;height:438.4pt;rotation:180;z-index:25165221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" fillcolor="#fdeabc" stroked="f" strokeweight="1pt">
            <v:textbox>
              <w:txbxContent>
                <w:p w14:paraId="381CB1AA" w14:textId="77777777" w:rsidR="00675F0A" w:rsidRDefault="00675F0A" w:rsidP="00A7197E">
                  <w:pPr>
                    <w:jc w:val="center"/>
                  </w:pPr>
                </w:p>
              </w:txbxContent>
            </v:textbox>
            <w10:wrap anchorx="margin"/>
          </v:rect>
        </w:pict>
      </w:r>
      <w:r w:rsidR="003B3AC4">
        <w:rPr>
          <w:rFonts w:asciiTheme="majorHAnsi" w:eastAsiaTheme="majorEastAsia" w:hAnsiTheme="majorHAnsi" w:cstheme="majorBidi"/>
          <w:color w:val="C68D08" w:themeColor="accent1" w:themeShade="BF"/>
          <w:sz w:val="36"/>
          <w:szCs w:val="36"/>
          <w:lang w:val="id-ID"/>
        </w:rPr>
        <w:br w:type="page"/>
      </w:r>
    </w:p>
    <w:p w14:paraId="62C0AA72" w14:textId="78554BA5" w:rsidR="003B3AC4" w:rsidRDefault="00CF26DA">
      <w:pPr>
        <w:rPr>
          <w:rFonts w:asciiTheme="majorHAnsi" w:eastAsiaTheme="majorEastAsia" w:hAnsiTheme="majorHAnsi" w:cstheme="majorBidi"/>
          <w:color w:val="C68D08" w:themeColor="accent1" w:themeShade="BF"/>
          <w:sz w:val="36"/>
          <w:szCs w:val="36"/>
          <w:lang w:val="id-ID"/>
        </w:rPr>
      </w:pPr>
      <w:r>
        <w:lastRenderedPageBreak/>
        <w:pict w14:anchorId="3170C652">
          <v:shape id="Kotak Teks 2113705254" o:spid="_x0000_s2226" type="#_x0000_t202" style="position:absolute;margin-left:381pt;margin-top:522.15pt;width:41.5pt;height:35.65pt;z-index:25166455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" filled="f" stroked="f">
            <v:textbox>
              <w:txbxContent>
                <w:p w14:paraId="5F5269C8" w14:textId="2ACF7809" w:rsidR="00223F93" w:rsidRPr="003E70A7" w:rsidRDefault="00223F93" w:rsidP="003C1BC1">
                  <w:pPr>
                    <w:rPr>
                      <w:rFonts w:ascii="13/5Atom Sans" w:hAnsi="13/5Atom Sans"/>
                      <w:sz w:val="40"/>
                      <w:szCs w:val="40"/>
                    </w:rPr>
                  </w:pPr>
                  <w:r w:rsidRPr="004F7B4C">
                    <w:rPr>
                      <w:rFonts w:ascii="13/5Atom Sans" w:hAnsi="13/5Atom Sans"/>
                      <w:color w:val="595959" w:themeColor="text1" w:themeTint="A6"/>
                      <w:sz w:val="96"/>
                      <w:szCs w:val="96"/>
                    </w:rPr>
                    <w:t>1</w:t>
                  </w:r>
                  <w:r w:rsidR="005A10AC" w:rsidRPr="004F7B4C">
                    <w:rPr>
                      <w:rFonts w:ascii="13/5Atom Sans" w:hAnsi="13/5Atom Sans"/>
                      <w:color w:val="595959" w:themeColor="text1" w:themeTint="A6"/>
                      <w:sz w:val="96"/>
                      <w:szCs w:val="96"/>
                    </w:rPr>
                    <w:t>4</w:t>
                  </w:r>
                  <w:r w:rsidRPr="003E70A7">
                    <w:rPr>
                      <w:rFonts w:ascii="13/5Atom Sans" w:hAnsi="13/5Atom Sans"/>
                      <w:sz w:val="120"/>
                      <w:szCs w:val="120"/>
                    </w:rPr>
                    <w:t xml:space="preserve"> </w:t>
                  </w:r>
                </w:p>
              </w:txbxContent>
            </v:textbox>
            <w10:wrap anchorx="page"/>
          </v:shape>
        </w:pict>
      </w:r>
      <w:r>
        <w:pict w14:anchorId="41FB8B18">
          <v:group id="Grup 1980443762" o:spid="_x0000_s2223" style="position:absolute;margin-left:5.35pt;margin-top:310pt;width:336.75pt;height:167.1pt;z-index:251652223;mso-position-horizontal-relative:margin;mso-height-relative:margin" coordorigin=",-1272" coordsize="42773,22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">
            <v:shape id="Kotak Teks 18" o:spid="_x0000_s2224" type="#_x0000_t202" style="position:absolute;left:21956;top:-1272;width:20606;height:9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" filled="f" stroked="f">
              <v:textbox>
                <w:txbxContent>
                  <w:p w14:paraId="6C075DA2" w14:textId="21B9173B" w:rsidR="004A32BF" w:rsidRPr="002E17E0" w:rsidRDefault="00EF7E04" w:rsidP="003A6BE2">
                    <w:pPr>
                      <w:spacing w:after="0" w:line="240" w:lineRule="auto"/>
                      <w:jc w:val="right"/>
                      <w:rPr>
                        <w:color w:val="C68D08" w:themeColor="accent1" w:themeShade="BF"/>
                        <w:sz w:val="40"/>
                        <w:szCs w:val="40"/>
                      </w:rPr>
                    </w:pPr>
                    <w:r>
                      <w:rPr>
                        <w:color w:val="C68D08" w:themeColor="accent1" w:themeShade="BF"/>
                        <w:sz w:val="40"/>
                        <w:szCs w:val="40"/>
                      </w:rPr>
                      <w:t>AL INFITAH</w:t>
                    </w:r>
                  </w:p>
                  <w:p w14:paraId="719FF6E0" w14:textId="130BAE21" w:rsidR="004A32BF" w:rsidRPr="00D75112" w:rsidRDefault="004A32BF" w:rsidP="003A6BE2">
                    <w:pPr>
                      <w:spacing w:before="120" w:after="100" w:afterAutospacing="1" w:line="120" w:lineRule="auto"/>
                      <w:jc w:val="right"/>
                      <w:rPr>
                        <w:rFonts w:ascii="Dubai" w:hAnsi="Dubai" w:cs="Dubai"/>
                        <w:color w:val="743C08" w:themeColor="accent3"/>
                        <w:sz w:val="48"/>
                        <w:szCs w:val="48"/>
                      </w:rPr>
                    </w:pPr>
                    <w:r>
                      <w:rPr>
                        <w:rFonts w:ascii="Dubai" w:hAnsi="Dubai" w:cs="Dubai" w:hint="cs"/>
                        <w:color w:val="743C08" w:themeColor="accent3"/>
                        <w:sz w:val="48"/>
                        <w:szCs w:val="48"/>
                        <w:rtl/>
                      </w:rPr>
                      <w:t>ال</w:t>
                    </w:r>
                    <w:r w:rsidR="00650C74">
                      <w:rPr>
                        <w:rFonts w:ascii="Dubai" w:hAnsi="Dubai" w:cs="Dubai" w:hint="cs"/>
                        <w:color w:val="743C08" w:themeColor="accent3"/>
                        <w:sz w:val="48"/>
                        <w:szCs w:val="48"/>
                        <w:rtl/>
                      </w:rPr>
                      <w:t>انفتاح</w:t>
                    </w:r>
                  </w:p>
                </w:txbxContent>
              </v:textbox>
            </v:shape>
            <v:shape id="Kotak Teks 18" o:spid="_x0000_s2225" type="#_x0000_t202" style="position:absolute;top:7789;width:42773;height:13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" filled="f" stroked="f">
              <v:textbox>
                <w:txbxContent>
                  <w:p w14:paraId="3C65628D" w14:textId="64DFA178" w:rsidR="004A32BF" w:rsidRPr="00ED1F5F" w:rsidRDefault="004A32BF" w:rsidP="00725EC5">
                    <w:pPr>
                      <w:rPr>
                        <w:color w:val="404040" w:themeColor="text1" w:themeTint="BF"/>
                        <w:sz w:val="21"/>
                        <w:szCs w:val="21"/>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650C74">
                      <w:rPr>
                        <w:rFonts w:eastAsia="MS Mincho" w:cstheme="minorHAnsi"/>
                        <w:color w:val="404040" w:themeColor="text1" w:themeTint="BF"/>
                        <w:sz w:val="22"/>
                        <w:szCs w:val="22"/>
                      </w:rPr>
                      <w:t>Infitah</w:t>
                    </w:r>
                    <w:r>
                      <w:rPr>
                        <w:rFonts w:eastAsia="MS Mincho" w:cstheme="minorHAnsi"/>
                        <w:color w:val="404040" w:themeColor="text1" w:themeTint="BF"/>
                        <w:sz w:val="22"/>
                        <w:szCs w:val="22"/>
                      </w:rPr>
                      <w:t xml:space="preserve"> </w:t>
                    </w:r>
                    <w:r w:rsidRPr="00C506FE">
                      <w:rPr>
                        <w:rFonts w:eastAsia="MS Mincho" w:cstheme="minorHAnsi"/>
                        <w:color w:val="404040" w:themeColor="text1" w:themeTint="BF"/>
                        <w:sz w:val="22"/>
                        <w:szCs w:val="22"/>
                      </w:rPr>
                      <w:t>berarti</w:t>
                    </w:r>
                    <w:r>
                      <w:rPr>
                        <w:rFonts w:eastAsia="MS Mincho" w:cstheme="minorHAnsi"/>
                        <w:color w:val="404040" w:themeColor="text1" w:themeTint="BF"/>
                        <w:sz w:val="22"/>
                        <w:szCs w:val="22"/>
                      </w:rPr>
                      <w:t xml:space="preserve"> </w:t>
                    </w:r>
                    <w:r w:rsidR="00650C74">
                      <w:rPr>
                        <w:rFonts w:eastAsia="MS Mincho" w:cstheme="minorHAnsi"/>
                        <w:color w:val="404040" w:themeColor="text1" w:themeTint="BF"/>
                        <w:sz w:val="22"/>
                        <w:szCs w:val="22"/>
                      </w:rPr>
                      <w:t>Terbuka</w:t>
                    </w:r>
                    <w:r>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Secara istilah adalah </w:t>
                    </w:r>
                    <w:r w:rsidR="00002593">
                      <w:rPr>
                        <w:rFonts w:eastAsia="MS Mincho" w:cstheme="minorHAnsi"/>
                        <w:color w:val="404040" w:themeColor="text1" w:themeTint="BF"/>
                        <w:sz w:val="22"/>
                        <w:szCs w:val="22"/>
                      </w:rPr>
                      <w:t>terbukanya rongga mulut (antara lidah dan langit langit)</w:t>
                    </w:r>
                    <w:r w:rsidR="00675933">
                      <w:rPr>
                        <w:rFonts w:eastAsia="MS Mincho" w:cstheme="minorHAnsi"/>
                        <w:color w:val="404040" w:themeColor="text1" w:themeTint="BF"/>
                        <w:sz w:val="22"/>
                        <w:szCs w:val="22"/>
                      </w:rPr>
                      <w:t>ketika mengucapkan huru</w:t>
                    </w:r>
                    <w:r w:rsidR="009725FE">
                      <w:rPr>
                        <w:rFonts w:eastAsia="MS Mincho" w:cstheme="minorHAnsi"/>
                        <w:color w:val="404040" w:themeColor="text1" w:themeTint="BF"/>
                        <w:sz w:val="22"/>
                        <w:szCs w:val="22"/>
                      </w:rPr>
                      <w:t>fnya</w:t>
                    </w:r>
                    <w:r w:rsidR="00FA5BCF">
                      <w:rPr>
                        <w:rFonts w:eastAsia="MS Mincho" w:cstheme="minorHAnsi"/>
                        <w:color w:val="404040" w:themeColor="text1" w:themeTint="BF"/>
                        <w:sz w:val="22"/>
                        <w:szCs w:val="22"/>
                      </w:rPr>
                      <w:t>.</w:t>
                    </w:r>
                    <w:r w:rsidR="009725FE">
                      <w:rPr>
                        <w:rFonts w:eastAsia="MS Mincho" w:cstheme="minorHAnsi"/>
                        <w:color w:val="404040" w:themeColor="text1" w:themeTint="BF"/>
                        <w:sz w:val="22"/>
                        <w:szCs w:val="22"/>
                      </w:rPr>
                      <w:t xml:space="preserve"> Huruf hurf Al Infitah adalah selain huruf Ithbaq</w:t>
                    </w:r>
                    <w:r w:rsidR="00D065BA">
                      <w:rPr>
                        <w:rFonts w:eastAsia="MS Mincho" w:cstheme="minorHAnsi"/>
                        <w:color w:val="404040" w:themeColor="text1" w:themeTint="BF"/>
                        <w:sz w:val="22"/>
                        <w:szCs w:val="22"/>
                      </w:rPr>
                      <w:t>.</w:t>
                    </w:r>
                  </w:p>
                </w:txbxContent>
              </v:textbox>
            </v:shape>
            <w10:wrap anchorx="margin"/>
          </v:group>
        </w:pict>
      </w:r>
      <w:r>
        <w:pict w14:anchorId="4C23B581">
          <v:group id="Grup 2003162610" o:spid="_x0000_s2211" style="position:absolute;margin-left:-1in;margin-top:-21in;width:418.1pt;height:775.75pt;z-index:251652212;mso-width-relative:margin;mso-height-relative:margin" coordorigin="-8953,-31881" coordsize="53098,98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">
            <v:rect id="_x0000_s2212" style="position:absolute;top:272;width:44145;height:663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" fillcolor="#fdeabc" stroked="f" strokeweight="1pt">
              <v:textbox>
                <w:txbxContent>
                  <w:p w14:paraId="0CB156C0" w14:textId="77777777" w:rsidR="00AE0A4A" w:rsidRDefault="00AE0A4A" w:rsidP="00A7197E">
                    <w:pPr>
                      <w:jc w:val="center"/>
                    </w:pPr>
                  </w:p>
                </w:txbxContent>
              </v:textbox>
            </v:rect>
            <v:group id="Grup 5" o:spid="_x0000_s2213" style="position:absolute;left:544;width:42773;height:28428" coordsize="42773,32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">
              <v:shape id="Kotak Teks 18" o:spid="_x0000_s2214" type="#_x0000_t202" style="position:absolute;top:9228;width:42773;height:23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" filled="f" stroked="f">
                <v:textbox>
                  <w:txbxContent>
                    <w:p w14:paraId="1E806D99" w14:textId="1125F88F" w:rsidR="00055339" w:rsidRDefault="00055339" w:rsidP="008F3341">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797565">
                        <w:rPr>
                          <w:rFonts w:eastAsia="MS Mincho" w:cstheme="minorHAnsi"/>
                          <w:color w:val="404040" w:themeColor="text1" w:themeTint="BF"/>
                          <w:sz w:val="22"/>
                          <w:szCs w:val="22"/>
                        </w:rPr>
                        <w:t>Syiddah</w:t>
                      </w:r>
                      <w:r w:rsidRPr="00C506FE">
                        <w:rPr>
                          <w:rFonts w:eastAsia="MS Mincho" w:cstheme="minorHAnsi"/>
                          <w:color w:val="404040" w:themeColor="text1" w:themeTint="BF"/>
                          <w:sz w:val="22"/>
                          <w:szCs w:val="22"/>
                        </w:rPr>
                        <w:t xml:space="preserve"> berarti</w:t>
                      </w:r>
                      <w:r w:rsidR="00797565">
                        <w:rPr>
                          <w:rFonts w:eastAsia="MS Mincho" w:cstheme="minorHAnsi"/>
                          <w:color w:val="404040" w:themeColor="text1" w:themeTint="BF"/>
                          <w:sz w:val="22"/>
                          <w:szCs w:val="22"/>
                        </w:rPr>
                        <w:t xml:space="preserve"> Kuat / Keras </w:t>
                      </w:r>
                      <w:r w:rsidRPr="00C506FE">
                        <w:rPr>
                          <w:rFonts w:eastAsia="MS Mincho" w:cstheme="minorHAnsi"/>
                          <w:color w:val="404040" w:themeColor="text1" w:themeTint="BF"/>
                          <w:sz w:val="22"/>
                          <w:szCs w:val="22"/>
                        </w:rPr>
                        <w:t xml:space="preserve">Secara istilah adalah </w:t>
                      </w:r>
                      <w:r w:rsidR="00797565">
                        <w:rPr>
                          <w:rFonts w:eastAsia="MS Mincho" w:cstheme="minorHAnsi"/>
                          <w:color w:val="404040" w:themeColor="text1" w:themeTint="BF"/>
                          <w:sz w:val="22"/>
                          <w:szCs w:val="22"/>
                        </w:rPr>
                        <w:t>tertah</w:t>
                      </w:r>
                      <w:r w:rsidR="00505528">
                        <w:rPr>
                          <w:rFonts w:eastAsia="MS Mincho" w:cstheme="minorHAnsi"/>
                          <w:color w:val="404040" w:themeColor="text1" w:themeTint="BF"/>
                          <w:sz w:val="22"/>
                          <w:szCs w:val="22"/>
                        </w:rPr>
                        <w:t>annya suara</w:t>
                      </w:r>
                      <w:r w:rsidRPr="00C506FE">
                        <w:rPr>
                          <w:rFonts w:eastAsia="MS Mincho" w:cstheme="minorHAnsi"/>
                          <w:color w:val="404040" w:themeColor="text1" w:themeTint="BF"/>
                          <w:sz w:val="22"/>
                          <w:szCs w:val="22"/>
                        </w:rPr>
                        <w:t xml:space="preserve"> ketika menyebutkan suatu huruf kar</w:t>
                      </w:r>
                      <w:r w:rsidR="00505528">
                        <w:rPr>
                          <w:rFonts w:eastAsia="MS Mincho" w:cstheme="minorHAnsi"/>
                          <w:color w:val="404040" w:themeColor="text1" w:themeTint="BF"/>
                          <w:sz w:val="22"/>
                          <w:szCs w:val="22"/>
                        </w:rPr>
                        <w:t>e</w:t>
                      </w:r>
                      <w:r w:rsidRPr="00C506FE">
                        <w:rPr>
                          <w:rFonts w:eastAsia="MS Mincho" w:cstheme="minorHAnsi"/>
                          <w:color w:val="404040" w:themeColor="text1" w:themeTint="BF"/>
                          <w:sz w:val="22"/>
                          <w:szCs w:val="22"/>
                        </w:rPr>
                        <w:t xml:space="preserve">na </w:t>
                      </w:r>
                      <w:r w:rsidR="00747318">
                        <w:rPr>
                          <w:rFonts w:eastAsia="MS Mincho" w:cstheme="minorHAnsi"/>
                          <w:color w:val="404040" w:themeColor="text1" w:themeTint="BF"/>
                          <w:sz w:val="22"/>
                          <w:szCs w:val="22"/>
                        </w:rPr>
                        <w:t>sempurnanya</w:t>
                      </w:r>
                      <w:r w:rsidRPr="00C506FE">
                        <w:rPr>
                          <w:rFonts w:eastAsia="MS Mincho" w:cstheme="minorHAnsi"/>
                          <w:color w:val="404040" w:themeColor="text1" w:themeTint="BF"/>
                          <w:sz w:val="22"/>
                          <w:szCs w:val="22"/>
                        </w:rPr>
                        <w:t xml:space="preserve"> sandaran</w:t>
                      </w:r>
                      <w:r w:rsidR="002541A2">
                        <w:rPr>
                          <w:rFonts w:eastAsia="MS Mincho" w:cstheme="minorHAnsi"/>
                          <w:color w:val="404040" w:themeColor="text1" w:themeTint="BF"/>
                          <w:sz w:val="22"/>
                          <w:szCs w:val="22"/>
                        </w:rPr>
                        <w:t xml:space="preserve"> antara</w:t>
                      </w:r>
                      <w:r w:rsidRPr="00C506FE">
                        <w:rPr>
                          <w:rFonts w:eastAsia="MS Mincho" w:cstheme="minorHAnsi"/>
                          <w:color w:val="404040" w:themeColor="text1" w:themeTint="BF"/>
                          <w:sz w:val="22"/>
                          <w:szCs w:val="22"/>
                        </w:rPr>
                        <w:t xml:space="preserve"> huruf </w:t>
                      </w:r>
                      <w:r w:rsidR="002541A2">
                        <w:rPr>
                          <w:rFonts w:eastAsia="MS Mincho" w:cstheme="minorHAnsi"/>
                          <w:color w:val="404040" w:themeColor="text1" w:themeTint="BF"/>
                          <w:sz w:val="22"/>
                          <w:szCs w:val="22"/>
                        </w:rPr>
                        <w:t xml:space="preserve">dan </w:t>
                      </w:r>
                      <w:r w:rsidRPr="00C506FE">
                        <w:rPr>
                          <w:rFonts w:eastAsia="MS Mincho" w:cstheme="minorHAnsi"/>
                          <w:color w:val="404040" w:themeColor="text1" w:themeTint="BF"/>
                          <w:sz w:val="22"/>
                          <w:szCs w:val="22"/>
                        </w:rPr>
                        <w:t>makhro</w:t>
                      </w:r>
                      <w:r w:rsidR="002541A2">
                        <w:rPr>
                          <w:rFonts w:eastAsia="MS Mincho" w:cstheme="minorHAnsi"/>
                          <w:color w:val="404040" w:themeColor="text1" w:themeTint="BF"/>
                          <w:sz w:val="22"/>
                          <w:szCs w:val="22"/>
                        </w:rPr>
                        <w:t>j</w:t>
                      </w:r>
                      <w:r w:rsidR="008F3341">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w:t>
                      </w:r>
                      <w:r>
                        <w:rPr>
                          <w:rFonts w:eastAsia="MS Mincho" w:cstheme="minorHAnsi"/>
                          <w:color w:val="404040" w:themeColor="text1" w:themeTint="BF"/>
                          <w:sz w:val="22"/>
                          <w:szCs w:val="22"/>
                        </w:rPr>
                        <w:t>huruf huruf A</w:t>
                      </w:r>
                      <w:r w:rsidR="002541A2">
                        <w:rPr>
                          <w:rFonts w:eastAsia="MS Mincho" w:cstheme="minorHAnsi"/>
                          <w:color w:val="404040" w:themeColor="text1" w:themeTint="BF"/>
                          <w:sz w:val="22"/>
                          <w:szCs w:val="22"/>
                        </w:rPr>
                        <w:t xml:space="preserve">sy Syiddah </w:t>
                      </w:r>
                      <w:r>
                        <w:rPr>
                          <w:rFonts w:eastAsia="MS Mincho" w:cstheme="minorHAnsi"/>
                          <w:color w:val="404040" w:themeColor="text1" w:themeTint="BF"/>
                          <w:sz w:val="22"/>
                          <w:szCs w:val="22"/>
                        </w:rPr>
                        <w:t>terkumpul dalam kalimat</w:t>
                      </w:r>
                      <w:r w:rsidR="008F3341">
                        <w:rPr>
                          <w:rFonts w:eastAsia="MS Mincho" w:cstheme="minorHAnsi"/>
                          <w:color w:val="404040" w:themeColor="text1" w:themeTint="BF"/>
                          <w:sz w:val="22"/>
                          <w:szCs w:val="22"/>
                        </w:rPr>
                        <w:t xml:space="preserve"> </w:t>
                      </w:r>
                    </w:p>
                    <w:p w14:paraId="7904EAF2" w14:textId="2C7E8444" w:rsidR="008F3341" w:rsidRDefault="00F277DC" w:rsidP="004A2427">
                      <w:pPr>
                        <w:jc w:val="center"/>
                        <w:rPr>
                          <w:rFonts w:ascii="Cascadia Mono SemiLight" w:hAnsi="Cascadia Mono SemiLight" w:cs="Cascadia Mono SemiLight"/>
                          <w:color w:val="404040" w:themeColor="text1" w:themeTint="BF"/>
                          <w:sz w:val="24"/>
                          <w:szCs w:val="24"/>
                          <w:rtl/>
                        </w:rPr>
                      </w:pPr>
                      <w:r w:rsidRPr="00F277DC">
                        <w:rPr>
                          <w:rFonts w:ascii="Cascadia Mono SemiLight" w:hAnsi="Cascadia Mono SemiLight" w:cs="Cascadia Mono SemiLight"/>
                          <w:color w:val="404040" w:themeColor="text1" w:themeTint="BF"/>
                          <w:sz w:val="24"/>
                          <w:szCs w:val="24"/>
                          <w:rtl/>
                        </w:rPr>
                        <w:t>شَدِيْدُهَـا لَفْـظُ</w:t>
                      </w:r>
                      <w:r w:rsidRPr="00F277DC">
                        <w:rPr>
                          <w:rFonts w:ascii="Cascadia Mono SemiLight" w:hAnsi="Cascadia Mono SemiLight" w:cs="Cascadia Mono SemiLight" w:hint="cs"/>
                          <w:color w:val="404040" w:themeColor="text1" w:themeTint="BF"/>
                          <w:sz w:val="24"/>
                          <w:szCs w:val="24"/>
                          <w:rtl/>
                        </w:rPr>
                        <w:t xml:space="preserve"> </w:t>
                      </w:r>
                      <w:r w:rsidRPr="004A2427">
                        <w:rPr>
                          <w:rFonts w:ascii="Cascadia Mono SemiLight" w:hAnsi="Cascadia Mono SemiLight" w:cs="Cascadia Mono SemiLight"/>
                          <w:color w:val="404040" w:themeColor="text1" w:themeTint="BF"/>
                          <w:sz w:val="24"/>
                          <w:szCs w:val="24"/>
                          <w:rtl/>
                        </w:rPr>
                        <w:t>أَجِــدْ قَــطٍ بَـكَـتْ</w:t>
                      </w:r>
                    </w:p>
                    <w:p w14:paraId="1DA7A779" w14:textId="0DA63183" w:rsidR="00F277DC" w:rsidRPr="00D1696B" w:rsidRDefault="00B24F40" w:rsidP="00F277DC">
                      <w:pPr>
                        <w:rPr>
                          <w:rFonts w:eastAsia="MS Mincho" w:cstheme="minorHAnsi"/>
                          <w:color w:val="404040" w:themeColor="text1" w:themeTint="BF"/>
                          <w:sz w:val="22"/>
                          <w:szCs w:val="22"/>
                        </w:rPr>
                      </w:pPr>
                      <w:r w:rsidRPr="00B24F40">
                        <w:rPr>
                          <w:rFonts w:eastAsia="MS Mincho" w:cstheme="minorHAnsi"/>
                          <w:color w:val="404040" w:themeColor="text1" w:themeTint="BF"/>
                          <w:sz w:val="22"/>
                          <w:szCs w:val="22"/>
                        </w:rPr>
                        <w:t>hamzah (</w:t>
                      </w:r>
                      <w:r w:rsidRPr="00B24F40">
                        <w:rPr>
                          <w:rFonts w:ascii="Cascadia Mono SemiLight" w:hAnsi="Cascadia Mono SemiLight" w:cs="Cascadia Mono SemiLight" w:hint="cs"/>
                          <w:color w:val="404040" w:themeColor="text1" w:themeTint="BF"/>
                          <w:sz w:val="24"/>
                          <w:szCs w:val="24"/>
                          <w:rtl/>
                        </w:rPr>
                        <w:t>ء</w:t>
                      </w:r>
                      <w:r w:rsidRPr="00B24F40">
                        <w:rPr>
                          <w:rFonts w:eastAsia="MS Mincho" w:cstheme="minorHAnsi"/>
                          <w:color w:val="404040" w:themeColor="text1" w:themeTint="BF"/>
                          <w:sz w:val="22"/>
                          <w:szCs w:val="22"/>
                        </w:rPr>
                        <w:t>), jīm (</w:t>
                      </w:r>
                      <w:r w:rsidRPr="00B24F40">
                        <w:rPr>
                          <w:rFonts w:ascii="Cascadia Mono SemiLight" w:hAnsi="Cascadia Mono SemiLight" w:cs="Cascadia Mono SemiLight" w:hint="cs"/>
                          <w:color w:val="404040" w:themeColor="text1" w:themeTint="BF"/>
                          <w:sz w:val="24"/>
                          <w:szCs w:val="24"/>
                          <w:rtl/>
                        </w:rPr>
                        <w:t>ج</w:t>
                      </w:r>
                      <w:r w:rsidRPr="00B24F40">
                        <w:rPr>
                          <w:rFonts w:eastAsia="MS Mincho" w:cstheme="minorHAnsi"/>
                          <w:color w:val="404040" w:themeColor="text1" w:themeTint="BF"/>
                          <w:sz w:val="22"/>
                          <w:szCs w:val="22"/>
                        </w:rPr>
                        <w:t>), dāl (</w:t>
                      </w:r>
                      <w:r w:rsidRPr="00B24F40">
                        <w:rPr>
                          <w:rFonts w:ascii="Cascadia Mono SemiLight" w:hAnsi="Cascadia Mono SemiLight" w:cs="Cascadia Mono SemiLight" w:hint="cs"/>
                          <w:color w:val="404040" w:themeColor="text1" w:themeTint="BF"/>
                          <w:sz w:val="24"/>
                          <w:szCs w:val="24"/>
                          <w:rtl/>
                        </w:rPr>
                        <w:t>د</w:t>
                      </w:r>
                      <w:r w:rsidRPr="00B24F40">
                        <w:rPr>
                          <w:rFonts w:eastAsia="MS Mincho" w:cstheme="minorHAnsi"/>
                          <w:color w:val="404040" w:themeColor="text1" w:themeTint="BF"/>
                          <w:sz w:val="22"/>
                          <w:szCs w:val="22"/>
                        </w:rPr>
                        <w:t>), qāf (</w:t>
                      </w:r>
                      <w:r w:rsidRPr="00B24F40">
                        <w:rPr>
                          <w:rFonts w:ascii="Cascadia Mono SemiLight" w:hAnsi="Cascadia Mono SemiLight" w:cs="Cascadia Mono SemiLight" w:hint="cs"/>
                          <w:color w:val="404040" w:themeColor="text1" w:themeTint="BF"/>
                          <w:sz w:val="24"/>
                          <w:szCs w:val="24"/>
                          <w:rtl/>
                        </w:rPr>
                        <w:t>ق</w:t>
                      </w:r>
                      <w:r w:rsidRPr="00B24F40">
                        <w:rPr>
                          <w:rFonts w:eastAsia="MS Mincho" w:cstheme="minorHAnsi"/>
                          <w:color w:val="404040" w:themeColor="text1" w:themeTint="BF"/>
                          <w:sz w:val="22"/>
                          <w:szCs w:val="22"/>
                        </w:rPr>
                        <w:t xml:space="preserve">), </w:t>
                      </w:r>
                      <w:r w:rsidRPr="00B24F40">
                        <w:rPr>
                          <w:rFonts w:ascii="Cambria" w:eastAsia="MS Mincho" w:hAnsi="Cambria" w:cs="Cambria"/>
                          <w:color w:val="404040" w:themeColor="text1" w:themeTint="BF"/>
                          <w:sz w:val="22"/>
                          <w:szCs w:val="22"/>
                        </w:rPr>
                        <w:t>ṭ</w:t>
                      </w:r>
                      <w:r w:rsidRPr="00B24F40">
                        <w:rPr>
                          <w:rFonts w:eastAsia="MS Mincho" w:cstheme="minorHAnsi"/>
                          <w:color w:val="404040" w:themeColor="text1" w:themeTint="BF"/>
                          <w:sz w:val="22"/>
                          <w:szCs w:val="22"/>
                        </w:rPr>
                        <w:t>ha (</w:t>
                      </w:r>
                      <w:r w:rsidRPr="00B24F40">
                        <w:rPr>
                          <w:rFonts w:ascii="Cascadia Mono SemiLight" w:hAnsi="Cascadia Mono SemiLight" w:cs="Cascadia Mono SemiLight" w:hint="cs"/>
                          <w:color w:val="404040" w:themeColor="text1" w:themeTint="BF"/>
                          <w:sz w:val="24"/>
                          <w:szCs w:val="24"/>
                          <w:rtl/>
                        </w:rPr>
                        <w:t>ط</w:t>
                      </w:r>
                      <w:r w:rsidRPr="00B24F40">
                        <w:rPr>
                          <w:rFonts w:eastAsia="MS Mincho" w:cstheme="minorHAnsi"/>
                          <w:color w:val="404040" w:themeColor="text1" w:themeTint="BF"/>
                          <w:sz w:val="22"/>
                          <w:szCs w:val="22"/>
                        </w:rPr>
                        <w:t>), ba (</w:t>
                      </w:r>
                      <w:r w:rsidRPr="00B24F40">
                        <w:rPr>
                          <w:rFonts w:ascii="Cascadia Mono SemiLight" w:hAnsi="Cascadia Mono SemiLight" w:cs="Cascadia Mono SemiLight" w:hint="cs"/>
                          <w:color w:val="404040" w:themeColor="text1" w:themeTint="BF"/>
                          <w:sz w:val="24"/>
                          <w:szCs w:val="24"/>
                          <w:rtl/>
                        </w:rPr>
                        <w:t>ب</w:t>
                      </w:r>
                      <w:r w:rsidRPr="00B24F40">
                        <w:rPr>
                          <w:rFonts w:eastAsia="MS Mincho" w:cstheme="minorHAnsi"/>
                          <w:color w:val="404040" w:themeColor="text1" w:themeTint="BF"/>
                          <w:sz w:val="22"/>
                          <w:szCs w:val="22"/>
                        </w:rPr>
                        <w:t>), kāf (</w:t>
                      </w:r>
                      <w:r w:rsidRPr="00B24F40">
                        <w:rPr>
                          <w:rFonts w:ascii="Cascadia Mono SemiLight" w:hAnsi="Cascadia Mono SemiLight" w:cs="Cascadia Mono SemiLight" w:hint="cs"/>
                          <w:color w:val="404040" w:themeColor="text1" w:themeTint="BF"/>
                          <w:sz w:val="24"/>
                          <w:szCs w:val="24"/>
                          <w:rtl/>
                        </w:rPr>
                        <w:t>ك</w:t>
                      </w:r>
                      <w:r w:rsidRPr="00B24F40">
                        <w:rPr>
                          <w:rFonts w:eastAsia="MS Mincho" w:cstheme="minorHAnsi"/>
                          <w:color w:val="404040" w:themeColor="text1" w:themeTint="BF"/>
                          <w:sz w:val="22"/>
                          <w:szCs w:val="22"/>
                        </w:rPr>
                        <w:t>), dan ta (</w:t>
                      </w:r>
                      <w:r w:rsidRPr="00B24F40">
                        <w:rPr>
                          <w:rFonts w:ascii="Cascadia Mono SemiLight" w:hAnsi="Cascadia Mono SemiLight" w:cs="Cascadia Mono SemiLight" w:hint="cs"/>
                          <w:color w:val="404040" w:themeColor="text1" w:themeTint="BF"/>
                          <w:sz w:val="24"/>
                          <w:szCs w:val="24"/>
                          <w:rtl/>
                        </w:rPr>
                        <w:t>ت</w:t>
                      </w:r>
                      <w:r w:rsidRPr="00B24F40">
                        <w:rPr>
                          <w:rFonts w:eastAsia="MS Mincho" w:cstheme="minorHAnsi"/>
                          <w:color w:val="404040" w:themeColor="text1" w:themeTint="BF"/>
                          <w:sz w:val="22"/>
                          <w:szCs w:val="22"/>
                        </w:rPr>
                        <w:t>)</w:t>
                      </w:r>
                    </w:p>
                  </w:txbxContent>
                </v:textbox>
              </v:shape>
              <v:shape id="Kotak Teks 18" o:spid="_x0000_s2215" type="#_x0000_t202" style="position:absolute;left:931;width:18309;height:9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" filled="f" stroked="f">
                <v:textbox>
                  <w:txbxContent>
                    <w:p w14:paraId="573DC2BB" w14:textId="33FC7894" w:rsidR="00055339" w:rsidRPr="002E17E0" w:rsidRDefault="00055339" w:rsidP="00880056">
                      <w:pPr>
                        <w:spacing w:after="0" w:line="0" w:lineRule="atLeast"/>
                        <w:rPr>
                          <w:color w:val="C68D08" w:themeColor="accent1" w:themeShade="BF"/>
                          <w:sz w:val="40"/>
                          <w:szCs w:val="40"/>
                        </w:rPr>
                      </w:pPr>
                      <w:r w:rsidRPr="002E17E0">
                        <w:rPr>
                          <w:color w:val="C68D08" w:themeColor="accent1" w:themeShade="BF"/>
                          <w:sz w:val="40"/>
                          <w:szCs w:val="40"/>
                        </w:rPr>
                        <w:t>A</w:t>
                      </w:r>
                      <w:r w:rsidR="004878C5">
                        <w:rPr>
                          <w:color w:val="C68D08" w:themeColor="accent1" w:themeShade="BF"/>
                          <w:sz w:val="40"/>
                          <w:szCs w:val="40"/>
                        </w:rPr>
                        <w:t>SY SYIDDAH</w:t>
                      </w:r>
                    </w:p>
                    <w:p w14:paraId="77647352" w14:textId="6D16E9CE" w:rsidR="00055339" w:rsidRPr="00FB5FBF" w:rsidRDefault="00055339" w:rsidP="00880056">
                      <w:pPr>
                        <w:spacing w:after="0" w:line="0" w:lineRule="atLeast"/>
                        <w:rPr>
                          <w:rFonts w:ascii="Dubai" w:hAnsi="Dubai" w:cs="Dubai"/>
                          <w:color w:val="743C08" w:themeColor="accent3"/>
                          <w:sz w:val="44"/>
                          <w:szCs w:val="44"/>
                        </w:rPr>
                      </w:pPr>
                      <w:r w:rsidRPr="00FB5FBF">
                        <w:rPr>
                          <w:rFonts w:ascii="Dubai" w:hAnsi="Dubai" w:cs="Dubai" w:hint="cs"/>
                          <w:color w:val="743C08" w:themeColor="accent3"/>
                          <w:sz w:val="44"/>
                          <w:szCs w:val="44"/>
                          <w:rtl/>
                        </w:rPr>
                        <w:t>ال</w:t>
                      </w:r>
                      <w:r w:rsidR="004878C5">
                        <w:rPr>
                          <w:rFonts w:ascii="Dubai" w:hAnsi="Dubai" w:cs="Dubai" w:hint="cs"/>
                          <w:color w:val="743C08" w:themeColor="accent3"/>
                          <w:sz w:val="44"/>
                          <w:szCs w:val="44"/>
                          <w:rtl/>
                        </w:rPr>
                        <w:t>ش</w:t>
                      </w:r>
                      <w:r w:rsidR="000E31A7">
                        <w:rPr>
                          <w:rFonts w:ascii="Dubai" w:hAnsi="Dubai" w:cs="Dubai" w:hint="cs"/>
                          <w:color w:val="743C08" w:themeColor="accent3"/>
                          <w:sz w:val="44"/>
                          <w:szCs w:val="44"/>
                          <w:rtl/>
                        </w:rPr>
                        <w:t>دة</w:t>
                      </w:r>
                    </w:p>
                  </w:txbxContent>
                </v:textbox>
              </v:shape>
            </v:group>
            <v:group id="Grup 6" o:spid="_x0000_s2216" style="position:absolute;left:598;top:46264;width:42767;height:20377" coordorigin=",-359" coordsize="42773,21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">
              <v:shape id="Kotak Teks 18" o:spid="_x0000_s2217" type="#_x0000_t202" style="position:absolute;left:21956;top:-359;width:20606;height:8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" filled="f" stroked="f">
                <v:textbox>
                  <w:txbxContent>
                    <w:p w14:paraId="107BDBC9" w14:textId="3EEF60EB" w:rsidR="00DF57BB" w:rsidRPr="002E17E0" w:rsidRDefault="00DF7AF4" w:rsidP="003A6BE2">
                      <w:pPr>
                        <w:spacing w:after="0" w:line="240" w:lineRule="auto"/>
                        <w:jc w:val="right"/>
                        <w:rPr>
                          <w:color w:val="C68D08" w:themeColor="accent1" w:themeShade="BF"/>
                          <w:sz w:val="40"/>
                          <w:szCs w:val="40"/>
                        </w:rPr>
                      </w:pPr>
                      <w:r>
                        <w:rPr>
                          <w:color w:val="C68D08" w:themeColor="accent1" w:themeShade="BF"/>
                          <w:sz w:val="40"/>
                          <w:szCs w:val="40"/>
                        </w:rPr>
                        <w:t>AR ROKHOWAH</w:t>
                      </w:r>
                    </w:p>
                    <w:p w14:paraId="7AAB6A2F" w14:textId="63976FB3" w:rsidR="00DF57BB" w:rsidRPr="00D75112" w:rsidRDefault="00DF57BB" w:rsidP="003A6BE2">
                      <w:pPr>
                        <w:spacing w:before="120" w:after="100" w:afterAutospacing="1" w:line="120" w:lineRule="auto"/>
                        <w:jc w:val="right"/>
                        <w:rPr>
                          <w:rFonts w:ascii="Dubai" w:hAnsi="Dubai" w:cs="Dubai"/>
                          <w:color w:val="743C08" w:themeColor="accent3"/>
                          <w:sz w:val="48"/>
                          <w:szCs w:val="48"/>
                        </w:rPr>
                      </w:pPr>
                      <w:r>
                        <w:rPr>
                          <w:rFonts w:ascii="Dubai" w:hAnsi="Dubai" w:cs="Dubai" w:hint="cs"/>
                          <w:color w:val="743C08" w:themeColor="accent3"/>
                          <w:sz w:val="48"/>
                          <w:szCs w:val="48"/>
                          <w:rtl/>
                        </w:rPr>
                        <w:t>ال</w:t>
                      </w:r>
                      <w:r w:rsidR="004318BE">
                        <w:rPr>
                          <w:rFonts w:ascii="Dubai" w:hAnsi="Dubai" w:cs="Dubai" w:hint="cs"/>
                          <w:color w:val="743C08" w:themeColor="accent3"/>
                          <w:sz w:val="48"/>
                          <w:szCs w:val="48"/>
                          <w:rtl/>
                        </w:rPr>
                        <w:t>رخاوة</w:t>
                      </w:r>
                    </w:p>
                  </w:txbxContent>
                </v:textbox>
              </v:shape>
              <v:shape id="Kotak Teks 18" o:spid="_x0000_s2218" type="#_x0000_t202" style="position:absolute;top:7789;width:42773;height:13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" filled="f" stroked="f">
                <v:textbox>
                  <w:txbxContent>
                    <w:p w14:paraId="5E07D80E" w14:textId="6F257622" w:rsidR="00DF57BB" w:rsidRPr="00ED1F5F" w:rsidRDefault="00DF57BB" w:rsidP="00725EC5">
                      <w:pPr>
                        <w:rPr>
                          <w:color w:val="404040" w:themeColor="text1" w:themeTint="BF"/>
                          <w:sz w:val="21"/>
                          <w:szCs w:val="21"/>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4E1E3D">
                        <w:rPr>
                          <w:rFonts w:eastAsia="MS Mincho" w:cstheme="minorHAnsi"/>
                          <w:color w:val="404040" w:themeColor="text1" w:themeTint="BF"/>
                          <w:sz w:val="22"/>
                          <w:szCs w:val="22"/>
                        </w:rPr>
                        <w:t xml:space="preserve">Rokhowah </w:t>
                      </w:r>
                      <w:r w:rsidRPr="00C506FE">
                        <w:rPr>
                          <w:rFonts w:eastAsia="MS Mincho" w:cstheme="minorHAnsi"/>
                          <w:color w:val="404040" w:themeColor="text1" w:themeTint="BF"/>
                          <w:sz w:val="22"/>
                          <w:szCs w:val="22"/>
                        </w:rPr>
                        <w:t>berarti</w:t>
                      </w:r>
                      <w:r w:rsidR="00784D4C">
                        <w:rPr>
                          <w:rFonts w:eastAsia="MS Mincho" w:cstheme="minorHAnsi"/>
                          <w:color w:val="404040" w:themeColor="text1" w:themeTint="BF"/>
                          <w:sz w:val="22"/>
                          <w:szCs w:val="22"/>
                        </w:rPr>
                        <w:t xml:space="preserve"> Lembut</w:t>
                      </w:r>
                      <w:r>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Secara istilah adalah </w:t>
                      </w:r>
                      <w:r w:rsidR="00B30173">
                        <w:rPr>
                          <w:rFonts w:eastAsia="MS Mincho" w:cstheme="minorHAnsi"/>
                          <w:color w:val="404040" w:themeColor="text1" w:themeTint="BF"/>
                          <w:sz w:val="22"/>
                          <w:szCs w:val="22"/>
                        </w:rPr>
                        <w:t>mengalirnya suara</w:t>
                      </w:r>
                      <w:r w:rsidRPr="00C506FE">
                        <w:rPr>
                          <w:rFonts w:eastAsia="MS Mincho" w:cstheme="minorHAnsi"/>
                          <w:color w:val="404040" w:themeColor="text1" w:themeTint="BF"/>
                          <w:sz w:val="22"/>
                          <w:szCs w:val="22"/>
                        </w:rPr>
                        <w:t xml:space="preserve"> ketika menyebutkan suatu huruf kar</w:t>
                      </w:r>
                      <w:r>
                        <w:rPr>
                          <w:rFonts w:eastAsia="MS Mincho" w:cstheme="minorHAnsi"/>
                          <w:color w:val="404040" w:themeColor="text1" w:themeTint="BF"/>
                          <w:sz w:val="22"/>
                          <w:szCs w:val="22"/>
                        </w:rPr>
                        <w:t>e</w:t>
                      </w:r>
                      <w:r w:rsidRPr="00C506FE">
                        <w:rPr>
                          <w:rFonts w:eastAsia="MS Mincho" w:cstheme="minorHAnsi"/>
                          <w:color w:val="404040" w:themeColor="text1" w:themeTint="BF"/>
                          <w:sz w:val="22"/>
                          <w:szCs w:val="22"/>
                        </w:rPr>
                        <w:t>na</w:t>
                      </w:r>
                      <w:r w:rsidR="00490C6A">
                        <w:rPr>
                          <w:rFonts w:eastAsia="MS Mincho" w:cstheme="minorHAnsi"/>
                          <w:color w:val="404040" w:themeColor="text1" w:themeTint="BF"/>
                          <w:sz w:val="22"/>
                          <w:szCs w:val="22"/>
                        </w:rPr>
                        <w:t xml:space="preserve"> lemah</w:t>
                      </w:r>
                      <w:r w:rsidRPr="00C506FE">
                        <w:rPr>
                          <w:rFonts w:eastAsia="MS Mincho" w:cstheme="minorHAnsi"/>
                          <w:color w:val="404040" w:themeColor="text1" w:themeTint="BF"/>
                          <w:sz w:val="22"/>
                          <w:szCs w:val="22"/>
                        </w:rPr>
                        <w:t xml:space="preserve">nya sandaran huruf tersebut pada makhrojnya </w:t>
                      </w:r>
                      <w:r>
                        <w:rPr>
                          <w:rFonts w:eastAsia="MS Mincho" w:cstheme="minorHAnsi"/>
                          <w:color w:val="404040" w:themeColor="text1" w:themeTint="BF"/>
                          <w:sz w:val="22"/>
                          <w:szCs w:val="22"/>
                        </w:rPr>
                        <w:t xml:space="preserve">huruf huruf </w:t>
                      </w:r>
                      <w:r w:rsidR="00490C6A">
                        <w:rPr>
                          <w:rFonts w:eastAsia="MS Mincho" w:cstheme="minorHAnsi"/>
                          <w:color w:val="404040" w:themeColor="text1" w:themeTint="BF"/>
                          <w:sz w:val="22"/>
                          <w:szCs w:val="22"/>
                        </w:rPr>
                        <w:t>Rokhowah</w:t>
                      </w:r>
                      <w:r>
                        <w:rPr>
                          <w:rFonts w:eastAsia="MS Mincho" w:cstheme="minorHAnsi"/>
                          <w:color w:val="404040" w:themeColor="text1" w:themeTint="BF"/>
                          <w:sz w:val="22"/>
                          <w:szCs w:val="22"/>
                        </w:rPr>
                        <w:t xml:space="preserve"> adalah </w:t>
                      </w:r>
                      <w:r w:rsidR="003A6BE2">
                        <w:rPr>
                          <w:rFonts w:eastAsia="MS Mincho" w:cstheme="minorHAnsi"/>
                          <w:color w:val="404040" w:themeColor="text1" w:themeTint="BF"/>
                          <w:sz w:val="22"/>
                          <w:szCs w:val="22"/>
                        </w:rPr>
                        <w:t>selain huruf Asy syiddah dan Bayniyyah.</w:t>
                      </w:r>
                    </w:p>
                  </w:txbxContent>
                </v:textbox>
              </v:shape>
            </v:group>
            <v:group id="Grup 6" o:spid="_x0000_s2219" style="position:absolute;left:598;top:25690;width:42774;height:21285" coordorigin=",-2170" coordsize="42773,2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">
              <v:shape id="Kotak Teks 18" o:spid="_x0000_s2220" type="#_x0000_t202" style="position:absolute;left:11329;top:-2170;width:20008;height:10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" filled="f" stroked="f">
                <v:textbox>
                  <w:txbxContent>
                    <w:p w14:paraId="02800235" w14:textId="16D3A78C" w:rsidR="002D4EA4" w:rsidRDefault="0003156D" w:rsidP="00E43D55">
                      <w:pPr>
                        <w:spacing w:after="0" w:line="240" w:lineRule="auto"/>
                        <w:jc w:val="center"/>
                        <w:rPr>
                          <w:color w:val="C68D08" w:themeColor="accent1" w:themeShade="BF"/>
                          <w:sz w:val="40"/>
                          <w:szCs w:val="40"/>
                        </w:rPr>
                      </w:pPr>
                      <w:r>
                        <w:rPr>
                          <w:color w:val="C68D08" w:themeColor="accent1" w:themeShade="BF"/>
                          <w:sz w:val="40"/>
                          <w:szCs w:val="40"/>
                        </w:rPr>
                        <w:t>BAYNIYYAH</w:t>
                      </w:r>
                    </w:p>
                    <w:p w14:paraId="3EE7DB4D" w14:textId="07DAC8C7" w:rsidR="004C26DC" w:rsidRPr="00033D98" w:rsidRDefault="004C26DC" w:rsidP="00E43D55">
                      <w:pPr>
                        <w:spacing w:after="0" w:line="240" w:lineRule="auto"/>
                        <w:jc w:val="center"/>
                        <w:rPr>
                          <w:rFonts w:ascii="Dubai" w:eastAsia="MS Mincho" w:hAnsi="Dubai" w:cs="Dubai"/>
                          <w:color w:val="743C08" w:themeColor="accent3"/>
                          <w:sz w:val="40"/>
                          <w:szCs w:val="40"/>
                        </w:rPr>
                      </w:pPr>
                      <w:r w:rsidRPr="00033D98">
                        <w:rPr>
                          <w:rFonts w:ascii="Dubai" w:eastAsia="MS Mincho" w:hAnsi="Dubai" w:cs="Dubai"/>
                          <w:color w:val="743C08" w:themeColor="accent3"/>
                          <w:sz w:val="40"/>
                          <w:szCs w:val="40"/>
                          <w:rtl/>
                        </w:rPr>
                        <w:t>بي</w:t>
                      </w:r>
                      <w:r w:rsidR="00033D98" w:rsidRPr="00033D98">
                        <w:rPr>
                          <w:rFonts w:ascii="Dubai" w:eastAsia="MS Mincho" w:hAnsi="Dubai" w:cs="Dubai"/>
                          <w:color w:val="743C08" w:themeColor="accent3"/>
                          <w:sz w:val="40"/>
                          <w:szCs w:val="40"/>
                          <w:rtl/>
                        </w:rPr>
                        <w:t>نية</w:t>
                      </w:r>
                    </w:p>
                  </w:txbxContent>
                </v:textbox>
              </v:shape>
              <v:shape id="Kotak Teks 18" o:spid="_x0000_s2221" type="#_x0000_t202" style="position:absolute;top:6518;width:42773;height:1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" filled="f" stroked="f">
                <v:textbox>
                  <w:txbxContent>
                    <w:p w14:paraId="75EDF545" w14:textId="31802118" w:rsidR="002D4EA4" w:rsidRDefault="002D4EA4" w:rsidP="00780EF8">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berarti </w:t>
                      </w:r>
                      <w:r w:rsidR="00C53B0C">
                        <w:rPr>
                          <w:rFonts w:eastAsia="MS Mincho" w:cstheme="minorHAnsi"/>
                          <w:color w:val="404040" w:themeColor="text1" w:themeTint="BF"/>
                          <w:sz w:val="22"/>
                          <w:szCs w:val="22"/>
                        </w:rPr>
                        <w:t>pertengahan</w:t>
                      </w:r>
                      <w:r>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w:t>
                      </w:r>
                      <w:r w:rsidR="00E82D84">
                        <w:rPr>
                          <w:rFonts w:eastAsia="MS Mincho" w:cstheme="minorHAnsi"/>
                          <w:color w:val="404040" w:themeColor="text1" w:themeTint="BF"/>
                          <w:sz w:val="22"/>
                          <w:szCs w:val="22"/>
                        </w:rPr>
                        <w:t xml:space="preserve">karena </w:t>
                      </w:r>
                      <w:r>
                        <w:rPr>
                          <w:rFonts w:eastAsia="MS Mincho" w:cstheme="minorHAnsi"/>
                          <w:color w:val="404040" w:themeColor="text1" w:themeTint="BF"/>
                          <w:sz w:val="22"/>
                          <w:szCs w:val="22"/>
                        </w:rPr>
                        <w:t>huruf</w:t>
                      </w:r>
                      <w:r w:rsidR="00E82D84">
                        <w:rPr>
                          <w:rFonts w:eastAsia="MS Mincho" w:cstheme="minorHAnsi"/>
                          <w:color w:val="404040" w:themeColor="text1" w:themeTint="BF"/>
                          <w:sz w:val="22"/>
                          <w:szCs w:val="22"/>
                        </w:rPr>
                        <w:t xml:space="preserve"> pada sifat ini tidak sempurna mengalir dan </w:t>
                      </w:r>
                      <w:r w:rsidR="00780EF8">
                        <w:rPr>
                          <w:rFonts w:eastAsia="MS Mincho" w:cstheme="minorHAnsi"/>
                          <w:color w:val="404040" w:themeColor="text1" w:themeTint="BF"/>
                          <w:sz w:val="22"/>
                          <w:szCs w:val="22"/>
                        </w:rPr>
                        <w:t>tidak sempurna tertahan</w:t>
                      </w:r>
                      <w:r>
                        <w:rPr>
                          <w:rFonts w:eastAsia="MS Mincho" w:cstheme="minorHAnsi"/>
                          <w:color w:val="404040" w:themeColor="text1" w:themeTint="BF"/>
                          <w:sz w:val="22"/>
                          <w:szCs w:val="22"/>
                        </w:rPr>
                        <w:t xml:space="preserve"> huruf </w:t>
                      </w:r>
                      <w:r w:rsidR="00780EF8">
                        <w:rPr>
                          <w:rFonts w:eastAsia="MS Mincho" w:cstheme="minorHAnsi"/>
                          <w:color w:val="404040" w:themeColor="text1" w:themeTint="BF"/>
                          <w:sz w:val="22"/>
                          <w:szCs w:val="22"/>
                        </w:rPr>
                        <w:t>Bayniyyah</w:t>
                      </w:r>
                      <w:r>
                        <w:rPr>
                          <w:rFonts w:eastAsia="MS Mincho" w:cstheme="minorHAnsi"/>
                          <w:color w:val="404040" w:themeColor="text1" w:themeTint="BF"/>
                          <w:sz w:val="22"/>
                          <w:szCs w:val="22"/>
                        </w:rPr>
                        <w:t xml:space="preserve"> adalah </w:t>
                      </w:r>
                    </w:p>
                    <w:p w14:paraId="7FA31CF0" w14:textId="017D4FA6" w:rsidR="00780EF8" w:rsidRPr="00ED1F5F" w:rsidRDefault="00780EF8" w:rsidP="00780EF8">
                      <w:pPr>
                        <w:jc w:val="center"/>
                        <w:rPr>
                          <w:color w:val="404040" w:themeColor="text1" w:themeTint="BF"/>
                          <w:sz w:val="21"/>
                          <w:szCs w:val="21"/>
                        </w:rPr>
                      </w:pPr>
                      <w:r w:rsidRPr="00B23C5F">
                        <w:rPr>
                          <w:rFonts w:ascii="Cascadia Mono SemiLight" w:hAnsi="Cascadia Mono SemiLight" w:cs="Cascadia Mono SemiLight"/>
                          <w:color w:val="595959" w:themeColor="text1" w:themeTint="A6"/>
                          <w:sz w:val="24"/>
                          <w:szCs w:val="24"/>
                          <w:rtl/>
                        </w:rPr>
                        <w:t>وَبَيْـنَ رِخْـوٍ وَالشَّدِيـدِ</w:t>
                      </w:r>
                      <w:r w:rsidR="00875F16">
                        <w:rPr>
                          <w:rFonts w:ascii="Cascadia Mono SemiLight" w:hAnsi="Cascadia Mono SemiLight" w:cs="Cascadia Mono SemiLight" w:hint="cs"/>
                          <w:color w:val="595959" w:themeColor="text1" w:themeTint="A6"/>
                          <w:sz w:val="24"/>
                          <w:szCs w:val="24"/>
                          <w:rtl/>
                        </w:rPr>
                        <w:t xml:space="preserve"> </w:t>
                      </w:r>
                      <w:r w:rsidR="00875F16">
                        <w:rPr>
                          <w:rFonts w:ascii="Cascadia Mono SemiLight" w:eastAsia="MS Mincho" w:hAnsi="Cascadia Mono SemiLight" w:cs="Cascadia Mono SemiLight" w:hint="cs"/>
                          <w:color w:val="595959" w:themeColor="text1" w:themeTint="A6"/>
                          <w:sz w:val="24"/>
                          <w:szCs w:val="24"/>
                          <w:rtl/>
                        </w:rPr>
                        <w:t xml:space="preserve">: </w:t>
                      </w:r>
                      <w:r w:rsidRPr="00B23C5F">
                        <w:rPr>
                          <w:rFonts w:ascii="Cascadia Mono SemiLight" w:hAnsi="Cascadia Mono SemiLight" w:cs="Cascadia Mono SemiLight"/>
                          <w:color w:val="595959" w:themeColor="text1" w:themeTint="A6"/>
                          <w:sz w:val="24"/>
                          <w:szCs w:val="24"/>
                          <w:rtl/>
                        </w:rPr>
                        <w:t>لِـنْ عُمَـرْ</w:t>
                      </w:r>
                    </w:p>
                    <w:p w14:paraId="44E761B3" w14:textId="1C7A6C13" w:rsidR="002D4EA4" w:rsidRPr="00A46953" w:rsidRDefault="00A46953" w:rsidP="002D4EA4">
                      <w:pPr>
                        <w:rPr>
                          <w:rFonts w:eastAsia="MS Mincho"/>
                          <w:color w:val="404040" w:themeColor="text1" w:themeTint="BF"/>
                          <w:sz w:val="21"/>
                          <w:szCs w:val="21"/>
                        </w:rPr>
                      </w:pPr>
                      <w:r>
                        <w:rPr>
                          <w:rFonts w:cstheme="minorHAnsi"/>
                          <w:color w:val="404040" w:themeColor="text1" w:themeTint="BF"/>
                          <w:sz w:val="21"/>
                          <w:szCs w:val="21"/>
                        </w:rPr>
                        <w:t>Yaitu</w:t>
                      </w:r>
                      <w:r w:rsidR="00F15905">
                        <w:rPr>
                          <w:rFonts w:cstheme="minorHAnsi"/>
                          <w:color w:val="404040" w:themeColor="text1" w:themeTint="BF"/>
                          <w:sz w:val="21"/>
                          <w:szCs w:val="21"/>
                        </w:rPr>
                        <w:t xml:space="preserve"> </w:t>
                      </w:r>
                      <w:r w:rsidR="009F109E">
                        <w:rPr>
                          <w:rFonts w:cstheme="minorHAnsi"/>
                          <w:color w:val="404040" w:themeColor="text1" w:themeTint="BF"/>
                          <w:sz w:val="21"/>
                          <w:szCs w:val="21"/>
                        </w:rPr>
                        <w:t>L</w:t>
                      </w:r>
                      <w:r w:rsidR="00F15905">
                        <w:rPr>
                          <w:rFonts w:cstheme="minorHAnsi"/>
                          <w:color w:val="404040" w:themeColor="text1" w:themeTint="BF"/>
                          <w:sz w:val="21"/>
                          <w:szCs w:val="21"/>
                        </w:rPr>
                        <w:t>am</w:t>
                      </w:r>
                      <w:r w:rsidR="009F109E">
                        <w:rPr>
                          <w:rFonts w:cstheme="minorHAnsi"/>
                          <w:color w:val="404040" w:themeColor="text1" w:themeTint="BF"/>
                          <w:sz w:val="21"/>
                          <w:szCs w:val="21"/>
                        </w:rPr>
                        <w:t xml:space="preserve"> (</w:t>
                      </w:r>
                      <w:r w:rsidR="009F109E" w:rsidRPr="009F109E">
                        <w:rPr>
                          <w:rFonts w:ascii="Cascadia Mono SemiLight" w:hAnsi="Cascadia Mono SemiLight" w:cs="Cascadia Mono SemiLight" w:hint="cs"/>
                          <w:color w:val="595959" w:themeColor="text1" w:themeTint="A6"/>
                          <w:sz w:val="24"/>
                          <w:szCs w:val="24"/>
                          <w:rtl/>
                        </w:rPr>
                        <w:t>ل</w:t>
                      </w:r>
                      <w:r w:rsidR="009F109E">
                        <w:rPr>
                          <w:rFonts w:cstheme="minorHAnsi"/>
                          <w:color w:val="404040" w:themeColor="text1" w:themeTint="BF"/>
                          <w:sz w:val="21"/>
                          <w:szCs w:val="21"/>
                        </w:rPr>
                        <w:t>)</w:t>
                      </w:r>
                      <w:r>
                        <w:rPr>
                          <w:rFonts w:cstheme="minorHAnsi"/>
                          <w:color w:val="404040" w:themeColor="text1" w:themeTint="BF"/>
                          <w:sz w:val="21"/>
                          <w:szCs w:val="21"/>
                        </w:rPr>
                        <w:t xml:space="preserve"> </w:t>
                      </w:r>
                      <w:r w:rsidR="009F109E" w:rsidRPr="009F109E">
                        <w:rPr>
                          <w:rFonts w:cstheme="minorHAnsi"/>
                          <w:color w:val="404040" w:themeColor="text1" w:themeTint="BF"/>
                          <w:sz w:val="21"/>
                          <w:szCs w:val="21"/>
                        </w:rPr>
                        <w:t>Nun</w:t>
                      </w:r>
                      <w:r w:rsidR="009F109E">
                        <w:rPr>
                          <w:rFonts w:cstheme="minorHAnsi"/>
                          <w:color w:val="404040" w:themeColor="text1" w:themeTint="BF"/>
                          <w:sz w:val="21"/>
                          <w:szCs w:val="21"/>
                        </w:rPr>
                        <w:t xml:space="preserve"> (</w:t>
                      </w:r>
                      <w:r w:rsidR="009F109E" w:rsidRPr="009F109E">
                        <w:rPr>
                          <w:rFonts w:ascii="Cascadia Mono SemiLight" w:hAnsi="Cascadia Mono SemiLight" w:cs="Cascadia Mono SemiLight" w:hint="cs"/>
                          <w:color w:val="595959" w:themeColor="text1" w:themeTint="A6"/>
                          <w:sz w:val="24"/>
                          <w:szCs w:val="24"/>
                          <w:rtl/>
                        </w:rPr>
                        <w:t>ن</w:t>
                      </w:r>
                      <w:r w:rsidR="009F109E">
                        <w:rPr>
                          <w:rFonts w:cstheme="minorHAnsi"/>
                          <w:color w:val="404040" w:themeColor="text1" w:themeTint="BF"/>
                          <w:sz w:val="21"/>
                          <w:szCs w:val="21"/>
                        </w:rPr>
                        <w:t>)</w:t>
                      </w:r>
                      <w:r w:rsidR="009F109E" w:rsidRPr="009F109E">
                        <w:rPr>
                          <w:rFonts w:cstheme="minorHAnsi"/>
                          <w:color w:val="404040" w:themeColor="text1" w:themeTint="BF"/>
                          <w:sz w:val="21"/>
                          <w:szCs w:val="21"/>
                        </w:rPr>
                        <w:t xml:space="preserve"> Ain’</w:t>
                      </w:r>
                      <w:r w:rsidR="009F109E">
                        <w:rPr>
                          <w:rFonts w:cstheme="minorHAnsi"/>
                          <w:color w:val="404040" w:themeColor="text1" w:themeTint="BF"/>
                          <w:sz w:val="21"/>
                          <w:szCs w:val="21"/>
                        </w:rPr>
                        <w:t xml:space="preserve"> (</w:t>
                      </w:r>
                      <w:r w:rsidR="009F109E" w:rsidRPr="009F109E">
                        <w:rPr>
                          <w:rFonts w:ascii="Cascadia Mono SemiLight" w:hAnsi="Cascadia Mono SemiLight" w:cs="Cascadia Mono SemiLight" w:hint="cs"/>
                          <w:color w:val="595959" w:themeColor="text1" w:themeTint="A6"/>
                          <w:sz w:val="24"/>
                          <w:szCs w:val="24"/>
                          <w:rtl/>
                        </w:rPr>
                        <w:t>ع</w:t>
                      </w:r>
                      <w:r w:rsidR="009F109E">
                        <w:rPr>
                          <w:rFonts w:cstheme="minorHAnsi"/>
                          <w:color w:val="404040" w:themeColor="text1" w:themeTint="BF"/>
                          <w:sz w:val="21"/>
                          <w:szCs w:val="21"/>
                        </w:rPr>
                        <w:t>) Mim (</w:t>
                      </w:r>
                      <w:r w:rsidR="009F109E" w:rsidRPr="009F109E">
                        <w:rPr>
                          <w:rFonts w:ascii="Cascadia Mono SemiLight" w:hAnsi="Cascadia Mono SemiLight" w:cs="Cascadia Mono SemiLight" w:hint="cs"/>
                          <w:color w:val="595959" w:themeColor="text1" w:themeTint="A6"/>
                          <w:sz w:val="24"/>
                          <w:szCs w:val="24"/>
                          <w:rtl/>
                        </w:rPr>
                        <w:t>م</w:t>
                      </w:r>
                      <w:r w:rsidR="009F109E">
                        <w:rPr>
                          <w:rFonts w:cstheme="minorHAnsi"/>
                          <w:color w:val="404040" w:themeColor="text1" w:themeTint="BF"/>
                          <w:sz w:val="21"/>
                          <w:szCs w:val="21"/>
                        </w:rPr>
                        <w:t>) Ra’ (</w:t>
                      </w:r>
                      <w:r w:rsidR="009F109E" w:rsidRPr="009F109E">
                        <w:rPr>
                          <w:rFonts w:ascii="Cascadia Mono SemiLight" w:hAnsi="Cascadia Mono SemiLight" w:cs="Cascadia Mono SemiLight" w:hint="cs"/>
                          <w:color w:val="595959" w:themeColor="text1" w:themeTint="A6"/>
                          <w:sz w:val="24"/>
                          <w:szCs w:val="24"/>
                          <w:rtl/>
                        </w:rPr>
                        <w:t>ر</w:t>
                      </w:r>
                      <w:r w:rsidR="009F109E">
                        <w:rPr>
                          <w:rFonts w:cstheme="minorHAnsi"/>
                          <w:color w:val="404040" w:themeColor="text1" w:themeTint="BF"/>
                          <w:sz w:val="21"/>
                          <w:szCs w:val="21"/>
                        </w:rPr>
                        <w:t>)</w:t>
                      </w:r>
                    </w:p>
                  </w:txbxContent>
                </v:textbox>
              </v:shape>
            </v:group>
            <v:rect id="_x0000_s2222" style="position:absolute;left:-8953;top:-31881;width:44144;height:663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" fillcolor="#fdeabc" stroked="f" strokeweight="1pt">
              <v:textbox>
                <w:txbxContent>
                  <w:p w14:paraId="2AF32F2D" w14:textId="77777777" w:rsidR="00A94B62" w:rsidRDefault="00A94B62" w:rsidP="00A7197E">
                    <w:pPr>
                      <w:jc w:val="center"/>
                    </w:pPr>
                  </w:p>
                </w:txbxContent>
              </v:textbox>
            </v:rect>
          </v:group>
        </w:pict>
      </w:r>
      <w:r>
        <w:pict w14:anchorId="25EE46D0">
          <v:shape id="Kotak Teks 1887027509" o:spid="_x0000_s2210" type="#_x0000_t202" style="position:absolute;margin-left:38.05pt;margin-top:-2.55pt;width:117.45pt;height:28.95pt;z-index:2516522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" filled="f" stroked="f">
            <v:textbox>
              <w:txbxContent>
                <w:p w14:paraId="555FACDB" w14:textId="0689D1CC" w:rsidR="00D065BA" w:rsidRPr="00CD5277" w:rsidRDefault="00D065BA" w:rsidP="00EB6F95">
                  <w:pPr>
                    <w:rPr>
                      <w:rFonts w:eastAsia="MS Mincho" w:cstheme="minorHAnsi"/>
                      <w:color w:val="404040" w:themeColor="text1" w:themeTint="BF"/>
                      <w:sz w:val="22"/>
                      <w:szCs w:val="22"/>
                    </w:rPr>
                  </w:pPr>
                  <w:r>
                    <w:rPr>
                      <w:color w:val="404040" w:themeColor="text1" w:themeTint="BF"/>
                      <w:sz w:val="22"/>
                      <w:szCs w:val="22"/>
                    </w:rPr>
                    <w:t>Al Isti’la’ X Al Istifal</w:t>
                  </w:r>
                </w:p>
              </w:txbxContent>
            </v:textbox>
            <w10:wrap anchorx="margin"/>
          </v:shape>
        </w:pict>
      </w:r>
      <w:r>
        <w:pict w14:anchorId="0B6F89BA">
          <v:group id="Grup 2044128034" o:spid="_x0000_s2206" style="position:absolute;margin-left:0;margin-top:-11.55pt;width:347.6pt;height:114.75pt;z-index:251652224;mso-position-horizontal-relative:margin;mso-height-relative:margin" coordorigin=",237" coordsize="44145,14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">
            <v:rect id="Persegi Panjang 2" o:spid="_x0000_s2207" style="position:absolute;top:1666;width:44145;height:13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" fillcolor="#f9d277 [1940]" stroked="f" strokeweight="1pt"/>
            <v:shape id="Gambar 3" o:spid="_x0000_s2208" type="#_x0000_t75" style="position:absolute;left:628;top:237;width:4661;height:4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">
              <v:imagedata r:id="rId33" o:title=""/>
            </v:shape>
            <v:shape id="Kotak Teks 18" o:spid="_x0000_s2209" type="#_x0000_t202" style="position:absolute;left:47;top:4286;width:44096;height:9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" filled="f" stroked="f">
              <v:textbox>
                <w:txbxContent>
                  <w:p w14:paraId="75EE5538" w14:textId="44E825E7" w:rsidR="00D065BA" w:rsidRPr="00CD5277" w:rsidRDefault="00D065BA" w:rsidP="003232B1">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Pr>
                        <w:rFonts w:eastAsia="MS Mincho" w:cstheme="minorHAnsi"/>
                        <w:color w:val="404040" w:themeColor="text1" w:themeTint="BF"/>
                        <w:sz w:val="22"/>
                        <w:szCs w:val="22"/>
                      </w:rPr>
                      <w:t>Pasangan sifat ke</w:t>
                    </w:r>
                    <w:r w:rsidR="00E55CDF">
                      <w:rPr>
                        <w:rFonts w:eastAsia="MS Mincho" w:cstheme="minorHAnsi"/>
                        <w:color w:val="404040" w:themeColor="text1" w:themeTint="BF"/>
                        <w:sz w:val="22"/>
                        <w:szCs w:val="22"/>
                      </w:rPr>
                      <w:t>tiga</w:t>
                    </w:r>
                    <w:r>
                      <w:rPr>
                        <w:rFonts w:eastAsia="MS Mincho" w:cstheme="minorHAnsi"/>
                        <w:color w:val="404040" w:themeColor="text1" w:themeTint="BF"/>
                        <w:sz w:val="22"/>
                        <w:szCs w:val="22"/>
                      </w:rPr>
                      <w:t xml:space="preserve"> ini membahas tentang </w:t>
                    </w:r>
                    <w:r w:rsidR="00F9007C">
                      <w:rPr>
                        <w:rFonts w:eastAsia="MS Mincho" w:cstheme="minorHAnsi"/>
                        <w:color w:val="404040" w:themeColor="text1" w:themeTint="BF"/>
                        <w:sz w:val="22"/>
                        <w:szCs w:val="22"/>
                      </w:rPr>
                      <w:t xml:space="preserve">kondisi pangkal lidah </w:t>
                    </w:r>
                    <w:r>
                      <w:rPr>
                        <w:rFonts w:eastAsia="MS Mincho" w:cstheme="minorHAnsi"/>
                        <w:color w:val="404040" w:themeColor="text1" w:themeTint="BF"/>
                        <w:sz w:val="22"/>
                        <w:szCs w:val="22"/>
                      </w:rPr>
                      <w:t xml:space="preserve">ketika mengucapkan huruf, jadi kata kunci pasangan ini </w:t>
                    </w:r>
                    <w:r w:rsidRPr="00CD5277">
                      <w:rPr>
                        <w:rFonts w:eastAsia="MS Mincho" w:cstheme="minorHAnsi"/>
                        <w:color w:val="404040" w:themeColor="text1" w:themeTint="BF"/>
                        <w:sz w:val="22"/>
                        <w:szCs w:val="22"/>
                      </w:rPr>
                      <w:t>adalah</w:t>
                    </w:r>
                    <w:r>
                      <w:rPr>
                        <w:rFonts w:eastAsia="MS Mincho" w:cstheme="minorHAnsi"/>
                        <w:color w:val="404040" w:themeColor="text1" w:themeTint="BF"/>
                        <w:sz w:val="22"/>
                        <w:szCs w:val="22"/>
                      </w:rPr>
                      <w:t xml:space="preserve"> </w:t>
                    </w:r>
                    <w:r w:rsidR="00E55CDF">
                      <w:rPr>
                        <w:rFonts w:eastAsia="MS Mincho" w:cstheme="minorHAnsi"/>
                        <w:color w:val="404040" w:themeColor="text1" w:themeTint="BF"/>
                        <w:sz w:val="22"/>
                        <w:szCs w:val="22"/>
                      </w:rPr>
                      <w:t>Kondisi p</w:t>
                    </w:r>
                    <w:r w:rsidR="00E46B9B">
                      <w:rPr>
                        <w:rFonts w:eastAsia="MS Mincho" w:cstheme="minorHAnsi"/>
                        <w:color w:val="404040" w:themeColor="text1" w:themeTint="BF"/>
                        <w:sz w:val="22"/>
                        <w:szCs w:val="22"/>
                      </w:rPr>
                      <w:t>angkal lidah</w:t>
                    </w:r>
                    <w:r w:rsidRPr="00CD5277">
                      <w:rPr>
                        <w:rFonts w:eastAsia="MS Mincho" w:cstheme="minorHAnsi"/>
                        <w:color w:val="404040" w:themeColor="text1" w:themeTint="BF"/>
                        <w:sz w:val="22"/>
                        <w:szCs w:val="22"/>
                      </w:rPr>
                      <w:t>.</w:t>
                    </w:r>
                  </w:p>
                </w:txbxContent>
              </v:textbox>
            </v:shape>
            <w10:wrap anchorx="margin"/>
          </v:group>
        </w:pict>
      </w:r>
      <w:r>
        <w:pict w14:anchorId="477E21B3">
          <v:group id="Grup 464058907" o:spid="_x0000_s2203" style="position:absolute;margin-left:0;margin-top:105.05pt;width:336.8pt;height:204pt;z-index:251652222;mso-position-horizontal:center;mso-position-horizontal-relative:margin;mso-height-relative:margin" coordorigin="" coordsize="42773,29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">
            <v:shape id="Kotak Teks 18" o:spid="_x0000_s2204" type="#_x0000_t202" style="position:absolute;top:9228;width:42773;height:20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" filled="f" stroked="f">
              <v:textbox>
                <w:txbxContent>
                  <w:p w14:paraId="4C38D375" w14:textId="70116F47" w:rsidR="004A32BF" w:rsidRDefault="004A32BF" w:rsidP="008F3341">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084C9C">
                      <w:rPr>
                        <w:rFonts w:eastAsia="MS Mincho" w:cs="Times New Roman"/>
                        <w:color w:val="404040" w:themeColor="text1" w:themeTint="BF"/>
                        <w:sz w:val="22"/>
                        <w:szCs w:val="22"/>
                      </w:rPr>
                      <w:t>Ithbaq</w:t>
                    </w:r>
                    <w:r w:rsidRPr="00C506FE">
                      <w:rPr>
                        <w:rFonts w:eastAsia="MS Mincho" w:cstheme="minorHAnsi"/>
                        <w:color w:val="404040" w:themeColor="text1" w:themeTint="BF"/>
                        <w:sz w:val="22"/>
                        <w:szCs w:val="22"/>
                      </w:rPr>
                      <w:t xml:space="preserve"> berarti</w:t>
                    </w:r>
                    <w:r w:rsidR="0058297C">
                      <w:rPr>
                        <w:rFonts w:eastAsia="MS Mincho" w:cstheme="minorHAnsi"/>
                        <w:color w:val="404040" w:themeColor="text1" w:themeTint="BF"/>
                        <w:sz w:val="22"/>
                        <w:szCs w:val="22"/>
                      </w:rPr>
                      <w:t xml:space="preserve"> Menutup</w:t>
                    </w:r>
                    <w:r>
                      <w:rPr>
                        <w:rFonts w:eastAsia="MS Mincho" w:cstheme="minorHAnsi"/>
                        <w:color w:val="404040" w:themeColor="text1" w:themeTint="BF"/>
                        <w:sz w:val="22"/>
                        <w:szCs w:val="22"/>
                      </w:rPr>
                      <w:t xml:space="preserve"> </w:t>
                    </w:r>
                    <w:r w:rsidR="0058297C">
                      <w:rPr>
                        <w:rFonts w:eastAsia="MS Mincho" w:cstheme="minorHAnsi"/>
                        <w:color w:val="404040" w:themeColor="text1" w:themeTint="BF"/>
                        <w:sz w:val="22"/>
                        <w:szCs w:val="22"/>
                      </w:rPr>
                      <w:t xml:space="preserve">maksudnya </w:t>
                    </w:r>
                    <w:r w:rsidRPr="00C506FE">
                      <w:rPr>
                        <w:rFonts w:eastAsia="MS Mincho" w:cstheme="minorHAnsi"/>
                        <w:color w:val="404040" w:themeColor="text1" w:themeTint="BF"/>
                        <w:sz w:val="22"/>
                        <w:szCs w:val="22"/>
                      </w:rPr>
                      <w:t xml:space="preserve">adalah </w:t>
                    </w:r>
                    <w:r w:rsidR="00215C99">
                      <w:rPr>
                        <w:rFonts w:eastAsia="MS Mincho" w:cstheme="minorHAnsi"/>
                        <w:color w:val="404040" w:themeColor="text1" w:themeTint="BF"/>
                        <w:sz w:val="22"/>
                        <w:szCs w:val="22"/>
                      </w:rPr>
                      <w:t>menempelnya sebagian besar pangkal lidah ke langit langit atas</w:t>
                    </w:r>
                    <w:r>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w:t>
                    </w:r>
                    <w:r>
                      <w:rPr>
                        <w:rFonts w:eastAsia="MS Mincho" w:cstheme="minorHAnsi"/>
                        <w:color w:val="404040" w:themeColor="text1" w:themeTint="BF"/>
                        <w:sz w:val="22"/>
                        <w:szCs w:val="22"/>
                      </w:rPr>
                      <w:t xml:space="preserve">huruf huruf </w:t>
                    </w:r>
                    <w:r w:rsidR="00695507">
                      <w:rPr>
                        <w:rFonts w:eastAsia="MS Mincho" w:cstheme="minorHAnsi"/>
                        <w:color w:val="404040" w:themeColor="text1" w:themeTint="BF"/>
                        <w:sz w:val="22"/>
                        <w:szCs w:val="22"/>
                      </w:rPr>
                      <w:t>Al Ithbaq</w:t>
                    </w:r>
                    <w:r>
                      <w:rPr>
                        <w:rFonts w:eastAsia="MS Mincho" w:cstheme="minorHAnsi"/>
                        <w:color w:val="404040" w:themeColor="text1" w:themeTint="BF"/>
                        <w:sz w:val="22"/>
                        <w:szCs w:val="22"/>
                      </w:rPr>
                      <w:t xml:space="preserve"> terkumpul dalam kalimat </w:t>
                    </w:r>
                  </w:p>
                  <w:p w14:paraId="34810AA9" w14:textId="695BA6BB" w:rsidR="004A32BF" w:rsidRPr="006A5133" w:rsidRDefault="00A62FB0" w:rsidP="006A5133">
                    <w:pPr>
                      <w:jc w:val="center"/>
                      <w:rPr>
                        <w:rFonts w:cstheme="minorHAnsi"/>
                        <w:color w:val="595959" w:themeColor="text1" w:themeTint="A6"/>
                        <w:sz w:val="22"/>
                        <w:szCs w:val="22"/>
                      </w:rPr>
                    </w:pPr>
                    <w:r w:rsidRPr="00B23C5F">
                      <w:rPr>
                        <w:rFonts w:ascii="Cascadia Mono SemiLight" w:hAnsi="Cascadia Mono SemiLight" w:cs="Cascadia Mono SemiLight"/>
                        <w:color w:val="595959" w:themeColor="text1" w:themeTint="A6"/>
                        <w:sz w:val="24"/>
                        <w:szCs w:val="24"/>
                        <w:rtl/>
                      </w:rPr>
                      <w:t>وَصَـادُ ضَـادٌ طَـاءُ ظَـاءٌ مُطْبَـقَـهْ</w:t>
                    </w:r>
                  </w:p>
                  <w:p w14:paraId="4B24629D" w14:textId="483ED93D" w:rsidR="00A62FB0" w:rsidRPr="006A5133" w:rsidRDefault="00A62FB0" w:rsidP="006A5133">
                    <w:pPr>
                      <w:rPr>
                        <w:rFonts w:eastAsia="MS Mincho" w:cstheme="minorHAnsi"/>
                        <w:color w:val="404040" w:themeColor="text1" w:themeTint="BF"/>
                        <w:sz w:val="21"/>
                        <w:szCs w:val="21"/>
                      </w:rPr>
                    </w:pPr>
                    <w:r w:rsidRPr="006A5133">
                      <w:rPr>
                        <w:rFonts w:cstheme="minorHAnsi"/>
                        <w:color w:val="595959" w:themeColor="text1" w:themeTint="A6"/>
                        <w:sz w:val="22"/>
                        <w:szCs w:val="22"/>
                      </w:rPr>
                      <w:t>Yaitu Shad</w:t>
                    </w:r>
                    <w:r w:rsidR="006A5133" w:rsidRPr="006A5133">
                      <w:rPr>
                        <w:rFonts w:cstheme="minorHAnsi"/>
                        <w:color w:val="595959" w:themeColor="text1" w:themeTint="A6"/>
                        <w:sz w:val="22"/>
                        <w:szCs w:val="22"/>
                      </w:rPr>
                      <w:t>(</w:t>
                    </w:r>
                    <w:r w:rsidR="006A5133" w:rsidRPr="006A5133">
                      <w:rPr>
                        <w:rFonts w:ascii="Dubai" w:hAnsi="Dubai" w:cs="Dubai"/>
                        <w:color w:val="595959" w:themeColor="text1" w:themeTint="A6"/>
                        <w:sz w:val="24"/>
                        <w:szCs w:val="24"/>
                        <w:rtl/>
                      </w:rPr>
                      <w:t>ص</w:t>
                    </w:r>
                    <w:r w:rsidR="006A5133" w:rsidRPr="006A5133">
                      <w:rPr>
                        <w:rFonts w:cstheme="minorHAnsi"/>
                        <w:color w:val="595959" w:themeColor="text1" w:themeTint="A6"/>
                        <w:sz w:val="22"/>
                        <w:szCs w:val="22"/>
                      </w:rPr>
                      <w:t>)</w:t>
                    </w:r>
                    <w:r w:rsidRPr="006A5133">
                      <w:rPr>
                        <w:rFonts w:cstheme="minorHAnsi"/>
                        <w:color w:val="595959" w:themeColor="text1" w:themeTint="A6"/>
                        <w:sz w:val="22"/>
                        <w:szCs w:val="22"/>
                      </w:rPr>
                      <w:t xml:space="preserve"> Dhad</w:t>
                    </w:r>
                    <w:r w:rsidR="006A5133" w:rsidRPr="006A5133">
                      <w:rPr>
                        <w:rFonts w:cstheme="minorHAnsi"/>
                        <w:color w:val="595959" w:themeColor="text1" w:themeTint="A6"/>
                        <w:sz w:val="22"/>
                        <w:szCs w:val="22"/>
                      </w:rPr>
                      <w:t>(</w:t>
                    </w:r>
                    <w:r w:rsidR="006A5133" w:rsidRPr="006A5133">
                      <w:rPr>
                        <w:rFonts w:ascii="Dubai" w:hAnsi="Dubai" w:cs="Dubai"/>
                        <w:color w:val="595959" w:themeColor="text1" w:themeTint="A6"/>
                        <w:sz w:val="24"/>
                        <w:szCs w:val="24"/>
                        <w:rtl/>
                      </w:rPr>
                      <w:t>ض</w:t>
                    </w:r>
                    <w:r w:rsidR="006A5133" w:rsidRPr="006A5133">
                      <w:rPr>
                        <w:rFonts w:cstheme="minorHAnsi"/>
                        <w:color w:val="595959" w:themeColor="text1" w:themeTint="A6"/>
                        <w:sz w:val="22"/>
                        <w:szCs w:val="22"/>
                      </w:rPr>
                      <w:t>)</w:t>
                    </w:r>
                    <w:r w:rsidRPr="006A5133">
                      <w:rPr>
                        <w:rFonts w:cstheme="minorHAnsi"/>
                        <w:color w:val="595959" w:themeColor="text1" w:themeTint="A6"/>
                        <w:sz w:val="22"/>
                        <w:szCs w:val="22"/>
                      </w:rPr>
                      <w:t xml:space="preserve"> Tho</w:t>
                    </w:r>
                    <w:r w:rsidR="006A5133" w:rsidRPr="006A5133">
                      <w:rPr>
                        <w:rFonts w:cstheme="minorHAnsi"/>
                        <w:color w:val="595959" w:themeColor="text1" w:themeTint="A6"/>
                        <w:sz w:val="22"/>
                        <w:szCs w:val="22"/>
                      </w:rPr>
                      <w:t>(</w:t>
                    </w:r>
                    <w:r w:rsidR="006A5133" w:rsidRPr="006A5133">
                      <w:rPr>
                        <w:rFonts w:ascii="Dubai" w:hAnsi="Dubai" w:cs="Dubai"/>
                        <w:color w:val="595959" w:themeColor="text1" w:themeTint="A6"/>
                        <w:sz w:val="24"/>
                        <w:szCs w:val="24"/>
                        <w:rtl/>
                      </w:rPr>
                      <w:t>ط</w:t>
                    </w:r>
                    <w:r w:rsidR="006A5133" w:rsidRPr="006A5133">
                      <w:rPr>
                        <w:rFonts w:cstheme="minorHAnsi"/>
                        <w:color w:val="595959" w:themeColor="text1" w:themeTint="A6"/>
                        <w:sz w:val="22"/>
                        <w:szCs w:val="22"/>
                      </w:rPr>
                      <w:t>)</w:t>
                    </w:r>
                    <w:r w:rsidRPr="006A5133">
                      <w:rPr>
                        <w:rFonts w:cstheme="minorHAnsi"/>
                        <w:color w:val="595959" w:themeColor="text1" w:themeTint="A6"/>
                        <w:sz w:val="22"/>
                        <w:szCs w:val="22"/>
                      </w:rPr>
                      <w:t xml:space="preserve"> Dzo</w:t>
                    </w:r>
                    <w:r w:rsidR="006A5133" w:rsidRPr="006A5133">
                      <w:rPr>
                        <w:rFonts w:cstheme="minorHAnsi"/>
                        <w:color w:val="595959" w:themeColor="text1" w:themeTint="A6"/>
                        <w:sz w:val="22"/>
                        <w:szCs w:val="22"/>
                      </w:rPr>
                      <w:t>(</w:t>
                    </w:r>
                    <w:r w:rsidR="006A5133" w:rsidRPr="006A5133">
                      <w:rPr>
                        <w:rFonts w:ascii="Dubai" w:hAnsi="Dubai" w:cs="Dubai"/>
                        <w:color w:val="595959" w:themeColor="text1" w:themeTint="A6"/>
                        <w:sz w:val="24"/>
                        <w:szCs w:val="24"/>
                        <w:rtl/>
                      </w:rPr>
                      <w:t>ظ</w:t>
                    </w:r>
                    <w:r w:rsidR="006A5133" w:rsidRPr="006A5133">
                      <w:rPr>
                        <w:rFonts w:cstheme="minorHAnsi"/>
                        <w:color w:val="595959" w:themeColor="text1" w:themeTint="A6"/>
                        <w:sz w:val="22"/>
                        <w:szCs w:val="22"/>
                      </w:rPr>
                      <w:t>)</w:t>
                    </w:r>
                  </w:p>
                </w:txbxContent>
              </v:textbox>
            </v:shape>
            <v:shape id="Kotak Teks 18" o:spid="_x0000_s2205" type="#_x0000_t202" style="position:absolute;left:931;width:18309;height:10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" filled="f" stroked="f">
              <v:textbox>
                <w:txbxContent>
                  <w:p w14:paraId="166C0170" w14:textId="4C3E73FC" w:rsidR="004A32BF" w:rsidRPr="002E17E0" w:rsidRDefault="00EF7E04" w:rsidP="00880056">
                    <w:pPr>
                      <w:spacing w:after="0" w:line="0" w:lineRule="atLeast"/>
                      <w:rPr>
                        <w:color w:val="C68D08" w:themeColor="accent1" w:themeShade="BF"/>
                        <w:sz w:val="40"/>
                        <w:szCs w:val="40"/>
                      </w:rPr>
                    </w:pPr>
                    <w:r>
                      <w:rPr>
                        <w:color w:val="C68D08" w:themeColor="accent1" w:themeShade="BF"/>
                        <w:sz w:val="40"/>
                        <w:szCs w:val="40"/>
                      </w:rPr>
                      <w:t>AL ITHBAQ</w:t>
                    </w:r>
                  </w:p>
                  <w:p w14:paraId="487FDE1C" w14:textId="6DCB4AF8" w:rsidR="004A32BF" w:rsidRPr="00FB5FBF" w:rsidRDefault="004A32BF" w:rsidP="00880056">
                    <w:pPr>
                      <w:spacing w:after="0" w:line="0" w:lineRule="atLeast"/>
                      <w:rPr>
                        <w:rFonts w:ascii="Dubai" w:hAnsi="Dubai" w:cs="Dubai"/>
                        <w:color w:val="743C08" w:themeColor="accent3"/>
                        <w:sz w:val="44"/>
                        <w:szCs w:val="44"/>
                      </w:rPr>
                    </w:pPr>
                    <w:r w:rsidRPr="00FB5FBF">
                      <w:rPr>
                        <w:rFonts w:ascii="Dubai" w:hAnsi="Dubai" w:cs="Dubai" w:hint="cs"/>
                        <w:color w:val="743C08" w:themeColor="accent3"/>
                        <w:sz w:val="44"/>
                        <w:szCs w:val="44"/>
                        <w:rtl/>
                      </w:rPr>
                      <w:t>ال</w:t>
                    </w:r>
                    <w:r w:rsidR="00084C9C">
                      <w:rPr>
                        <w:rFonts w:ascii="Dubai" w:hAnsi="Dubai" w:cs="Dubai" w:hint="cs"/>
                        <w:color w:val="743C08" w:themeColor="accent3"/>
                        <w:sz w:val="44"/>
                        <w:szCs w:val="44"/>
                        <w:rtl/>
                      </w:rPr>
                      <w:t>اطباق</w:t>
                    </w:r>
                  </w:p>
                </w:txbxContent>
              </v:textbox>
            </v:shape>
            <w10:wrap anchorx="margin"/>
          </v:group>
        </w:pict>
      </w:r>
      <w:r>
        <w:pict w14:anchorId="7EF51AA1">
          <v:rect id="Persegi Panjang 31977911" o:spid="_x0000_s2202" style="position:absolute;margin-left:0;margin-top:0;width:347.6pt;height:522.4pt;rotation:180;z-index:25165222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" fillcolor="#fdeabc" stroked="f" strokeweight="1pt">
            <v:textbox>
              <w:txbxContent>
                <w:p w14:paraId="377AE8E2" w14:textId="77777777" w:rsidR="004A32BF" w:rsidRDefault="004A32BF" w:rsidP="00A7197E">
                  <w:pPr>
                    <w:jc w:val="center"/>
                  </w:pPr>
                </w:p>
              </w:txbxContent>
            </v:textbox>
          </v:rect>
        </w:pict>
      </w:r>
      <w:r w:rsidR="003B3AC4">
        <w:rPr>
          <w:rFonts w:asciiTheme="majorHAnsi" w:eastAsiaTheme="majorEastAsia" w:hAnsiTheme="majorHAnsi" w:cstheme="majorBidi"/>
          <w:color w:val="C68D08" w:themeColor="accent1" w:themeShade="BF"/>
          <w:sz w:val="36"/>
          <w:szCs w:val="36"/>
          <w:lang w:val="id-ID"/>
        </w:rPr>
        <w:br w:type="page"/>
      </w:r>
    </w:p>
    <w:p w14:paraId="077C2B25" w14:textId="5F899E83" w:rsidR="003B3AC4" w:rsidRDefault="00CF26DA">
      <w:pPr>
        <w:rPr>
          <w:rFonts w:asciiTheme="majorHAnsi" w:eastAsiaTheme="majorEastAsia" w:hAnsiTheme="majorHAnsi" w:cstheme="majorBidi"/>
          <w:color w:val="C68D08" w:themeColor="accent1" w:themeShade="BF"/>
          <w:sz w:val="36"/>
          <w:szCs w:val="36"/>
          <w:lang w:val="id-ID"/>
        </w:rPr>
      </w:pPr>
      <w:r>
        <w:lastRenderedPageBreak/>
        <w:pict w14:anchorId="0C1D221E">
          <v:shape id="Kotak Teks 830207970" o:spid="_x0000_s2201" type="#_x0000_t202" style="position:absolute;margin-left:0;margin-top:520.65pt;width:41.5pt;height:35.65pt;z-index:25166659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" filled="f" stroked="f">
            <v:textbox>
              <w:txbxContent>
                <w:p w14:paraId="7B121FBF" w14:textId="12F79C64" w:rsidR="005A10AC" w:rsidRPr="003E70A7" w:rsidRDefault="005A10AC" w:rsidP="003C1BC1">
                  <w:pPr>
                    <w:rPr>
                      <w:rFonts w:ascii="13/5Atom Sans" w:hAnsi="13/5Atom Sans"/>
                      <w:sz w:val="40"/>
                      <w:szCs w:val="40"/>
                    </w:rPr>
                  </w:pPr>
                  <w:r w:rsidRPr="004F7B4C">
                    <w:rPr>
                      <w:rFonts w:ascii="13/5Atom Sans" w:hAnsi="13/5Atom Sans"/>
                      <w:color w:val="595959" w:themeColor="text1" w:themeTint="A6"/>
                      <w:sz w:val="96"/>
                      <w:szCs w:val="96"/>
                    </w:rPr>
                    <w:t>15</w:t>
                  </w:r>
                  <w:r w:rsidRPr="003E70A7">
                    <w:rPr>
                      <w:rFonts w:ascii="13/5Atom Sans" w:hAnsi="13/5Atom Sans"/>
                      <w:sz w:val="120"/>
                      <w:szCs w:val="120"/>
                    </w:rPr>
                    <w:t xml:space="preserve"> </w:t>
                  </w:r>
                </w:p>
              </w:txbxContent>
            </v:textbox>
            <w10:wrap anchorx="page"/>
          </v:shape>
        </w:pict>
      </w:r>
      <w:r>
        <w:pict w14:anchorId="5D3A4951">
          <v:group id="Grup 1733006610" o:spid="_x0000_s2195" style="position:absolute;margin-left:-.35pt;margin-top:-10pt;width:347.6pt;height:114.75pt;z-index:251652230" coordsize="44145,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">
            <v:group id="Grup 7" o:spid="_x0000_s2196" style="position:absolute;width:44145;height:14573" coordorigin=",237" coordsize="4414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">
              <v:rect id="Persegi Panjang 2" o:spid="_x0000_s2197" style="position:absolute;top:1666;width:44145;height:13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" fillcolor="#f9d277 [1940]" stroked="f" strokeweight="1pt"/>
              <v:shape id="Gambar 3" o:spid="_x0000_s2198" type="#_x0000_t75" style="position:absolute;left:628;top:237;width:4661;height:4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">
                <v:imagedata r:id="rId33" o:title=""/>
              </v:shape>
              <v:shape id="Kotak Teks 18" o:spid="_x0000_s2199" type="#_x0000_t202" style="position:absolute;left:47;top:4286;width:44096;height:9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" filled="f" stroked="f">
                <v:textbox>
                  <w:txbxContent>
                    <w:p w14:paraId="3A3E5EBC" w14:textId="29A46754" w:rsidR="00377823" w:rsidRPr="00CD5277" w:rsidRDefault="00377823" w:rsidP="003232B1">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Pr>
                          <w:rFonts w:eastAsia="MS Mincho" w:cstheme="minorHAnsi"/>
                          <w:color w:val="404040" w:themeColor="text1" w:themeTint="BF"/>
                          <w:sz w:val="22"/>
                          <w:szCs w:val="22"/>
                        </w:rPr>
                        <w:t>Pasangan sifat ke</w:t>
                      </w:r>
                      <w:r w:rsidR="008E02C4">
                        <w:rPr>
                          <w:rFonts w:eastAsia="MS Mincho" w:cstheme="minorHAnsi"/>
                          <w:color w:val="404040" w:themeColor="text1" w:themeTint="BF"/>
                          <w:sz w:val="22"/>
                          <w:szCs w:val="22"/>
                        </w:rPr>
                        <w:t>empat</w:t>
                      </w:r>
                      <w:r>
                        <w:rPr>
                          <w:rFonts w:eastAsia="MS Mincho" w:cstheme="minorHAnsi"/>
                          <w:color w:val="404040" w:themeColor="text1" w:themeTint="BF"/>
                          <w:sz w:val="22"/>
                          <w:szCs w:val="22"/>
                        </w:rPr>
                        <w:t xml:space="preserve"> ini membahas tentang kondisi </w:t>
                      </w:r>
                      <w:r w:rsidR="006B3C9B">
                        <w:rPr>
                          <w:rFonts w:eastAsia="MS Mincho" w:cstheme="minorHAnsi"/>
                          <w:color w:val="404040" w:themeColor="text1" w:themeTint="BF"/>
                          <w:sz w:val="22"/>
                          <w:szCs w:val="22"/>
                        </w:rPr>
                        <w:t>rongga mulut</w:t>
                      </w:r>
                      <w:r>
                        <w:rPr>
                          <w:rFonts w:eastAsia="MS Mincho" w:cstheme="minorHAnsi"/>
                          <w:color w:val="404040" w:themeColor="text1" w:themeTint="BF"/>
                          <w:sz w:val="22"/>
                          <w:szCs w:val="22"/>
                        </w:rPr>
                        <w:t xml:space="preserve"> ketika mengucapkan huruf, jadi kata kunci pasangan ini </w:t>
                      </w:r>
                      <w:r w:rsidRPr="00CD5277">
                        <w:rPr>
                          <w:rFonts w:eastAsia="MS Mincho" w:cstheme="minorHAnsi"/>
                          <w:color w:val="404040" w:themeColor="text1" w:themeTint="BF"/>
                          <w:sz w:val="22"/>
                          <w:szCs w:val="22"/>
                        </w:rPr>
                        <w:t>adalah</w:t>
                      </w:r>
                      <w:r>
                        <w:rPr>
                          <w:rFonts w:eastAsia="MS Mincho" w:cstheme="minorHAnsi"/>
                          <w:color w:val="404040" w:themeColor="text1" w:themeTint="BF"/>
                          <w:sz w:val="22"/>
                          <w:szCs w:val="22"/>
                        </w:rPr>
                        <w:t xml:space="preserve"> Kondisi </w:t>
                      </w:r>
                      <w:r w:rsidR="006B3C9B">
                        <w:rPr>
                          <w:rFonts w:eastAsia="MS Mincho" w:cstheme="minorHAnsi"/>
                          <w:color w:val="404040" w:themeColor="text1" w:themeTint="BF"/>
                          <w:sz w:val="22"/>
                          <w:szCs w:val="22"/>
                        </w:rPr>
                        <w:t>rongga mulut</w:t>
                      </w:r>
                      <w:r w:rsidRPr="00CD5277">
                        <w:rPr>
                          <w:rFonts w:eastAsia="MS Mincho" w:cstheme="minorHAnsi"/>
                          <w:color w:val="404040" w:themeColor="text1" w:themeTint="BF"/>
                          <w:sz w:val="22"/>
                          <w:szCs w:val="22"/>
                        </w:rPr>
                        <w:t>.</w:t>
                      </w:r>
                    </w:p>
                  </w:txbxContent>
                </v:textbox>
              </v:shape>
            </v:group>
            <v:shape id="Kotak Teks 18" o:spid="_x0000_s2200" type="#_x0000_t202" style="position:absolute;left:5164;top:931;width:16274;height:3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" filled="f" stroked="f">
              <v:textbox>
                <w:txbxContent>
                  <w:p w14:paraId="42693B70" w14:textId="64CCCE68" w:rsidR="00191CB0" w:rsidRPr="00CD5277" w:rsidRDefault="00191CB0" w:rsidP="00EB6F95">
                    <w:pPr>
                      <w:rPr>
                        <w:rFonts w:eastAsia="MS Mincho" w:cstheme="minorHAnsi"/>
                        <w:color w:val="404040" w:themeColor="text1" w:themeTint="BF"/>
                        <w:sz w:val="22"/>
                        <w:szCs w:val="22"/>
                      </w:rPr>
                    </w:pPr>
                    <w:r>
                      <w:rPr>
                        <w:color w:val="404040" w:themeColor="text1" w:themeTint="BF"/>
                        <w:sz w:val="22"/>
                        <w:szCs w:val="22"/>
                      </w:rPr>
                      <w:t>Al Ithbaq X Al Infitah</w:t>
                    </w:r>
                  </w:p>
                </w:txbxContent>
              </v:textbox>
            </v:shape>
          </v:group>
        </w:pict>
      </w:r>
      <w:r>
        <w:pict w14:anchorId="7B90F6ED">
          <v:rect id="Persegi Panjang 2056887600" o:spid="_x0000_s2194" style="position:absolute;margin-left:0;margin-top:435pt;width:418.7pt;height:103.5pt;z-index:251652229;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" fillcolor="#f9d277 [1940]" stroked="f" strokeweight="1pt">
            <v:textbox>
              <w:txbxContent>
                <w:p w14:paraId="20DF3FDC" w14:textId="0EEB1B03" w:rsidR="006B3C9B" w:rsidRPr="00AE27FA" w:rsidRDefault="00B51C2C" w:rsidP="002E318C">
                  <w:pPr>
                    <w:ind w:firstLine="720"/>
                    <w:jc w:val="center"/>
                    <w:rPr>
                      <w:color w:val="743C08" w:themeColor="accent3"/>
                      <w:sz w:val="22"/>
                      <w:szCs w:val="22"/>
                    </w:rPr>
                  </w:pPr>
                  <w:r w:rsidRPr="00AE27FA">
                    <w:rPr>
                      <w:color w:val="743C08" w:themeColor="accent3"/>
                      <w:sz w:val="22"/>
                      <w:szCs w:val="22"/>
                    </w:rPr>
                    <w:t>Sebagian besar para Ulama</w:t>
                  </w:r>
                  <w:r w:rsidR="002E318C" w:rsidRPr="00AE27FA">
                    <w:rPr>
                      <w:color w:val="743C08" w:themeColor="accent3"/>
                      <w:sz w:val="22"/>
                      <w:szCs w:val="22"/>
                    </w:rPr>
                    <w:t>’</w:t>
                  </w:r>
                  <w:r w:rsidR="008B225F" w:rsidRPr="00AE27FA">
                    <w:rPr>
                      <w:color w:val="743C08" w:themeColor="accent3"/>
                      <w:sz w:val="22"/>
                      <w:szCs w:val="22"/>
                    </w:rPr>
                    <w:t xml:space="preserve"> tidak memasukkan </w:t>
                  </w:r>
                  <w:r w:rsidR="005A0C75" w:rsidRPr="00AE27FA">
                    <w:rPr>
                      <w:color w:val="743C08" w:themeColor="accent3"/>
                      <w:sz w:val="22"/>
                      <w:szCs w:val="22"/>
                    </w:rPr>
                    <w:t>sepasang</w:t>
                  </w:r>
                  <w:r w:rsidR="008B225F" w:rsidRPr="00AE27FA">
                    <w:rPr>
                      <w:color w:val="743C08" w:themeColor="accent3"/>
                      <w:sz w:val="22"/>
                      <w:szCs w:val="22"/>
                    </w:rPr>
                    <w:t xml:space="preserve"> sifat</w:t>
                  </w:r>
                  <w:r w:rsidR="002E318C" w:rsidRPr="00AE27FA">
                    <w:rPr>
                      <w:color w:val="743C08" w:themeColor="accent3"/>
                      <w:sz w:val="22"/>
                      <w:szCs w:val="22"/>
                    </w:rPr>
                    <w:t xml:space="preserve"> </w:t>
                  </w:r>
                  <w:r w:rsidR="008B225F" w:rsidRPr="00AE27FA">
                    <w:rPr>
                      <w:color w:val="743C08" w:themeColor="accent3"/>
                      <w:sz w:val="22"/>
                      <w:szCs w:val="22"/>
                    </w:rPr>
                    <w:t xml:space="preserve">terakhir ini sebagai salah satu dari </w:t>
                  </w:r>
                  <w:r w:rsidR="00C333BD" w:rsidRPr="00AE27FA">
                    <w:rPr>
                      <w:color w:val="743C08" w:themeColor="accent3"/>
                      <w:sz w:val="22"/>
                      <w:szCs w:val="22"/>
                    </w:rPr>
                    <w:t>sifat huruf karena tidak ada hubungannya dengan hukum tajwid</w:t>
                  </w:r>
                  <w:r w:rsidR="005A0C75" w:rsidRPr="00AE27FA">
                    <w:rPr>
                      <w:color w:val="743C08" w:themeColor="accent3"/>
                      <w:sz w:val="22"/>
                      <w:szCs w:val="22"/>
                    </w:rPr>
                    <w:t>.</w:t>
                  </w:r>
                  <w:r w:rsidR="00C333BD" w:rsidRPr="00AE27FA">
                    <w:rPr>
                      <w:color w:val="743C08" w:themeColor="accent3"/>
                      <w:sz w:val="22"/>
                      <w:szCs w:val="22"/>
                    </w:rPr>
                    <w:t xml:space="preserve"> </w:t>
                  </w:r>
                  <w:r w:rsidR="005A0C75" w:rsidRPr="00AE27FA">
                    <w:rPr>
                      <w:color w:val="743C08" w:themeColor="accent3"/>
                      <w:sz w:val="22"/>
                      <w:szCs w:val="22"/>
                    </w:rPr>
                    <w:t>T</w:t>
                  </w:r>
                  <w:r w:rsidR="00C333BD" w:rsidRPr="00AE27FA">
                    <w:rPr>
                      <w:color w:val="743C08" w:themeColor="accent3"/>
                      <w:sz w:val="22"/>
                      <w:szCs w:val="22"/>
                    </w:rPr>
                    <w:t>api</w:t>
                  </w:r>
                  <w:r w:rsidR="005A0C75" w:rsidRPr="00AE27FA">
                    <w:rPr>
                      <w:color w:val="743C08" w:themeColor="accent3"/>
                      <w:sz w:val="22"/>
                      <w:szCs w:val="22"/>
                    </w:rPr>
                    <w:t>,</w:t>
                  </w:r>
                  <w:r w:rsidR="00C333BD" w:rsidRPr="00AE27FA">
                    <w:rPr>
                      <w:color w:val="743C08" w:themeColor="accent3"/>
                      <w:sz w:val="22"/>
                      <w:szCs w:val="22"/>
                    </w:rPr>
                    <w:t xml:space="preserve"> Imam Jazari memasukkannya kedalam sifat huruf karena</w:t>
                  </w:r>
                  <w:r w:rsidR="008A0264" w:rsidRPr="00AE27FA">
                    <w:rPr>
                      <w:color w:val="743C08" w:themeColor="accent3"/>
                      <w:sz w:val="22"/>
                      <w:szCs w:val="22"/>
                    </w:rPr>
                    <w:t xml:space="preserve"> agar jumlahnya sama sengan makhorijul huruf agar para penuntut ilmu mudah dalam menghafalnya</w:t>
                  </w:r>
                  <w:r w:rsidR="00B7543C" w:rsidRPr="00AE27FA">
                    <w:rPr>
                      <w:color w:val="743C08" w:themeColor="accent3"/>
                      <w:sz w:val="22"/>
                      <w:szCs w:val="22"/>
                    </w:rPr>
                    <w:t>.</w:t>
                  </w:r>
                </w:p>
              </w:txbxContent>
            </v:textbox>
            <w10:wrap anchorx="page"/>
          </v:rect>
        </w:pict>
      </w:r>
      <w:r>
        <w:pict w14:anchorId="15AD01C5">
          <v:rect id="Persegi Panjang 1852067015" o:spid="_x0000_s2193" style="position:absolute;margin-left:296.4pt;margin-top:.45pt;width:347.6pt;height:434.55pt;rotation:180;z-index:25165222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" fillcolor="#fdeabc" stroked="f" strokeweight="1pt">
            <v:textbox>
              <w:txbxContent>
                <w:p w14:paraId="30487FD4" w14:textId="77777777" w:rsidR="002D6EF2" w:rsidRDefault="002D6EF2" w:rsidP="00A7197E">
                  <w:pPr>
                    <w:jc w:val="center"/>
                  </w:pPr>
                </w:p>
              </w:txbxContent>
            </v:textbox>
            <w10:wrap anchorx="margin"/>
          </v:rect>
        </w:pict>
      </w:r>
      <w:r>
        <w:pict w14:anchorId="2F5CA731">
          <v:group id="Grup 1984832664" o:spid="_x0000_s2190" style="position:absolute;margin-left:5.55pt;margin-top:291pt;width:336.75pt;height:141pt;z-index:251652228;mso-position-horizontal-relative:margin;mso-height-relative:margin" coordorigin=",-359" coordsize="42773,19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">
            <v:shape id="Kotak Teks 18" o:spid="_x0000_s2191" type="#_x0000_t202" style="position:absolute;left:21956;top:-359;width:20606;height:9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" filled="f" stroked="f">
              <v:textbox>
                <w:txbxContent>
                  <w:p w14:paraId="2C7C78F6" w14:textId="5893C5FC" w:rsidR="0090034F" w:rsidRPr="002E17E0" w:rsidRDefault="005700BD" w:rsidP="003A6BE2">
                    <w:pPr>
                      <w:spacing w:after="0" w:line="240" w:lineRule="auto"/>
                      <w:jc w:val="right"/>
                      <w:rPr>
                        <w:color w:val="C68D08" w:themeColor="accent1" w:themeShade="BF"/>
                        <w:sz w:val="40"/>
                        <w:szCs w:val="40"/>
                      </w:rPr>
                    </w:pPr>
                    <w:r>
                      <w:rPr>
                        <w:color w:val="C68D08" w:themeColor="accent1" w:themeShade="BF"/>
                        <w:sz w:val="40"/>
                        <w:szCs w:val="40"/>
                      </w:rPr>
                      <w:t>AL ISHMAT</w:t>
                    </w:r>
                  </w:p>
                  <w:p w14:paraId="3E393A87" w14:textId="522B0E10" w:rsidR="0090034F" w:rsidRPr="00D75112" w:rsidRDefault="0090034F" w:rsidP="003A6BE2">
                    <w:pPr>
                      <w:spacing w:before="120" w:after="100" w:afterAutospacing="1" w:line="120" w:lineRule="auto"/>
                      <w:jc w:val="right"/>
                      <w:rPr>
                        <w:rFonts w:ascii="Dubai" w:hAnsi="Dubai" w:cs="Dubai"/>
                        <w:color w:val="743C08" w:themeColor="accent3"/>
                        <w:sz w:val="48"/>
                        <w:szCs w:val="48"/>
                      </w:rPr>
                    </w:pPr>
                    <w:r>
                      <w:rPr>
                        <w:rFonts w:ascii="Dubai" w:hAnsi="Dubai" w:cs="Dubai" w:hint="cs"/>
                        <w:color w:val="743C08" w:themeColor="accent3"/>
                        <w:sz w:val="48"/>
                        <w:szCs w:val="48"/>
                        <w:rtl/>
                      </w:rPr>
                      <w:t>ا</w:t>
                    </w:r>
                    <w:r w:rsidR="005700BD">
                      <w:rPr>
                        <w:rFonts w:ascii="Dubai" w:hAnsi="Dubai" w:cs="Dubai" w:hint="cs"/>
                        <w:color w:val="743C08" w:themeColor="accent3"/>
                        <w:sz w:val="48"/>
                        <w:szCs w:val="48"/>
                        <w:rtl/>
                      </w:rPr>
                      <w:t>لإصمات</w:t>
                    </w:r>
                  </w:p>
                </w:txbxContent>
              </v:textbox>
            </v:shape>
            <v:shape id="Kotak Teks 18" o:spid="_x0000_s2192" type="#_x0000_t202" style="position:absolute;top:7787;width:42773;height:1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" filled="f" stroked="f">
              <v:textbox>
                <w:txbxContent>
                  <w:p w14:paraId="41612CF6" w14:textId="0E1A3A99" w:rsidR="0090034F" w:rsidRPr="00ED1F5F" w:rsidRDefault="0090034F" w:rsidP="00725EC5">
                    <w:pPr>
                      <w:rPr>
                        <w:color w:val="404040" w:themeColor="text1" w:themeTint="BF"/>
                        <w:sz w:val="21"/>
                        <w:szCs w:val="21"/>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4065E8">
                      <w:rPr>
                        <w:rFonts w:eastAsia="MS Mincho" w:cstheme="minorHAnsi"/>
                        <w:color w:val="404040" w:themeColor="text1" w:themeTint="BF"/>
                        <w:sz w:val="22"/>
                        <w:szCs w:val="22"/>
                      </w:rPr>
                      <w:t>Ishmat</w:t>
                    </w:r>
                    <w:r>
                      <w:rPr>
                        <w:rFonts w:eastAsia="MS Mincho" w:cstheme="minorHAnsi"/>
                        <w:color w:val="404040" w:themeColor="text1" w:themeTint="BF"/>
                        <w:sz w:val="22"/>
                        <w:szCs w:val="22"/>
                      </w:rPr>
                      <w:t xml:space="preserve"> </w:t>
                    </w:r>
                    <w:r w:rsidRPr="00C506FE">
                      <w:rPr>
                        <w:rFonts w:eastAsia="MS Mincho" w:cstheme="minorHAnsi"/>
                        <w:color w:val="404040" w:themeColor="text1" w:themeTint="BF"/>
                        <w:sz w:val="22"/>
                        <w:szCs w:val="22"/>
                      </w:rPr>
                      <w:t>berarti</w:t>
                    </w:r>
                    <w:r>
                      <w:rPr>
                        <w:rFonts w:eastAsia="MS Mincho" w:cstheme="minorHAnsi"/>
                        <w:color w:val="404040" w:themeColor="text1" w:themeTint="BF"/>
                        <w:sz w:val="22"/>
                        <w:szCs w:val="22"/>
                      </w:rPr>
                      <w:t xml:space="preserve"> </w:t>
                    </w:r>
                    <w:r w:rsidR="004065E8">
                      <w:rPr>
                        <w:rFonts w:eastAsia="MS Mincho" w:cstheme="minorHAnsi"/>
                        <w:color w:val="404040" w:themeColor="text1" w:themeTint="BF"/>
                        <w:sz w:val="22"/>
                        <w:szCs w:val="22"/>
                      </w:rPr>
                      <w:t>diam / menahan</w:t>
                    </w:r>
                    <w:r>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Secara istilah </w:t>
                    </w:r>
                    <w:r w:rsidR="00EC31CD" w:rsidRPr="00EC31CD">
                      <w:rPr>
                        <w:rFonts w:eastAsia="MS Mincho" w:cstheme="minorHAnsi"/>
                        <w:color w:val="404040" w:themeColor="text1" w:themeTint="BF"/>
                        <w:sz w:val="22"/>
                        <w:szCs w:val="22"/>
                      </w:rPr>
                      <w:t>berat dan sultinya huruf ketika diucapkan karena keluarnya jauh dari ujung lidah dan ujung bibir.</w:t>
                    </w:r>
                    <w:r>
                      <w:rPr>
                        <w:rFonts w:eastAsia="MS Mincho" w:cstheme="minorHAnsi"/>
                        <w:color w:val="404040" w:themeColor="text1" w:themeTint="BF"/>
                        <w:sz w:val="22"/>
                        <w:szCs w:val="22"/>
                      </w:rPr>
                      <w:t xml:space="preserve">Huruf hurf </w:t>
                    </w:r>
                    <w:r w:rsidR="001142F7">
                      <w:rPr>
                        <w:rFonts w:eastAsia="MS Mincho" w:cstheme="minorHAnsi"/>
                        <w:color w:val="404040" w:themeColor="text1" w:themeTint="BF"/>
                        <w:sz w:val="22"/>
                        <w:szCs w:val="22"/>
                      </w:rPr>
                      <w:t>Al Ishmaq</w:t>
                    </w:r>
                    <w:r>
                      <w:rPr>
                        <w:rFonts w:eastAsia="MS Mincho" w:cstheme="minorHAnsi"/>
                        <w:color w:val="404040" w:themeColor="text1" w:themeTint="BF"/>
                        <w:sz w:val="22"/>
                        <w:szCs w:val="22"/>
                      </w:rPr>
                      <w:t xml:space="preserve"> adalah selain huruf </w:t>
                    </w:r>
                    <w:r w:rsidR="001142F7">
                      <w:rPr>
                        <w:rFonts w:eastAsia="MS Mincho" w:cstheme="minorHAnsi"/>
                        <w:color w:val="404040" w:themeColor="text1" w:themeTint="BF"/>
                        <w:sz w:val="22"/>
                        <w:szCs w:val="22"/>
                      </w:rPr>
                      <w:t>I</w:t>
                    </w:r>
                    <w:r w:rsidR="00673BD1">
                      <w:rPr>
                        <w:rFonts w:eastAsia="MS Mincho" w:cstheme="minorHAnsi"/>
                        <w:color w:val="404040" w:themeColor="text1" w:themeTint="BF"/>
                        <w:sz w:val="22"/>
                        <w:szCs w:val="22"/>
                      </w:rPr>
                      <w:t>dzlaq</w:t>
                    </w:r>
                    <w:r>
                      <w:rPr>
                        <w:rFonts w:eastAsia="MS Mincho" w:cstheme="minorHAnsi"/>
                        <w:color w:val="404040" w:themeColor="text1" w:themeTint="BF"/>
                        <w:sz w:val="22"/>
                        <w:szCs w:val="22"/>
                      </w:rPr>
                      <w:t>.</w:t>
                    </w:r>
                  </w:p>
                </w:txbxContent>
              </v:textbox>
            </v:shape>
            <w10:wrap anchorx="margin"/>
          </v:group>
        </w:pict>
      </w:r>
      <w:r>
        <w:pict w14:anchorId="24F6BDB3">
          <v:group id="Grup 2136028672" o:spid="_x0000_s2187" style="position:absolute;margin-left:5.4pt;margin-top:104.8pt;width:336.8pt;height:204pt;z-index:251652227;mso-position-horizontal-relative:margin;mso-height-relative:margin" coordorigin="" coordsize="42773,29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">
            <v:shape id="Kotak Teks 18" o:spid="_x0000_s2188" type="#_x0000_t202" style="position:absolute;top:9228;width:42773;height:20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" filled="f" stroked="f">
              <v:textbox>
                <w:txbxContent>
                  <w:p w14:paraId="7C629AA5" w14:textId="7E8B3D63" w:rsidR="000D3E57" w:rsidRDefault="0010175B" w:rsidP="000D3E57">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6535D4">
                      <w:rPr>
                        <w:rFonts w:eastAsia="MS Mincho" w:cs="Times New Roman"/>
                        <w:color w:val="404040" w:themeColor="text1" w:themeTint="BF"/>
                        <w:sz w:val="22"/>
                        <w:szCs w:val="22"/>
                      </w:rPr>
                      <w:t>Idzlaq</w:t>
                    </w:r>
                    <w:r w:rsidRPr="00C506FE">
                      <w:rPr>
                        <w:rFonts w:eastAsia="MS Mincho" w:cstheme="minorHAnsi"/>
                        <w:color w:val="404040" w:themeColor="text1" w:themeTint="BF"/>
                        <w:sz w:val="22"/>
                        <w:szCs w:val="22"/>
                      </w:rPr>
                      <w:t xml:space="preserve"> berarti</w:t>
                    </w:r>
                    <w:r>
                      <w:rPr>
                        <w:rFonts w:eastAsia="MS Mincho" w:cstheme="minorHAnsi"/>
                        <w:color w:val="404040" w:themeColor="text1" w:themeTint="BF"/>
                        <w:sz w:val="22"/>
                        <w:szCs w:val="22"/>
                      </w:rPr>
                      <w:t xml:space="preserve"> </w:t>
                    </w:r>
                    <w:r w:rsidR="006535D4">
                      <w:rPr>
                        <w:rFonts w:eastAsia="MS Mincho" w:cstheme="minorHAnsi"/>
                        <w:color w:val="404040" w:themeColor="text1" w:themeTint="BF"/>
                        <w:sz w:val="22"/>
                        <w:szCs w:val="22"/>
                      </w:rPr>
                      <w:t>Mudah</w:t>
                    </w:r>
                    <w:r>
                      <w:rPr>
                        <w:rFonts w:eastAsia="MS Mincho" w:cstheme="minorHAnsi"/>
                        <w:color w:val="404040" w:themeColor="text1" w:themeTint="BF"/>
                        <w:sz w:val="22"/>
                        <w:szCs w:val="22"/>
                      </w:rPr>
                      <w:t xml:space="preserve"> </w:t>
                    </w:r>
                    <w:r w:rsidR="001142F7">
                      <w:rPr>
                        <w:rFonts w:eastAsia="MS Mincho" w:cstheme="minorHAnsi"/>
                        <w:color w:val="404040" w:themeColor="text1" w:themeTint="BF"/>
                        <w:sz w:val="22"/>
                        <w:szCs w:val="22"/>
                      </w:rPr>
                      <w:t xml:space="preserve">secara istilah </w:t>
                    </w:r>
                    <w:r w:rsidRPr="00C506FE">
                      <w:rPr>
                        <w:rFonts w:eastAsia="MS Mincho" w:cstheme="minorHAnsi"/>
                        <w:color w:val="404040" w:themeColor="text1" w:themeTint="BF"/>
                        <w:sz w:val="22"/>
                        <w:szCs w:val="22"/>
                      </w:rPr>
                      <w:t>adalah</w:t>
                    </w:r>
                    <w:r w:rsidR="00FF4196">
                      <w:rPr>
                        <w:rFonts w:eastAsia="MS Mincho" w:cstheme="minorHAnsi"/>
                        <w:color w:val="404040" w:themeColor="text1" w:themeTint="BF"/>
                        <w:sz w:val="22"/>
                        <w:szCs w:val="22"/>
                      </w:rPr>
                      <w:t xml:space="preserve"> </w:t>
                    </w:r>
                    <w:r w:rsidR="00ED6BAB" w:rsidRPr="00ED6BAB">
                      <w:rPr>
                        <w:rFonts w:eastAsia="MS Mincho" w:cstheme="minorHAnsi"/>
                        <w:color w:val="404040" w:themeColor="text1" w:themeTint="BF"/>
                        <w:sz w:val="22"/>
                        <w:szCs w:val="22"/>
                      </w:rPr>
                      <w:t>keluarnya huruf dengan mudah ketika mengucapkannya karena keluar dari ujung lidah dan ujung bibir</w:t>
                    </w:r>
                    <w:r>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w:t>
                    </w:r>
                    <w:r>
                      <w:rPr>
                        <w:rFonts w:eastAsia="MS Mincho" w:cstheme="minorHAnsi"/>
                        <w:color w:val="404040" w:themeColor="text1" w:themeTint="BF"/>
                        <w:sz w:val="22"/>
                        <w:szCs w:val="22"/>
                      </w:rPr>
                      <w:t>huruf huruf Al I</w:t>
                    </w:r>
                    <w:r w:rsidR="000D3E57">
                      <w:rPr>
                        <w:rFonts w:eastAsia="MS Mincho" w:cstheme="minorHAnsi"/>
                        <w:color w:val="404040" w:themeColor="text1" w:themeTint="BF"/>
                        <w:sz w:val="22"/>
                        <w:szCs w:val="22"/>
                      </w:rPr>
                      <w:t>dzlaq</w:t>
                    </w:r>
                    <w:r>
                      <w:rPr>
                        <w:rFonts w:eastAsia="MS Mincho" w:cstheme="minorHAnsi"/>
                        <w:color w:val="404040" w:themeColor="text1" w:themeTint="BF"/>
                        <w:sz w:val="22"/>
                        <w:szCs w:val="22"/>
                      </w:rPr>
                      <w:t xml:space="preserve"> terkumpul dalam kalimat</w:t>
                    </w:r>
                  </w:p>
                  <w:p w14:paraId="0F0792BA" w14:textId="03A081CC" w:rsidR="0010175B" w:rsidRDefault="000D3E57" w:rsidP="001D5947">
                    <w:pPr>
                      <w:jc w:val="center"/>
                      <w:rPr>
                        <w:rFonts w:ascii="Cascadia Mono SemiLight" w:hAnsi="Cascadia Mono SemiLight" w:cs="Cascadia Mono SemiLight"/>
                        <w:color w:val="595959" w:themeColor="text1" w:themeTint="A6"/>
                        <w:sz w:val="24"/>
                        <w:szCs w:val="24"/>
                      </w:rPr>
                    </w:pPr>
                    <w:r w:rsidRPr="00B23C5F">
                      <w:rPr>
                        <w:rFonts w:ascii="Cascadia Mono SemiLight" w:hAnsi="Cascadia Mono SemiLight" w:cs="Cascadia Mono SemiLight"/>
                        <w:color w:val="595959" w:themeColor="text1" w:themeTint="A6"/>
                        <w:sz w:val="24"/>
                        <w:szCs w:val="24"/>
                        <w:rtl/>
                      </w:rPr>
                      <w:t>وَ فَـرَّ مِـنْ لُـبِّ الحُـرُوفُ المُذْلَقَـهْ</w:t>
                    </w:r>
                  </w:p>
                  <w:p w14:paraId="7D30881A" w14:textId="1831FB8E" w:rsidR="001D5947" w:rsidRPr="00CA77A5" w:rsidRDefault="001D5947" w:rsidP="001D5947">
                    <w:pPr>
                      <w:rPr>
                        <w:rFonts w:eastAsia="MS Mincho" w:cstheme="minorHAnsi"/>
                        <w:color w:val="404040" w:themeColor="text1" w:themeTint="BF"/>
                        <w:sz w:val="22"/>
                        <w:szCs w:val="22"/>
                      </w:rPr>
                    </w:pPr>
                    <w:r w:rsidRPr="00CA77A5">
                      <w:rPr>
                        <w:rFonts w:eastAsia="MS Mincho" w:cstheme="minorHAnsi"/>
                        <w:color w:val="404040" w:themeColor="text1" w:themeTint="BF"/>
                        <w:sz w:val="22"/>
                        <w:szCs w:val="22"/>
                      </w:rPr>
                      <w:t xml:space="preserve">Dan huruf </w:t>
                    </w:r>
                    <w:r w:rsidR="00CA77A5" w:rsidRPr="00CA77A5">
                      <w:rPr>
                        <w:rFonts w:eastAsia="MS Mincho" w:cstheme="minorHAnsi"/>
                        <w:color w:val="404040" w:themeColor="text1" w:themeTint="BF"/>
                        <w:sz w:val="22"/>
                        <w:szCs w:val="22"/>
                      </w:rPr>
                      <w:t>Fa</w:t>
                    </w:r>
                    <w:r w:rsidR="00CA77A5">
                      <w:rPr>
                        <w:rFonts w:eastAsia="MS Mincho" w:cstheme="minorHAnsi"/>
                        <w:color w:val="404040" w:themeColor="text1" w:themeTint="BF"/>
                        <w:sz w:val="22"/>
                        <w:szCs w:val="22"/>
                      </w:rPr>
                      <w:t>(</w:t>
                    </w:r>
                    <w:r w:rsidR="00CA77A5" w:rsidRPr="00CA77A5">
                      <w:rPr>
                        <w:rFonts w:ascii="Dubai" w:eastAsia="MS Mincho" w:hAnsi="Dubai" w:cs="Dubai"/>
                        <w:color w:val="404040" w:themeColor="text1" w:themeTint="BF"/>
                        <w:sz w:val="22"/>
                        <w:szCs w:val="22"/>
                        <w:rtl/>
                      </w:rPr>
                      <w:t>ف</w:t>
                    </w:r>
                    <w:r w:rsidR="00CA77A5">
                      <w:rPr>
                        <w:rFonts w:eastAsia="MS Mincho" w:cstheme="minorHAnsi"/>
                        <w:color w:val="404040" w:themeColor="text1" w:themeTint="BF"/>
                        <w:sz w:val="22"/>
                        <w:szCs w:val="22"/>
                      </w:rPr>
                      <w:t>)</w:t>
                    </w:r>
                    <w:r w:rsidR="00CA77A5" w:rsidRPr="00CA77A5">
                      <w:rPr>
                        <w:rFonts w:eastAsia="MS Mincho" w:cstheme="minorHAnsi"/>
                        <w:color w:val="404040" w:themeColor="text1" w:themeTint="BF"/>
                        <w:sz w:val="22"/>
                        <w:szCs w:val="22"/>
                      </w:rPr>
                      <w:t xml:space="preserve"> ro</w:t>
                    </w:r>
                    <w:r w:rsidR="00CA77A5">
                      <w:rPr>
                        <w:rFonts w:eastAsia="MS Mincho" w:cstheme="minorHAnsi"/>
                        <w:color w:val="404040" w:themeColor="text1" w:themeTint="BF"/>
                        <w:sz w:val="22"/>
                        <w:szCs w:val="22"/>
                      </w:rPr>
                      <w:t>(</w:t>
                    </w:r>
                    <w:r w:rsidR="00CA77A5" w:rsidRPr="00CA77A5">
                      <w:rPr>
                        <w:rFonts w:ascii="Dubai" w:eastAsia="MS Mincho" w:hAnsi="Dubai" w:cs="Dubai" w:hint="cs"/>
                        <w:color w:val="404040" w:themeColor="text1" w:themeTint="BF"/>
                        <w:sz w:val="22"/>
                        <w:szCs w:val="22"/>
                        <w:rtl/>
                      </w:rPr>
                      <w:t>ر</w:t>
                    </w:r>
                    <w:r w:rsidR="00CA77A5">
                      <w:rPr>
                        <w:rFonts w:eastAsia="MS Mincho" w:cstheme="minorHAnsi"/>
                        <w:color w:val="404040" w:themeColor="text1" w:themeTint="BF"/>
                        <w:sz w:val="22"/>
                        <w:szCs w:val="22"/>
                      </w:rPr>
                      <w:t>)</w:t>
                    </w:r>
                    <w:r w:rsidR="00CA77A5" w:rsidRPr="00CA77A5">
                      <w:rPr>
                        <w:rFonts w:eastAsia="MS Mincho" w:cstheme="minorHAnsi"/>
                        <w:color w:val="404040" w:themeColor="text1" w:themeTint="BF"/>
                        <w:sz w:val="22"/>
                        <w:szCs w:val="22"/>
                      </w:rPr>
                      <w:t xml:space="preserve"> mim</w:t>
                    </w:r>
                    <w:r w:rsidR="00CA77A5">
                      <w:rPr>
                        <w:rFonts w:eastAsia="MS Mincho" w:cstheme="minorHAnsi"/>
                        <w:color w:val="404040" w:themeColor="text1" w:themeTint="BF"/>
                        <w:sz w:val="22"/>
                        <w:szCs w:val="22"/>
                      </w:rPr>
                      <w:t>(</w:t>
                    </w:r>
                    <w:r w:rsidR="00CA77A5" w:rsidRPr="00CA77A5">
                      <w:rPr>
                        <w:rFonts w:ascii="Dubai" w:eastAsia="MS Mincho" w:hAnsi="Dubai" w:cs="Dubai" w:hint="cs"/>
                        <w:color w:val="404040" w:themeColor="text1" w:themeTint="BF"/>
                        <w:sz w:val="22"/>
                        <w:szCs w:val="22"/>
                        <w:rtl/>
                      </w:rPr>
                      <w:t>م</w:t>
                    </w:r>
                    <w:r w:rsidR="00CA77A5">
                      <w:rPr>
                        <w:rFonts w:eastAsia="MS Mincho" w:cstheme="minorHAnsi"/>
                        <w:color w:val="404040" w:themeColor="text1" w:themeTint="BF"/>
                        <w:sz w:val="22"/>
                        <w:szCs w:val="22"/>
                      </w:rPr>
                      <w:t>)</w:t>
                    </w:r>
                    <w:r w:rsidR="00CA77A5" w:rsidRPr="00CA77A5">
                      <w:rPr>
                        <w:rFonts w:eastAsia="MS Mincho" w:cstheme="minorHAnsi"/>
                        <w:color w:val="404040" w:themeColor="text1" w:themeTint="BF"/>
                        <w:sz w:val="22"/>
                        <w:szCs w:val="22"/>
                      </w:rPr>
                      <w:t xml:space="preserve"> nun</w:t>
                    </w:r>
                    <w:r w:rsidR="00CA77A5">
                      <w:rPr>
                        <w:rFonts w:eastAsia="MS Mincho" w:cstheme="minorHAnsi"/>
                        <w:color w:val="404040" w:themeColor="text1" w:themeTint="BF"/>
                        <w:sz w:val="22"/>
                        <w:szCs w:val="22"/>
                      </w:rPr>
                      <w:t>(</w:t>
                    </w:r>
                    <w:r w:rsidR="00CA77A5" w:rsidRPr="00CA77A5">
                      <w:rPr>
                        <w:rFonts w:ascii="Dubai" w:eastAsia="MS Mincho" w:hAnsi="Dubai" w:cs="Dubai" w:hint="cs"/>
                        <w:color w:val="404040" w:themeColor="text1" w:themeTint="BF"/>
                        <w:sz w:val="22"/>
                        <w:szCs w:val="22"/>
                        <w:rtl/>
                      </w:rPr>
                      <w:t>ن</w:t>
                    </w:r>
                    <w:r w:rsidR="00CA77A5">
                      <w:rPr>
                        <w:rFonts w:eastAsia="MS Mincho" w:cstheme="minorHAnsi"/>
                        <w:color w:val="404040" w:themeColor="text1" w:themeTint="BF"/>
                        <w:sz w:val="22"/>
                        <w:szCs w:val="22"/>
                      </w:rPr>
                      <w:t>)</w:t>
                    </w:r>
                    <w:r w:rsidR="00CA77A5" w:rsidRPr="00CA77A5">
                      <w:rPr>
                        <w:rFonts w:eastAsia="MS Mincho" w:cstheme="minorHAnsi"/>
                        <w:color w:val="404040" w:themeColor="text1" w:themeTint="BF"/>
                        <w:sz w:val="22"/>
                        <w:szCs w:val="22"/>
                      </w:rPr>
                      <w:t xml:space="preserve"> lam</w:t>
                    </w:r>
                    <w:r w:rsidR="00CA77A5">
                      <w:rPr>
                        <w:rFonts w:eastAsia="MS Mincho" w:cstheme="minorHAnsi"/>
                        <w:color w:val="404040" w:themeColor="text1" w:themeTint="BF"/>
                        <w:sz w:val="22"/>
                        <w:szCs w:val="22"/>
                      </w:rPr>
                      <w:t>(</w:t>
                    </w:r>
                    <w:r w:rsidR="00CA77A5" w:rsidRPr="00CA77A5">
                      <w:rPr>
                        <w:rFonts w:ascii="Dubai" w:eastAsia="MS Mincho" w:hAnsi="Dubai" w:cs="Dubai" w:hint="cs"/>
                        <w:color w:val="404040" w:themeColor="text1" w:themeTint="BF"/>
                        <w:sz w:val="22"/>
                        <w:szCs w:val="22"/>
                        <w:rtl/>
                      </w:rPr>
                      <w:t>ل</w:t>
                    </w:r>
                    <w:r w:rsidR="00CA77A5">
                      <w:rPr>
                        <w:rFonts w:eastAsia="MS Mincho" w:cstheme="minorHAnsi"/>
                        <w:color w:val="404040" w:themeColor="text1" w:themeTint="BF"/>
                        <w:sz w:val="22"/>
                        <w:szCs w:val="22"/>
                      </w:rPr>
                      <w:t>)</w:t>
                    </w:r>
                    <w:r w:rsidR="00CA77A5" w:rsidRPr="00CA77A5">
                      <w:rPr>
                        <w:rFonts w:eastAsia="MS Mincho" w:cstheme="minorHAnsi"/>
                        <w:color w:val="404040" w:themeColor="text1" w:themeTint="BF"/>
                        <w:sz w:val="22"/>
                        <w:szCs w:val="22"/>
                      </w:rPr>
                      <w:t xml:space="preserve"> ba</w:t>
                    </w:r>
                    <w:r w:rsidR="00CA77A5">
                      <w:rPr>
                        <w:rFonts w:eastAsia="MS Mincho" w:cstheme="minorHAnsi"/>
                        <w:color w:val="404040" w:themeColor="text1" w:themeTint="BF"/>
                        <w:sz w:val="22"/>
                        <w:szCs w:val="22"/>
                      </w:rPr>
                      <w:t>(</w:t>
                    </w:r>
                    <w:r w:rsidR="00CA77A5" w:rsidRPr="00CA77A5">
                      <w:rPr>
                        <w:rFonts w:ascii="Dubai" w:eastAsia="MS Mincho" w:hAnsi="Dubai" w:cs="Dubai" w:hint="cs"/>
                        <w:color w:val="404040" w:themeColor="text1" w:themeTint="BF"/>
                        <w:sz w:val="22"/>
                        <w:szCs w:val="22"/>
                        <w:rtl/>
                      </w:rPr>
                      <w:t>ب</w:t>
                    </w:r>
                    <w:r w:rsidR="00CA77A5">
                      <w:rPr>
                        <w:rFonts w:eastAsia="MS Mincho" w:cstheme="minorHAnsi"/>
                        <w:color w:val="404040" w:themeColor="text1" w:themeTint="BF"/>
                        <w:sz w:val="22"/>
                        <w:szCs w:val="22"/>
                      </w:rPr>
                      <w:t>)</w:t>
                    </w:r>
                  </w:p>
                </w:txbxContent>
              </v:textbox>
            </v:shape>
            <v:shape id="Kotak Teks 18" o:spid="_x0000_s2189" type="#_x0000_t202" style="position:absolute;left:931;width:18309;height:10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" filled="f" stroked="f">
              <v:textbox>
                <w:txbxContent>
                  <w:p w14:paraId="52C3AB3A" w14:textId="372B974F" w:rsidR="0010175B" w:rsidRPr="002E17E0" w:rsidRDefault="0010175B" w:rsidP="00880056">
                    <w:pPr>
                      <w:spacing w:after="0" w:line="0" w:lineRule="atLeast"/>
                      <w:rPr>
                        <w:color w:val="C68D08" w:themeColor="accent1" w:themeShade="BF"/>
                        <w:sz w:val="40"/>
                        <w:szCs w:val="40"/>
                      </w:rPr>
                    </w:pPr>
                    <w:r>
                      <w:rPr>
                        <w:color w:val="C68D08" w:themeColor="accent1" w:themeShade="BF"/>
                        <w:sz w:val="40"/>
                        <w:szCs w:val="40"/>
                      </w:rPr>
                      <w:t>A</w:t>
                    </w:r>
                    <w:r w:rsidR="009F4C65">
                      <w:rPr>
                        <w:color w:val="C68D08" w:themeColor="accent1" w:themeShade="BF"/>
                        <w:sz w:val="40"/>
                        <w:szCs w:val="40"/>
                      </w:rPr>
                      <w:t>L IDZLAQ</w:t>
                    </w:r>
                  </w:p>
                  <w:p w14:paraId="378CA5CA" w14:textId="573E749B" w:rsidR="0010175B" w:rsidRPr="00FB5FBF" w:rsidRDefault="0010175B" w:rsidP="00880056">
                    <w:pPr>
                      <w:spacing w:after="0" w:line="0" w:lineRule="atLeast"/>
                      <w:rPr>
                        <w:rFonts w:ascii="Dubai" w:hAnsi="Dubai" w:cs="Dubai"/>
                        <w:color w:val="743C08" w:themeColor="accent3"/>
                        <w:sz w:val="44"/>
                        <w:szCs w:val="44"/>
                      </w:rPr>
                    </w:pPr>
                    <w:r w:rsidRPr="00FB5FBF">
                      <w:rPr>
                        <w:rFonts w:ascii="Dubai" w:hAnsi="Dubai" w:cs="Dubai" w:hint="cs"/>
                        <w:color w:val="743C08" w:themeColor="accent3"/>
                        <w:sz w:val="44"/>
                        <w:szCs w:val="44"/>
                        <w:rtl/>
                      </w:rPr>
                      <w:t>ا</w:t>
                    </w:r>
                    <w:r w:rsidR="00C02D06">
                      <w:rPr>
                        <w:rFonts w:ascii="Dubai" w:hAnsi="Dubai" w:cs="Dubai" w:hint="cs"/>
                        <w:color w:val="743C08" w:themeColor="accent3"/>
                        <w:sz w:val="44"/>
                        <w:szCs w:val="44"/>
                        <w:rtl/>
                      </w:rPr>
                      <w:t>لإ</w:t>
                    </w:r>
                    <w:r w:rsidR="0027300D">
                      <w:rPr>
                        <w:rFonts w:ascii="Dubai" w:hAnsi="Dubai" w:cs="Dubai" w:hint="cs"/>
                        <w:color w:val="743C08" w:themeColor="accent3"/>
                        <w:sz w:val="44"/>
                        <w:szCs w:val="44"/>
                        <w:rtl/>
                      </w:rPr>
                      <w:t>ذ</w:t>
                    </w:r>
                    <w:r w:rsidR="00C02D06">
                      <w:rPr>
                        <w:rFonts w:ascii="Dubai" w:hAnsi="Dubai" w:cs="Dubai" w:hint="cs"/>
                        <w:color w:val="743C08" w:themeColor="accent3"/>
                        <w:sz w:val="44"/>
                        <w:szCs w:val="44"/>
                        <w:rtl/>
                      </w:rPr>
                      <w:t>لا</w:t>
                    </w:r>
                    <w:r w:rsidR="0027300D">
                      <w:rPr>
                        <w:rFonts w:ascii="Dubai" w:hAnsi="Dubai" w:cs="Dubai" w:hint="cs"/>
                        <w:color w:val="743C08" w:themeColor="accent3"/>
                        <w:sz w:val="44"/>
                        <w:szCs w:val="44"/>
                        <w:rtl/>
                      </w:rPr>
                      <w:t>ف</w:t>
                    </w:r>
                  </w:p>
                </w:txbxContent>
              </v:textbox>
            </v:shape>
            <w10:wrap anchorx="margin"/>
          </v:group>
        </w:pict>
      </w:r>
      <w:r w:rsidR="003B3AC4">
        <w:rPr>
          <w:rFonts w:asciiTheme="majorHAnsi" w:eastAsiaTheme="majorEastAsia" w:hAnsiTheme="majorHAnsi" w:cstheme="majorBidi"/>
          <w:color w:val="C68D08" w:themeColor="accent1" w:themeShade="BF"/>
          <w:sz w:val="36"/>
          <w:szCs w:val="36"/>
          <w:lang w:val="id-ID"/>
        </w:rPr>
        <w:br w:type="page"/>
      </w:r>
    </w:p>
    <w:p w14:paraId="483886EC" w14:textId="697C2E4B" w:rsidR="008679AC" w:rsidRDefault="00CF26DA">
      <w:pPr>
        <w:rPr>
          <w:rFonts w:asciiTheme="majorHAnsi" w:eastAsiaTheme="majorEastAsia" w:hAnsiTheme="majorHAnsi" w:cstheme="majorBidi"/>
          <w:color w:val="C68D08" w:themeColor="accent1" w:themeShade="BF"/>
          <w:sz w:val="36"/>
          <w:szCs w:val="36"/>
          <w:lang w:val="id-ID"/>
        </w:rPr>
      </w:pPr>
      <w:r>
        <w:lastRenderedPageBreak/>
        <w:pict w14:anchorId="3C838721">
          <v:shape id="Kotak Teks 684740074" o:spid="_x0000_s2186" type="#_x0000_t202" style="position:absolute;margin-left:0;margin-top:522.4pt;width:41.5pt;height:35.65pt;z-index:25166864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" filled="f" stroked="f">
            <v:textbox>
              <w:txbxContent>
                <w:p w14:paraId="5FECC5D4" w14:textId="29FFDA86" w:rsidR="005A10AC" w:rsidRPr="003E70A7" w:rsidRDefault="005A10AC" w:rsidP="003C1BC1">
                  <w:pPr>
                    <w:rPr>
                      <w:rFonts w:ascii="13/5Atom Sans" w:hAnsi="13/5Atom Sans"/>
                      <w:sz w:val="40"/>
                      <w:szCs w:val="40"/>
                    </w:rPr>
                  </w:pPr>
                  <w:r w:rsidRPr="004F7B4C">
                    <w:rPr>
                      <w:rFonts w:ascii="13/5Atom Sans" w:hAnsi="13/5Atom Sans"/>
                      <w:color w:val="595959" w:themeColor="text1" w:themeTint="A6"/>
                      <w:sz w:val="96"/>
                      <w:szCs w:val="96"/>
                    </w:rPr>
                    <w:t>16</w:t>
                  </w:r>
                  <w:r w:rsidRPr="003E70A7">
                    <w:rPr>
                      <w:rFonts w:ascii="13/5Atom Sans" w:hAnsi="13/5Atom Sans"/>
                      <w:sz w:val="120"/>
                      <w:szCs w:val="120"/>
                    </w:rPr>
                    <w:t xml:space="preserve"> </w:t>
                  </w:r>
                </w:p>
              </w:txbxContent>
            </v:textbox>
            <w10:wrap anchorx="margin"/>
          </v:shape>
        </w:pict>
      </w:r>
      <w:r>
        <w:pict w14:anchorId="3BAFCBB1">
          <v:group id="Grup 1096042698" o:spid="_x0000_s2183" style="position:absolute;margin-left:4.3pt;margin-top:312.85pt;width:337.9pt;height:198.4pt;z-index:251652235;mso-position-horizontal-relative:margin;mso-width-relative:margin;mso-height-relative:margin" coordorigin="-157,185" coordsize="42918,28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">
            <v:shape id="Kotak Teks 18" o:spid="_x0000_s2184" type="#_x0000_t202" style="position:absolute;left:-12;top:8395;width:42772;height:20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" filled="f" stroked="f">
              <v:textbox>
                <w:txbxContent>
                  <w:p w14:paraId="68143C36" w14:textId="3E73BFE6" w:rsidR="00312755" w:rsidRDefault="00E40FD1" w:rsidP="005552EB">
                    <w:pPr>
                      <w:spacing w:line="20" w:lineRule="atLeast"/>
                      <w:ind w:firstLine="720"/>
                      <w:rPr>
                        <w:rFonts w:eastAsia="MS Mincho" w:cstheme="minorHAnsi"/>
                        <w:color w:val="404040" w:themeColor="text1" w:themeTint="BF"/>
                        <w:sz w:val="22"/>
                        <w:szCs w:val="22"/>
                      </w:rPr>
                    </w:pPr>
                    <w:r w:rsidRPr="00E40FD1">
                      <w:rPr>
                        <w:rFonts w:eastAsia="MS Mincho" w:cstheme="minorHAnsi"/>
                        <w:color w:val="404040" w:themeColor="text1" w:themeTint="BF"/>
                        <w:sz w:val="22"/>
                        <w:szCs w:val="22"/>
                      </w:rPr>
                      <w:t>Secara bahasa, Shafir adalah </w:t>
                    </w:r>
                    <w:r w:rsidRPr="00641A19">
                      <w:rPr>
                        <w:rFonts w:eastAsia="MS Mincho" w:cstheme="minorHAnsi"/>
                        <w:color w:val="404040" w:themeColor="text1" w:themeTint="BF"/>
                        <w:sz w:val="22"/>
                        <w:szCs w:val="22"/>
                      </w:rPr>
                      <w:t>suara yang digunakan untuk meniru suara hewan</w:t>
                    </w:r>
                    <w:r w:rsidRPr="00E40FD1">
                      <w:rPr>
                        <w:rFonts w:eastAsia="MS Mincho" w:cstheme="minorHAnsi"/>
                        <w:color w:val="404040" w:themeColor="text1" w:themeTint="BF"/>
                        <w:sz w:val="22"/>
                        <w:szCs w:val="22"/>
                      </w:rPr>
                      <w:t>. Secara istilah, sifat Shafir adalah suara tambahan yang keluar di antara dua bibir.</w:t>
                    </w:r>
                  </w:p>
                  <w:p w14:paraId="7CA5E108" w14:textId="7399A27E" w:rsidR="00312755" w:rsidRDefault="000A7ACC" w:rsidP="00F378AC">
                    <w:pPr>
                      <w:spacing w:line="20" w:lineRule="atLeast"/>
                      <w:jc w:val="center"/>
                      <w:rPr>
                        <w:rFonts w:ascii="Cascadia Mono SemiLight" w:hAnsi="Cascadia Mono SemiLight" w:cs="Cascadia Mono SemiLight"/>
                        <w:color w:val="595959" w:themeColor="text1" w:themeTint="A6"/>
                        <w:sz w:val="24"/>
                        <w:szCs w:val="24"/>
                        <w:rtl/>
                      </w:rPr>
                    </w:pPr>
                    <w:r w:rsidRPr="00B23C5F">
                      <w:rPr>
                        <w:rFonts w:ascii="Cascadia Mono SemiLight" w:hAnsi="Cascadia Mono SemiLight" w:cs="Cascadia Mono SemiLight"/>
                        <w:color w:val="595959" w:themeColor="text1" w:themeTint="A6"/>
                        <w:sz w:val="24"/>
                        <w:szCs w:val="24"/>
                        <w:rtl/>
                      </w:rPr>
                      <w:t>صَفِيـرُهَـا صَــادٌ وَزَايٌ سِـيــنُ</w:t>
                    </w:r>
                  </w:p>
                  <w:p w14:paraId="691C0425" w14:textId="4BDC9E07" w:rsidR="005552EB" w:rsidRPr="00F378AC" w:rsidRDefault="00F378AC" w:rsidP="00F378AC">
                    <w:pPr>
                      <w:spacing w:after="0" w:line="20" w:lineRule="atLeast"/>
                      <w:rPr>
                        <w:rFonts w:asciiTheme="majorEastAsia" w:eastAsia="MS Mincho" w:hAnsiTheme="majorEastAsia" w:cstheme="majorEastAsia"/>
                        <w:color w:val="404040" w:themeColor="text1" w:themeTint="BF"/>
                        <w:sz w:val="22"/>
                        <w:szCs w:val="22"/>
                      </w:rPr>
                    </w:pPr>
                    <w:r w:rsidRPr="00F378AC">
                      <w:rPr>
                        <w:rFonts w:asciiTheme="majorEastAsia" w:hAnsiTheme="majorEastAsia" w:cstheme="majorEastAsia" w:hint="eastAsia"/>
                        <w:color w:val="595959" w:themeColor="text1" w:themeTint="A6"/>
                        <w:sz w:val="24"/>
                        <w:szCs w:val="24"/>
                      </w:rPr>
                      <w:t>Huruf shafir yaitu</w:t>
                    </w:r>
                    <w:r>
                      <w:rPr>
                        <w:rFonts w:asciiTheme="majorEastAsia" w:hAnsiTheme="majorEastAsia" w:cstheme="majorEastAsia"/>
                        <w:color w:val="595959" w:themeColor="text1" w:themeTint="A6"/>
                        <w:sz w:val="24"/>
                        <w:szCs w:val="24"/>
                      </w:rPr>
                      <w:t xml:space="preserve"> Shad(</w:t>
                    </w:r>
                    <w:r w:rsidRPr="00F378AC">
                      <w:rPr>
                        <w:rFonts w:ascii="Dubai" w:hAnsi="Dubai" w:cs="Dubai"/>
                        <w:color w:val="595959" w:themeColor="text1" w:themeTint="A6"/>
                        <w:sz w:val="24"/>
                        <w:szCs w:val="24"/>
                        <w:rtl/>
                      </w:rPr>
                      <w:t>ص</w:t>
                    </w:r>
                    <w:r>
                      <w:rPr>
                        <w:rFonts w:asciiTheme="majorEastAsia" w:hAnsiTheme="majorEastAsia" w:cstheme="majorEastAsia"/>
                        <w:color w:val="595959" w:themeColor="text1" w:themeTint="A6"/>
                        <w:sz w:val="24"/>
                        <w:szCs w:val="24"/>
                      </w:rPr>
                      <w:t>), Zai(</w:t>
                    </w:r>
                    <w:r w:rsidRPr="00F378AC">
                      <w:rPr>
                        <w:rFonts w:ascii="Dubai" w:hAnsi="Dubai" w:cs="Dubai"/>
                        <w:color w:val="595959" w:themeColor="text1" w:themeTint="A6"/>
                        <w:sz w:val="24"/>
                        <w:szCs w:val="24"/>
                        <w:rtl/>
                      </w:rPr>
                      <w:t>ز</w:t>
                    </w:r>
                    <w:r>
                      <w:rPr>
                        <w:rFonts w:asciiTheme="majorEastAsia" w:hAnsiTheme="majorEastAsia" w:cstheme="majorEastAsia"/>
                        <w:color w:val="595959" w:themeColor="text1" w:themeTint="A6"/>
                        <w:sz w:val="24"/>
                        <w:szCs w:val="24"/>
                      </w:rPr>
                      <w:t>), Sin(</w:t>
                    </w:r>
                    <w:r w:rsidRPr="00F378AC">
                      <w:rPr>
                        <w:rFonts w:ascii="Dubai" w:hAnsi="Dubai" w:cs="Dubai"/>
                        <w:color w:val="595959" w:themeColor="text1" w:themeTint="A6"/>
                        <w:sz w:val="24"/>
                        <w:szCs w:val="24"/>
                        <w:rtl/>
                      </w:rPr>
                      <w:t>س</w:t>
                    </w:r>
                    <w:r>
                      <w:rPr>
                        <w:rFonts w:asciiTheme="majorEastAsia" w:hAnsiTheme="majorEastAsia" w:cstheme="majorEastAsia"/>
                        <w:color w:val="595959" w:themeColor="text1" w:themeTint="A6"/>
                        <w:sz w:val="24"/>
                        <w:szCs w:val="24"/>
                      </w:rPr>
                      <w:t>).</w:t>
                    </w:r>
                  </w:p>
                </w:txbxContent>
              </v:textbox>
            </v:shape>
            <v:shape id="Kotak Teks 18" o:spid="_x0000_s2185" type="#_x0000_t202" style="position:absolute;left:-157;top:185;width:17247;height:8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" filled="f" stroked="f">
              <v:textbox>
                <w:txbxContent>
                  <w:p w14:paraId="3D09CC3B" w14:textId="4313DC75" w:rsidR="00312755" w:rsidRPr="00E12AE2" w:rsidRDefault="00312755" w:rsidP="00221456">
                    <w:pPr>
                      <w:spacing w:after="0" w:line="240" w:lineRule="auto"/>
                      <w:rPr>
                        <w:color w:val="C68D08" w:themeColor="accent1" w:themeShade="BF"/>
                        <w:sz w:val="40"/>
                        <w:szCs w:val="40"/>
                      </w:rPr>
                    </w:pPr>
                    <w:r w:rsidRPr="00E12AE2">
                      <w:rPr>
                        <w:color w:val="C68D08" w:themeColor="accent1" w:themeShade="BF"/>
                        <w:sz w:val="40"/>
                        <w:szCs w:val="40"/>
                      </w:rPr>
                      <w:t>ASH SHAFIR</w:t>
                    </w:r>
                  </w:p>
                  <w:p w14:paraId="08A566ED" w14:textId="1A5CB2DB" w:rsidR="00312755" w:rsidRPr="00FB5FBF" w:rsidRDefault="00E12AE2" w:rsidP="00221456">
                    <w:pPr>
                      <w:snapToGrid w:val="0"/>
                      <w:spacing w:after="0" w:line="120" w:lineRule="auto"/>
                      <w:rPr>
                        <w:rFonts w:ascii="Dubai" w:hAnsi="Dubai" w:cs="Dubai"/>
                        <w:color w:val="743C08" w:themeColor="accent3"/>
                        <w:sz w:val="44"/>
                        <w:szCs w:val="44"/>
                      </w:rPr>
                    </w:pPr>
                    <w:r>
                      <w:rPr>
                        <w:rFonts w:ascii="Dubai" w:eastAsia="MS Mincho" w:hAnsi="Dubai" w:cs="Dubai" w:hint="cs"/>
                        <w:color w:val="743C08" w:themeColor="accent3"/>
                        <w:sz w:val="48"/>
                        <w:szCs w:val="48"/>
                        <w:rtl/>
                      </w:rPr>
                      <w:t>الصفير</w:t>
                    </w:r>
                  </w:p>
                </w:txbxContent>
              </v:textbox>
            </v:shape>
            <w10:wrap anchorx="margin"/>
          </v:group>
        </w:pict>
      </w:r>
      <w:r>
        <w:pict w14:anchorId="67A8DE3D">
          <v:group id="Grup 856063637" o:spid="_x0000_s2180" style="position:absolute;margin-left:5.55pt;margin-top:5.55pt;width:336.75pt;height:282.85pt;z-index:251652232;mso-position-horizontal-relative:margin;mso-width-relative:margin;mso-height-relative:margin" coordorigin=",802" coordsize="42773,40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">
            <v:shape id="Kotak Teks 18" o:spid="_x0000_s2181" type="#_x0000_t202" style="position:absolute;top:9783;width:42773;height:3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" filled="f" stroked="f">
              <v:textbox>
                <w:txbxContent>
                  <w:p w14:paraId="08C2CC3A" w14:textId="536AE60C" w:rsidR="00C0695A" w:rsidRPr="00CA77A5" w:rsidRDefault="00D32900" w:rsidP="00C0695A">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00EB6675">
                      <w:rPr>
                        <w:rFonts w:eastAsia="MS Mincho" w:cstheme="minorHAnsi"/>
                        <w:color w:val="404040" w:themeColor="text1" w:themeTint="BF"/>
                        <w:sz w:val="22"/>
                        <w:szCs w:val="22"/>
                      </w:rPr>
                      <w:t>Kemudian Sifat yang tidak memilik</w:t>
                    </w:r>
                    <w:r w:rsidR="00C0695A">
                      <w:rPr>
                        <w:rFonts w:eastAsia="MS Mincho" w:cstheme="minorHAnsi"/>
                        <w:color w:val="404040" w:themeColor="text1" w:themeTint="BF"/>
                        <w:sz w:val="22"/>
                        <w:szCs w:val="22"/>
                      </w:rPr>
                      <w:t>i lawan, dalam 7 sifat ini tidak semua huruf mempunyainya</w:t>
                    </w:r>
                    <w:r w:rsidR="00496072">
                      <w:rPr>
                        <w:rFonts w:eastAsia="MS Mincho" w:cstheme="minorHAnsi"/>
                        <w:color w:val="404040" w:themeColor="text1" w:themeTint="BF"/>
                        <w:sz w:val="22"/>
                        <w:szCs w:val="22"/>
                      </w:rPr>
                      <w:t xml:space="preserve"> ini hanya sifat pelengkap dalam beberapa huruf khusus</w:t>
                    </w:r>
                    <w:r w:rsidR="00E61AB0">
                      <w:rPr>
                        <w:rFonts w:eastAsia="MS Mincho" w:cstheme="minorHAnsi"/>
                        <w:color w:val="404040" w:themeColor="text1" w:themeTint="BF"/>
                        <w:sz w:val="22"/>
                        <w:szCs w:val="22"/>
                      </w:rPr>
                      <w:t>.  Pembagiannya yaitu :</w:t>
                    </w:r>
                  </w:p>
                  <w:p w14:paraId="49E67DBE" w14:textId="76487A2D" w:rsidR="006C0AC6" w:rsidRDefault="00F75189" w:rsidP="006C0AC6">
                    <w:pPr>
                      <w:pStyle w:val="DaftarParagraf"/>
                      <w:numPr>
                        <w:ilvl w:val="0"/>
                        <w:numId w:val="11"/>
                      </w:numPr>
                      <w:rPr>
                        <w:rFonts w:eastAsia="MS Mincho" w:cstheme="minorHAnsi"/>
                        <w:color w:val="404040" w:themeColor="text1" w:themeTint="BF"/>
                        <w:sz w:val="22"/>
                        <w:szCs w:val="22"/>
                      </w:rPr>
                    </w:pPr>
                    <w:r w:rsidRPr="00F75189">
                      <w:rPr>
                        <w:rFonts w:eastAsia="MS Mincho" w:cstheme="minorHAnsi"/>
                        <w:color w:val="404040" w:themeColor="text1" w:themeTint="BF"/>
                        <w:sz w:val="22"/>
                        <w:szCs w:val="22"/>
                      </w:rPr>
                      <w:t>Ash Shafir</w:t>
                    </w:r>
                  </w:p>
                  <w:p w14:paraId="47A3D5B9" w14:textId="05BD90B0" w:rsidR="006C0AC6" w:rsidRDefault="00BC2675" w:rsidP="006C0AC6">
                    <w:pPr>
                      <w:pStyle w:val="DaftarParagraf"/>
                      <w:numPr>
                        <w:ilvl w:val="0"/>
                        <w:numId w:val="11"/>
                      </w:numPr>
                      <w:rPr>
                        <w:rFonts w:eastAsia="MS Mincho" w:cstheme="minorHAnsi"/>
                        <w:color w:val="404040" w:themeColor="text1" w:themeTint="BF"/>
                        <w:sz w:val="22"/>
                        <w:szCs w:val="22"/>
                      </w:rPr>
                    </w:pPr>
                    <w:r>
                      <w:rPr>
                        <w:rFonts w:eastAsia="MS Mincho" w:cstheme="minorHAnsi"/>
                        <w:color w:val="404040" w:themeColor="text1" w:themeTint="BF"/>
                        <w:sz w:val="22"/>
                        <w:szCs w:val="22"/>
                      </w:rPr>
                      <w:t>Qolqolah</w:t>
                    </w:r>
                  </w:p>
                  <w:p w14:paraId="553DD44C" w14:textId="69C39062" w:rsidR="006C0AC6" w:rsidRDefault="006C0AC6" w:rsidP="006C0AC6">
                    <w:pPr>
                      <w:pStyle w:val="DaftarParagraf"/>
                      <w:numPr>
                        <w:ilvl w:val="0"/>
                        <w:numId w:val="11"/>
                      </w:numPr>
                      <w:rPr>
                        <w:rFonts w:eastAsia="MS Mincho" w:cstheme="minorHAnsi"/>
                        <w:color w:val="404040" w:themeColor="text1" w:themeTint="BF"/>
                        <w:sz w:val="22"/>
                        <w:szCs w:val="22"/>
                      </w:rPr>
                    </w:pPr>
                    <w:r>
                      <w:rPr>
                        <w:rFonts w:eastAsia="MS Mincho" w:cstheme="minorHAnsi"/>
                        <w:color w:val="404040" w:themeColor="text1" w:themeTint="BF"/>
                        <w:sz w:val="22"/>
                        <w:szCs w:val="22"/>
                      </w:rPr>
                      <w:t>A</w:t>
                    </w:r>
                    <w:r w:rsidR="00BC2675">
                      <w:rPr>
                        <w:rFonts w:eastAsia="MS Mincho" w:cstheme="minorHAnsi"/>
                        <w:color w:val="404040" w:themeColor="text1" w:themeTint="BF"/>
                        <w:sz w:val="22"/>
                        <w:szCs w:val="22"/>
                      </w:rPr>
                      <w:t>l Liin</w:t>
                    </w:r>
                  </w:p>
                  <w:p w14:paraId="44CC74FE" w14:textId="0D9771FA" w:rsidR="006C0AC6" w:rsidRDefault="006C0AC6" w:rsidP="006C0AC6">
                    <w:pPr>
                      <w:pStyle w:val="DaftarParagraf"/>
                      <w:numPr>
                        <w:ilvl w:val="0"/>
                        <w:numId w:val="11"/>
                      </w:numPr>
                      <w:rPr>
                        <w:rFonts w:eastAsia="MS Mincho" w:cstheme="minorHAnsi"/>
                        <w:color w:val="404040" w:themeColor="text1" w:themeTint="BF"/>
                        <w:sz w:val="22"/>
                        <w:szCs w:val="22"/>
                      </w:rPr>
                    </w:pPr>
                    <w:r>
                      <w:rPr>
                        <w:rFonts w:eastAsia="MS Mincho" w:cstheme="minorHAnsi"/>
                        <w:color w:val="404040" w:themeColor="text1" w:themeTint="BF"/>
                        <w:sz w:val="22"/>
                        <w:szCs w:val="22"/>
                      </w:rPr>
                      <w:t>A</w:t>
                    </w:r>
                    <w:r w:rsidR="00BC2675">
                      <w:rPr>
                        <w:rFonts w:eastAsia="MS Mincho" w:cstheme="minorHAnsi"/>
                        <w:color w:val="404040" w:themeColor="text1" w:themeTint="BF"/>
                        <w:sz w:val="22"/>
                        <w:szCs w:val="22"/>
                      </w:rPr>
                      <w:t>l In</w:t>
                    </w:r>
                    <w:r w:rsidR="002D4EFA">
                      <w:rPr>
                        <w:rFonts w:eastAsia="MS Mincho" w:cstheme="minorHAnsi"/>
                        <w:color w:val="404040" w:themeColor="text1" w:themeTint="BF"/>
                        <w:sz w:val="22"/>
                        <w:szCs w:val="22"/>
                      </w:rPr>
                      <w:t>hiraf</w:t>
                    </w:r>
                  </w:p>
                  <w:p w14:paraId="1301FE27" w14:textId="5EB9E220" w:rsidR="006C0AC6" w:rsidRDefault="006C0AC6" w:rsidP="006C0AC6">
                    <w:pPr>
                      <w:pStyle w:val="DaftarParagraf"/>
                      <w:numPr>
                        <w:ilvl w:val="0"/>
                        <w:numId w:val="11"/>
                      </w:numPr>
                      <w:rPr>
                        <w:rFonts w:eastAsia="MS Mincho" w:cstheme="minorHAnsi"/>
                        <w:color w:val="404040" w:themeColor="text1" w:themeTint="BF"/>
                        <w:sz w:val="22"/>
                        <w:szCs w:val="22"/>
                      </w:rPr>
                    </w:pPr>
                    <w:r>
                      <w:rPr>
                        <w:rFonts w:eastAsia="MS Mincho" w:cstheme="minorHAnsi"/>
                        <w:color w:val="404040" w:themeColor="text1" w:themeTint="BF"/>
                        <w:sz w:val="22"/>
                        <w:szCs w:val="22"/>
                      </w:rPr>
                      <w:t>A</w:t>
                    </w:r>
                    <w:r w:rsidR="002D4EFA">
                      <w:rPr>
                        <w:rFonts w:eastAsia="MS Mincho" w:cstheme="minorHAnsi"/>
                        <w:color w:val="404040" w:themeColor="text1" w:themeTint="BF"/>
                        <w:sz w:val="22"/>
                        <w:szCs w:val="22"/>
                      </w:rPr>
                      <w:t>t Takriir</w:t>
                    </w:r>
                  </w:p>
                  <w:p w14:paraId="55D1B9FC" w14:textId="74E03A6B" w:rsidR="006C0AC6" w:rsidRDefault="00376AF5" w:rsidP="006C0AC6">
                    <w:pPr>
                      <w:pStyle w:val="DaftarParagraf"/>
                      <w:numPr>
                        <w:ilvl w:val="0"/>
                        <w:numId w:val="11"/>
                      </w:numPr>
                      <w:rPr>
                        <w:rFonts w:eastAsia="MS Mincho" w:cstheme="minorHAnsi"/>
                        <w:color w:val="404040" w:themeColor="text1" w:themeTint="BF"/>
                        <w:sz w:val="22"/>
                        <w:szCs w:val="22"/>
                      </w:rPr>
                    </w:pPr>
                    <w:r>
                      <w:rPr>
                        <w:rFonts w:eastAsia="MS Mincho" w:cstheme="minorHAnsi"/>
                        <w:color w:val="404040" w:themeColor="text1" w:themeTint="BF"/>
                        <w:sz w:val="22"/>
                        <w:szCs w:val="22"/>
                      </w:rPr>
                      <w:t>At Tafasyi</w:t>
                    </w:r>
                  </w:p>
                  <w:p w14:paraId="4E5137CC" w14:textId="30E04791" w:rsidR="00376AF5" w:rsidRPr="006C0AC6" w:rsidRDefault="00376AF5" w:rsidP="006C0AC6">
                    <w:pPr>
                      <w:pStyle w:val="DaftarParagraf"/>
                      <w:numPr>
                        <w:ilvl w:val="0"/>
                        <w:numId w:val="11"/>
                      </w:numPr>
                      <w:rPr>
                        <w:rFonts w:eastAsia="MS Mincho" w:cstheme="minorHAnsi"/>
                        <w:color w:val="404040" w:themeColor="text1" w:themeTint="BF"/>
                        <w:sz w:val="22"/>
                        <w:szCs w:val="22"/>
                      </w:rPr>
                    </w:pPr>
                    <w:r>
                      <w:rPr>
                        <w:rFonts w:eastAsia="MS Mincho" w:cstheme="minorHAnsi"/>
                        <w:color w:val="404040" w:themeColor="text1" w:themeTint="BF"/>
                        <w:sz w:val="22"/>
                        <w:szCs w:val="22"/>
                      </w:rPr>
                      <w:t>Al Istithalah</w:t>
                    </w:r>
                  </w:p>
                  <w:p w14:paraId="6FF20BE3" w14:textId="77777777" w:rsidR="006C0AC6" w:rsidRDefault="006C0AC6" w:rsidP="006C0AC6">
                    <w:pPr>
                      <w:rPr>
                        <w:rFonts w:eastAsia="MS Mincho" w:cstheme="minorHAnsi"/>
                        <w:color w:val="404040" w:themeColor="text1" w:themeTint="BF"/>
                        <w:sz w:val="22"/>
                        <w:szCs w:val="22"/>
                      </w:rPr>
                    </w:pPr>
                  </w:p>
                  <w:p w14:paraId="736DB1D4" w14:textId="77777777" w:rsidR="006C0AC6" w:rsidRDefault="006C0AC6" w:rsidP="006C0AC6">
                    <w:pPr>
                      <w:rPr>
                        <w:rFonts w:eastAsia="MS Mincho" w:cstheme="minorHAnsi"/>
                        <w:color w:val="404040" w:themeColor="text1" w:themeTint="BF"/>
                        <w:sz w:val="22"/>
                        <w:szCs w:val="22"/>
                      </w:rPr>
                    </w:pPr>
                  </w:p>
                  <w:p w14:paraId="4B02047D" w14:textId="77777777" w:rsidR="006C0AC6" w:rsidRPr="006C0AC6" w:rsidRDefault="006C0AC6" w:rsidP="006C0AC6">
                    <w:pPr>
                      <w:rPr>
                        <w:rFonts w:eastAsia="MS Mincho" w:cstheme="minorHAnsi"/>
                        <w:color w:val="404040" w:themeColor="text1" w:themeTint="BF"/>
                        <w:sz w:val="22"/>
                        <w:szCs w:val="22"/>
                      </w:rPr>
                    </w:pPr>
                  </w:p>
                </w:txbxContent>
              </v:textbox>
            </v:shape>
            <v:shape id="Kotak Teks 18" o:spid="_x0000_s2182" type="#_x0000_t202" style="position:absolute;left:223;top:802;width:34284;height:10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" filled="f" stroked="f">
              <v:textbox>
                <w:txbxContent>
                  <w:p w14:paraId="032FC8DC" w14:textId="5FAF0605" w:rsidR="00D32900" w:rsidRPr="00EB6675" w:rsidRDefault="00D32900" w:rsidP="00880056">
                    <w:pPr>
                      <w:spacing w:after="0" w:line="0" w:lineRule="atLeast"/>
                      <w:rPr>
                        <w:color w:val="C68D08" w:themeColor="accent1" w:themeShade="BF"/>
                        <w:sz w:val="32"/>
                        <w:szCs w:val="32"/>
                      </w:rPr>
                    </w:pPr>
                    <w:r w:rsidRPr="00EB6675">
                      <w:rPr>
                        <w:color w:val="C68D08" w:themeColor="accent1" w:themeShade="BF"/>
                        <w:sz w:val="32"/>
                        <w:szCs w:val="32"/>
                      </w:rPr>
                      <w:t>Sifat yang tidak memiliki lawan</w:t>
                    </w:r>
                  </w:p>
                  <w:p w14:paraId="7DC79DAD" w14:textId="5C27C88C" w:rsidR="00EB6675" w:rsidRPr="00EB6675" w:rsidRDefault="00EB6675" w:rsidP="00EB6675">
                    <w:pPr>
                      <w:spacing w:before="240" w:after="200" w:line="120" w:lineRule="auto"/>
                      <w:rPr>
                        <w:rFonts w:ascii="Dubai" w:eastAsia="MS Mincho" w:hAnsi="Dubai" w:cs="Dubai"/>
                        <w:color w:val="743C08" w:themeColor="accent3"/>
                        <w:sz w:val="48"/>
                        <w:szCs w:val="48"/>
                      </w:rPr>
                    </w:pPr>
                    <w:r>
                      <w:rPr>
                        <w:rFonts w:ascii="Dubai" w:eastAsia="MS Mincho" w:hAnsi="Dubai" w:cs="Dubai" w:hint="cs"/>
                        <w:color w:val="743C08" w:themeColor="accent3"/>
                        <w:sz w:val="48"/>
                        <w:szCs w:val="48"/>
                        <w:rtl/>
                      </w:rPr>
                      <w:t>غير</w:t>
                    </w:r>
                    <w:r w:rsidRPr="00EB6675">
                      <w:rPr>
                        <w:rFonts w:ascii="Dubai" w:hAnsi="Dubai" w:cs="Dubai" w:hint="cs"/>
                        <w:color w:val="743C08" w:themeColor="accent3"/>
                        <w:sz w:val="48"/>
                        <w:szCs w:val="48"/>
                        <w:rtl/>
                      </w:rPr>
                      <w:t xml:space="preserve"> </w:t>
                    </w:r>
                    <w:r>
                      <w:rPr>
                        <w:rFonts w:ascii="Dubai" w:hAnsi="Dubai" w:cs="Dubai" w:hint="cs"/>
                        <w:color w:val="743C08" w:themeColor="accent3"/>
                        <w:sz w:val="48"/>
                        <w:szCs w:val="48"/>
                        <w:rtl/>
                      </w:rPr>
                      <w:t>متضادة</w:t>
                    </w:r>
                  </w:p>
                  <w:p w14:paraId="5B394BAE" w14:textId="6811611E" w:rsidR="00D32900" w:rsidRPr="00FB5FBF" w:rsidRDefault="00D32900" w:rsidP="00EB6675">
                    <w:pPr>
                      <w:spacing w:after="0" w:line="0" w:lineRule="atLeast"/>
                      <w:rPr>
                        <w:rFonts w:ascii="Dubai" w:hAnsi="Dubai" w:cs="Dubai"/>
                        <w:color w:val="743C08" w:themeColor="accent3"/>
                        <w:sz w:val="44"/>
                        <w:szCs w:val="44"/>
                      </w:rPr>
                    </w:pPr>
                  </w:p>
                </w:txbxContent>
              </v:textbox>
            </v:shape>
            <w10:wrap anchorx="margin"/>
          </v:group>
        </w:pict>
      </w:r>
      <w:r>
        <w:pict w14:anchorId="7BC8F3BF">
          <v:rect id="Persegi Panjang 1374653507" o:spid="_x0000_s2179" style="position:absolute;margin-left:296.4pt;margin-top:308.15pt;width:347.6pt;height:214.3pt;rotation:180;z-index:-25166424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" fillcolor="#fdeabc" stroked="f" strokeweight="1pt">
            <v:textbox>
              <w:txbxContent>
                <w:p w14:paraId="3F0522CE" w14:textId="77777777" w:rsidR="00312755" w:rsidRDefault="00312755" w:rsidP="00A7197E">
                  <w:pPr>
                    <w:jc w:val="center"/>
                  </w:pPr>
                </w:p>
              </w:txbxContent>
            </v:textbox>
            <w10:wrap anchorx="margin"/>
          </v:rect>
        </w:pict>
      </w:r>
      <w:r>
        <w:pict w14:anchorId="3020743B">
          <v:group id="Grup 2071175461" o:spid="_x0000_s2176" style="position:absolute;margin-left:0;margin-top:-36pt;width:311.8pt;height:303.3pt;z-index:-251664247;mso-position-horizontal:left;mso-position-horizontal-relative:page" coordsize="39602,3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">
            <v:shape id="Gambar 7" o:spid="_x0000_s2177" type="#_x0000_t75" style="position:absolute;width:19513;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">
              <v:imagedata r:id="rId11" o:title=""/>
            </v:shape>
            <v:shape id="Gambar 22" o:spid="_x0000_s2178" type="#_x0000_t75" style="position:absolute;left:2201;top:2116;width:37401;height:3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">
              <v:imagedata r:id="rId12" o:title=""/>
            </v:shape>
            <w10:wrap anchorx="page"/>
          </v:group>
        </w:pict>
      </w:r>
      <w:r>
        <w:pict w14:anchorId="46D1DE70">
          <v:rect id="Persegi Panjang 1524263290" o:spid="_x0000_s2175" style="position:absolute;margin-left:0;margin-top:.4pt;width:347.6pt;height:291.85pt;rotation:180;z-index:25165223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" fillcolor="#fdeabc" stroked="f" strokeweight="1pt">
            <v:textbox>
              <w:txbxContent>
                <w:p w14:paraId="25F7B7E3" w14:textId="77777777" w:rsidR="00C63A0D" w:rsidRDefault="00C63A0D" w:rsidP="00A7197E">
                  <w:pPr>
                    <w:jc w:val="center"/>
                  </w:pPr>
                </w:p>
              </w:txbxContent>
            </v:textbox>
            <w10:wrap anchorx="margin"/>
          </v:rect>
        </w:pict>
      </w:r>
      <w:r w:rsidR="003B3AC4">
        <w:rPr>
          <w:rFonts w:asciiTheme="majorHAnsi" w:eastAsiaTheme="majorEastAsia" w:hAnsiTheme="majorHAnsi" w:cstheme="majorBidi"/>
          <w:color w:val="C68D08" w:themeColor="accent1" w:themeShade="BF"/>
          <w:sz w:val="36"/>
          <w:szCs w:val="36"/>
          <w:lang w:val="id-ID"/>
        </w:rPr>
        <w:br w:type="page"/>
      </w:r>
      <w:r>
        <w:lastRenderedPageBreak/>
        <w:pict w14:anchorId="08B5EF35">
          <v:shape id="Kotak Teks 776877958" o:spid="_x0000_s2174" type="#_x0000_t202" style="position:absolute;margin-left:0;margin-top:520.65pt;width:41.5pt;height:35.65pt;z-index:25167069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" filled="f" stroked="f">
            <v:textbox>
              <w:txbxContent>
                <w:p w14:paraId="6D19E50F" w14:textId="4F2CCBF5" w:rsidR="005A10AC" w:rsidRPr="003E70A7" w:rsidRDefault="005A10AC" w:rsidP="003C1BC1">
                  <w:pPr>
                    <w:rPr>
                      <w:rFonts w:ascii="13/5Atom Sans" w:hAnsi="13/5Atom Sans"/>
                      <w:sz w:val="40"/>
                      <w:szCs w:val="40"/>
                    </w:rPr>
                  </w:pPr>
                  <w:r w:rsidRPr="004F7B4C">
                    <w:rPr>
                      <w:rFonts w:ascii="13/5Atom Sans" w:hAnsi="13/5Atom Sans"/>
                      <w:color w:val="595959" w:themeColor="text1" w:themeTint="A6"/>
                      <w:sz w:val="96"/>
                      <w:szCs w:val="96"/>
                    </w:rPr>
                    <w:t>17</w:t>
                  </w:r>
                  <w:r w:rsidRPr="003E70A7">
                    <w:rPr>
                      <w:rFonts w:ascii="13/5Atom Sans" w:hAnsi="13/5Atom Sans"/>
                      <w:sz w:val="120"/>
                      <w:szCs w:val="120"/>
                    </w:rPr>
                    <w:t xml:space="preserve"> </w:t>
                  </w:r>
                </w:p>
              </w:txbxContent>
            </v:textbox>
            <w10:wrap anchorx="page"/>
          </v:shape>
        </w:pict>
      </w:r>
      <w:r>
        <w:pict w14:anchorId="33A80ECF">
          <v:rect id="Persegi Panjang 834793083" o:spid="_x0000_s2173" style="position:absolute;margin-left:0;margin-top:0;width:347.6pt;height:204.45pt;rotation:180;z-index:2516522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" fillcolor="#fdeabc" stroked="f" strokeweight="1pt">
            <v:textbox>
              <w:txbxContent>
                <w:p w14:paraId="30987EEF" w14:textId="77777777" w:rsidR="00D070A4" w:rsidRDefault="00D070A4" w:rsidP="00A7197E">
                  <w:pPr>
                    <w:jc w:val="center"/>
                  </w:pPr>
                </w:p>
              </w:txbxContent>
            </v:textbox>
            <w10:wrap anchorx="margin"/>
          </v:rect>
        </w:pict>
      </w:r>
      <w:r>
        <w:pict w14:anchorId="5AE0E4EF">
          <v:shape id="Kotak Teks 718783173" o:spid="_x0000_s2172" type="#_x0000_t202" style="position:absolute;margin-left:206.6pt;margin-top:7.8pt;width:135.8pt;height:68.8pt;z-index:251652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" filled="f" stroked="f">
            <v:textbox>
              <w:txbxContent>
                <w:p w14:paraId="5CBAB486" w14:textId="62B60EAF" w:rsidR="00D070A4" w:rsidRPr="00E12AE2" w:rsidRDefault="00D070A4" w:rsidP="003B7B1E">
                  <w:pPr>
                    <w:spacing w:after="0" w:line="168" w:lineRule="auto"/>
                    <w:jc w:val="right"/>
                    <w:rPr>
                      <w:color w:val="C68D08" w:themeColor="accent1" w:themeShade="BF"/>
                      <w:sz w:val="40"/>
                      <w:szCs w:val="40"/>
                    </w:rPr>
                  </w:pPr>
                  <w:r>
                    <w:rPr>
                      <w:color w:val="C68D08" w:themeColor="accent1" w:themeShade="BF"/>
                      <w:sz w:val="40"/>
                      <w:szCs w:val="40"/>
                    </w:rPr>
                    <w:t>QOLQOLAH</w:t>
                  </w:r>
                </w:p>
                <w:p w14:paraId="01AC5213" w14:textId="03DE0426" w:rsidR="00D070A4" w:rsidRPr="00FB5FBF" w:rsidRDefault="005C127F" w:rsidP="003B7B1E">
                  <w:pPr>
                    <w:snapToGrid w:val="0"/>
                    <w:spacing w:after="0" w:line="168" w:lineRule="auto"/>
                    <w:jc w:val="right"/>
                    <w:rPr>
                      <w:rFonts w:ascii="Dubai" w:hAnsi="Dubai" w:cs="Dubai"/>
                      <w:color w:val="743C08" w:themeColor="accent3"/>
                      <w:sz w:val="44"/>
                      <w:szCs w:val="44"/>
                    </w:rPr>
                  </w:pPr>
                  <w:r>
                    <w:rPr>
                      <w:rFonts w:ascii="Dubai" w:eastAsia="MS Mincho" w:hAnsi="Dubai" w:cs="Dubai" w:hint="cs"/>
                      <w:color w:val="743C08" w:themeColor="accent3"/>
                      <w:sz w:val="48"/>
                      <w:szCs w:val="48"/>
                      <w:rtl/>
                    </w:rPr>
                    <w:t>قلقلة</w:t>
                  </w:r>
                </w:p>
              </w:txbxContent>
            </v:textbox>
          </v:shape>
        </w:pict>
      </w:r>
      <w:r>
        <w:pict w14:anchorId="4A6CC154">
          <v:shape id="Kotak Teks 63008066" o:spid="_x0000_s2171" type="#_x0000_t202" style="position:absolute;margin-left:6.45pt;margin-top:61.5pt;width:336.75pt;height:136.1pt;z-index:2516522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" filled="f" stroked="f">
            <v:textbox>
              <w:txbxContent>
                <w:p w14:paraId="158A5729" w14:textId="209B88DC" w:rsidR="00602BF0" w:rsidRDefault="00602BF0" w:rsidP="00602BF0">
                  <w:pPr>
                    <w:spacing w:line="20" w:lineRule="atLeast"/>
                    <w:ind w:firstLine="720"/>
                    <w:rPr>
                      <w:rFonts w:eastAsia="MS Mincho" w:cstheme="minorHAnsi"/>
                      <w:color w:val="404040" w:themeColor="text1" w:themeTint="BF"/>
                      <w:sz w:val="22"/>
                      <w:szCs w:val="22"/>
                    </w:rPr>
                  </w:pPr>
                  <w:r w:rsidRPr="00E40FD1">
                    <w:rPr>
                      <w:rFonts w:eastAsia="MS Mincho" w:cstheme="minorHAnsi"/>
                      <w:color w:val="404040" w:themeColor="text1" w:themeTint="BF"/>
                      <w:sz w:val="22"/>
                      <w:szCs w:val="22"/>
                    </w:rPr>
                    <w:t xml:space="preserve">Secara bahasa, </w:t>
                  </w:r>
                  <w:r w:rsidR="00964CA8">
                    <w:rPr>
                      <w:rFonts w:eastAsia="MS Mincho" w:cstheme="minorHAnsi"/>
                      <w:color w:val="404040" w:themeColor="text1" w:themeTint="BF"/>
                      <w:sz w:val="22"/>
                      <w:szCs w:val="22"/>
                    </w:rPr>
                    <w:t>Qolqolah</w:t>
                  </w:r>
                  <w:r w:rsidRPr="00E40FD1">
                    <w:rPr>
                      <w:rFonts w:eastAsia="MS Mincho" w:cstheme="minorHAnsi"/>
                      <w:color w:val="404040" w:themeColor="text1" w:themeTint="BF"/>
                      <w:sz w:val="22"/>
                      <w:szCs w:val="22"/>
                    </w:rPr>
                    <w:t xml:space="preserve"> </w:t>
                  </w:r>
                  <w:r w:rsidR="00516082">
                    <w:rPr>
                      <w:rFonts w:eastAsia="MS Mincho" w:cstheme="minorHAnsi"/>
                      <w:color w:val="404040" w:themeColor="text1" w:themeTint="BF"/>
                      <w:sz w:val="22"/>
                      <w:szCs w:val="22"/>
                    </w:rPr>
                    <w:t>artinya memantul</w:t>
                  </w:r>
                  <w:r w:rsidRPr="00E40FD1">
                    <w:rPr>
                      <w:rFonts w:eastAsia="MS Mincho" w:cstheme="minorHAnsi"/>
                      <w:color w:val="404040" w:themeColor="text1" w:themeTint="BF"/>
                      <w:sz w:val="22"/>
                      <w:szCs w:val="22"/>
                    </w:rPr>
                    <w:t xml:space="preserve">. Secara istilah, sifat </w:t>
                  </w:r>
                  <w:r w:rsidR="00516082">
                    <w:rPr>
                      <w:rFonts w:eastAsia="MS Mincho" w:cstheme="minorHAnsi"/>
                      <w:color w:val="404040" w:themeColor="text1" w:themeTint="BF"/>
                      <w:sz w:val="22"/>
                      <w:szCs w:val="22"/>
                    </w:rPr>
                    <w:t>Qolqolah</w:t>
                  </w:r>
                  <w:r w:rsidRPr="00E40FD1">
                    <w:rPr>
                      <w:rFonts w:eastAsia="MS Mincho" w:cstheme="minorHAnsi"/>
                      <w:color w:val="404040" w:themeColor="text1" w:themeTint="BF"/>
                      <w:sz w:val="22"/>
                      <w:szCs w:val="22"/>
                    </w:rPr>
                    <w:t xml:space="preserve"> adalah</w:t>
                  </w:r>
                  <w:r w:rsidR="00516082">
                    <w:rPr>
                      <w:rFonts w:eastAsia="MS Mincho" w:cstheme="minorHAnsi"/>
                      <w:color w:val="404040" w:themeColor="text1" w:themeTint="BF"/>
                      <w:sz w:val="22"/>
                      <w:szCs w:val="22"/>
                    </w:rPr>
                    <w:t xml:space="preserve"> mem</w:t>
                  </w:r>
                  <w:r w:rsidR="00AA4BDE">
                    <w:rPr>
                      <w:rFonts w:eastAsia="MS Mincho" w:cstheme="minorHAnsi"/>
                      <w:color w:val="404040" w:themeColor="text1" w:themeTint="BF"/>
                      <w:sz w:val="22"/>
                      <w:szCs w:val="22"/>
                    </w:rPr>
                    <w:t>a</w:t>
                  </w:r>
                  <w:r w:rsidR="00516082">
                    <w:rPr>
                      <w:rFonts w:eastAsia="MS Mincho" w:cstheme="minorHAnsi"/>
                      <w:color w:val="404040" w:themeColor="text1" w:themeTint="BF"/>
                      <w:sz w:val="22"/>
                      <w:szCs w:val="22"/>
                    </w:rPr>
                    <w:t>ntulkan</w:t>
                  </w:r>
                  <w:r w:rsidR="00AA4BDE">
                    <w:rPr>
                      <w:rFonts w:eastAsia="MS Mincho" w:cstheme="minorHAnsi"/>
                      <w:color w:val="404040" w:themeColor="text1" w:themeTint="BF"/>
                      <w:sz w:val="22"/>
                      <w:szCs w:val="22"/>
                    </w:rPr>
                    <w:t xml:space="preserve"> huruf</w:t>
                  </w:r>
                  <w:r w:rsidR="00516082">
                    <w:rPr>
                      <w:rFonts w:eastAsia="MS Mincho" w:cstheme="minorHAnsi"/>
                      <w:color w:val="404040" w:themeColor="text1" w:themeTint="BF"/>
                      <w:sz w:val="22"/>
                      <w:szCs w:val="22"/>
                    </w:rPr>
                    <w:t xml:space="preserve"> </w:t>
                  </w:r>
                  <w:r w:rsidR="00AA4BDE">
                    <w:rPr>
                      <w:rFonts w:eastAsia="MS Mincho" w:cstheme="minorHAnsi"/>
                      <w:color w:val="404040" w:themeColor="text1" w:themeTint="BF"/>
                      <w:sz w:val="22"/>
                      <w:szCs w:val="22"/>
                    </w:rPr>
                    <w:t xml:space="preserve">ketika sukun atau waqaf karena </w:t>
                  </w:r>
                  <w:r w:rsidR="00964CA8">
                    <w:rPr>
                      <w:rFonts w:eastAsia="MS Mincho" w:cstheme="minorHAnsi"/>
                      <w:color w:val="404040" w:themeColor="text1" w:themeTint="BF"/>
                      <w:sz w:val="22"/>
                      <w:szCs w:val="22"/>
                    </w:rPr>
                    <w:t>kuatnya</w:t>
                  </w:r>
                  <w:r w:rsidR="0007007F">
                    <w:rPr>
                      <w:rFonts w:eastAsia="MS Mincho" w:cstheme="minorHAnsi"/>
                      <w:color w:val="404040" w:themeColor="text1" w:themeTint="BF"/>
                      <w:sz w:val="22"/>
                      <w:szCs w:val="22"/>
                    </w:rPr>
                    <w:t xml:space="preserve"> sifat yang dimiliki huruf tersebut</w:t>
                  </w:r>
                  <w:r w:rsidR="00386B68">
                    <w:rPr>
                      <w:rFonts w:eastAsia="MS Mincho" w:cstheme="minorHAnsi"/>
                      <w:color w:val="404040" w:themeColor="text1" w:themeTint="BF"/>
                      <w:sz w:val="22"/>
                      <w:szCs w:val="22"/>
                    </w:rPr>
                    <w:t>,</w:t>
                  </w:r>
                  <w:r w:rsidR="0007007F">
                    <w:rPr>
                      <w:rFonts w:eastAsia="MS Mincho" w:cstheme="minorHAnsi"/>
                      <w:color w:val="404040" w:themeColor="text1" w:themeTint="BF"/>
                      <w:sz w:val="22"/>
                      <w:szCs w:val="22"/>
                    </w:rPr>
                    <w:t xml:space="preserve"> </w:t>
                  </w:r>
                  <w:r w:rsidR="00705E09">
                    <w:rPr>
                      <w:rFonts w:eastAsia="MS Mincho" w:cstheme="minorHAnsi"/>
                      <w:color w:val="404040" w:themeColor="text1" w:themeTint="BF"/>
                      <w:sz w:val="22"/>
                      <w:szCs w:val="22"/>
                    </w:rPr>
                    <w:t xml:space="preserve">yaitu </w:t>
                  </w:r>
                  <w:r w:rsidR="00386B68">
                    <w:rPr>
                      <w:rFonts w:eastAsia="MS Mincho" w:cstheme="minorHAnsi"/>
                      <w:color w:val="404040" w:themeColor="text1" w:themeTint="BF"/>
                      <w:sz w:val="22"/>
                      <w:szCs w:val="22"/>
                    </w:rPr>
                    <w:t xml:space="preserve">sifat </w:t>
                  </w:r>
                  <w:r w:rsidR="00705E09">
                    <w:rPr>
                      <w:rFonts w:eastAsia="MS Mincho" w:cstheme="minorHAnsi"/>
                      <w:color w:val="404040" w:themeColor="text1" w:themeTint="BF"/>
                      <w:sz w:val="22"/>
                      <w:szCs w:val="22"/>
                    </w:rPr>
                    <w:t>Jahr dan Syiddah</w:t>
                  </w:r>
                  <w:r w:rsidRPr="00E40FD1">
                    <w:rPr>
                      <w:rFonts w:eastAsia="MS Mincho" w:cstheme="minorHAnsi"/>
                      <w:color w:val="404040" w:themeColor="text1" w:themeTint="BF"/>
                      <w:sz w:val="22"/>
                      <w:szCs w:val="22"/>
                    </w:rPr>
                    <w:t>.</w:t>
                  </w:r>
                </w:p>
                <w:p w14:paraId="013C7B93" w14:textId="11F1046F" w:rsidR="00705E09" w:rsidRDefault="00705E09" w:rsidP="00705E09">
                  <w:pPr>
                    <w:spacing w:line="20" w:lineRule="atLeast"/>
                    <w:jc w:val="center"/>
                    <w:rPr>
                      <w:rFonts w:ascii="Cascadia Mono SemiLight" w:hAnsi="Cascadia Mono SemiLight" w:cs="Cascadia Mono SemiLight"/>
                      <w:color w:val="595959" w:themeColor="text1" w:themeTint="A6"/>
                      <w:sz w:val="24"/>
                      <w:szCs w:val="24"/>
                    </w:rPr>
                  </w:pPr>
                  <w:r w:rsidRPr="00B23C5F">
                    <w:rPr>
                      <w:rFonts w:ascii="Cascadia Mono SemiLight" w:hAnsi="Cascadia Mono SemiLight" w:cs="Cascadia Mono SemiLight"/>
                      <w:color w:val="595959" w:themeColor="text1" w:themeTint="A6"/>
                      <w:sz w:val="24"/>
                      <w:szCs w:val="24"/>
                      <w:rtl/>
                    </w:rPr>
                    <w:t>قَلْقَـلَـةٌ</w:t>
                  </w:r>
                  <w:r>
                    <w:rPr>
                      <w:rFonts w:ascii="Cascadia Mono SemiLight" w:eastAsia="MS Mincho" w:hAnsi="Cascadia Mono SemiLight" w:cs="Cascadia Mono SemiLight" w:hint="cs"/>
                      <w:color w:val="595959" w:themeColor="text1" w:themeTint="A6"/>
                      <w:sz w:val="24"/>
                      <w:szCs w:val="24"/>
                      <w:rtl/>
                    </w:rPr>
                    <w:t>:</w:t>
                  </w:r>
                  <w:r w:rsidRPr="00B23C5F">
                    <w:rPr>
                      <w:rFonts w:ascii="Cascadia Mono SemiLight" w:hAnsi="Cascadia Mono SemiLight" w:cs="Cascadia Mono SemiLight"/>
                      <w:color w:val="595959" w:themeColor="text1" w:themeTint="A6"/>
                      <w:sz w:val="24"/>
                      <w:szCs w:val="24"/>
                      <w:rtl/>
                    </w:rPr>
                    <w:t xml:space="preserve"> قُـطْـبُ جَــدٍ</w:t>
                  </w:r>
                </w:p>
                <w:p w14:paraId="42DF9C11" w14:textId="36B65C06" w:rsidR="00386B68" w:rsidRPr="003E2596" w:rsidRDefault="00602BF0" w:rsidP="003E2596">
                  <w:pPr>
                    <w:spacing w:line="20" w:lineRule="atLeast"/>
                    <w:rPr>
                      <w:rFonts w:asciiTheme="majorEastAsia" w:hAnsiTheme="majorEastAsia" w:cstheme="majorEastAsia"/>
                      <w:color w:val="595959" w:themeColor="text1" w:themeTint="A6"/>
                      <w:sz w:val="24"/>
                      <w:szCs w:val="24"/>
                      <w:rtl/>
                    </w:rPr>
                  </w:pPr>
                  <w:r w:rsidRPr="00F378AC">
                    <w:rPr>
                      <w:rFonts w:asciiTheme="majorEastAsia" w:hAnsiTheme="majorEastAsia" w:cstheme="majorEastAsia" w:hint="eastAsia"/>
                      <w:color w:val="595959" w:themeColor="text1" w:themeTint="A6"/>
                      <w:sz w:val="24"/>
                      <w:szCs w:val="24"/>
                    </w:rPr>
                    <w:t xml:space="preserve">Huruf </w:t>
                  </w:r>
                  <w:r w:rsidR="00705E09">
                    <w:rPr>
                      <w:rFonts w:asciiTheme="majorEastAsia" w:hAnsiTheme="majorEastAsia" w:cstheme="majorEastAsia"/>
                      <w:color w:val="595959" w:themeColor="text1" w:themeTint="A6"/>
                      <w:sz w:val="24"/>
                      <w:szCs w:val="24"/>
                    </w:rPr>
                    <w:t>Qolqolah</w:t>
                  </w:r>
                  <w:r w:rsidRPr="00F378AC">
                    <w:rPr>
                      <w:rFonts w:asciiTheme="majorEastAsia" w:hAnsiTheme="majorEastAsia" w:cstheme="majorEastAsia" w:hint="eastAsia"/>
                      <w:color w:val="595959" w:themeColor="text1" w:themeTint="A6"/>
                      <w:sz w:val="24"/>
                      <w:szCs w:val="24"/>
                    </w:rPr>
                    <w:t xml:space="preserve"> </w:t>
                  </w:r>
                  <w:r w:rsidR="00392BF5" w:rsidRPr="00964CA8">
                    <w:rPr>
                      <w:rFonts w:asciiTheme="majorEastAsia" w:hAnsiTheme="majorEastAsia" w:cstheme="majorEastAsia"/>
                      <w:color w:val="595959" w:themeColor="text1" w:themeTint="A6"/>
                      <w:sz w:val="24"/>
                      <w:szCs w:val="24"/>
                    </w:rPr>
                    <w:t>yaitu qaf (</w:t>
                  </w:r>
                  <w:r w:rsidR="00392BF5" w:rsidRPr="00964CA8">
                    <w:rPr>
                      <w:rFonts w:ascii="Times New Roman" w:hAnsi="Times New Roman" w:cs="Times New Roman" w:hint="cs"/>
                      <w:color w:val="595959" w:themeColor="text1" w:themeTint="A6"/>
                      <w:sz w:val="24"/>
                      <w:szCs w:val="24"/>
                      <w:rtl/>
                    </w:rPr>
                    <w:t>ق</w:t>
                  </w:r>
                  <w:r w:rsidR="00392BF5" w:rsidRPr="00964CA8">
                    <w:rPr>
                      <w:rFonts w:asciiTheme="majorEastAsia" w:hAnsiTheme="majorEastAsia" w:cstheme="majorEastAsia"/>
                      <w:color w:val="595959" w:themeColor="text1" w:themeTint="A6"/>
                      <w:sz w:val="24"/>
                      <w:szCs w:val="24"/>
                    </w:rPr>
                    <w:t>), tha (</w:t>
                  </w:r>
                  <w:r w:rsidR="00392BF5" w:rsidRPr="00964CA8">
                    <w:rPr>
                      <w:rFonts w:ascii="Times New Roman" w:hAnsi="Times New Roman" w:cs="Times New Roman" w:hint="cs"/>
                      <w:color w:val="595959" w:themeColor="text1" w:themeTint="A6"/>
                      <w:sz w:val="24"/>
                      <w:szCs w:val="24"/>
                      <w:rtl/>
                    </w:rPr>
                    <w:t>ط</w:t>
                  </w:r>
                  <w:r w:rsidR="00392BF5" w:rsidRPr="00964CA8">
                    <w:rPr>
                      <w:rFonts w:asciiTheme="majorEastAsia" w:hAnsiTheme="majorEastAsia" w:cstheme="majorEastAsia"/>
                      <w:color w:val="595959" w:themeColor="text1" w:themeTint="A6"/>
                      <w:sz w:val="24"/>
                      <w:szCs w:val="24"/>
                    </w:rPr>
                    <w:t>), ba (</w:t>
                  </w:r>
                  <w:r w:rsidR="00392BF5" w:rsidRPr="00964CA8">
                    <w:rPr>
                      <w:rFonts w:ascii="Times New Roman" w:hAnsi="Times New Roman" w:cs="Times New Roman" w:hint="cs"/>
                      <w:color w:val="595959" w:themeColor="text1" w:themeTint="A6"/>
                      <w:sz w:val="24"/>
                      <w:szCs w:val="24"/>
                      <w:rtl/>
                    </w:rPr>
                    <w:t>ب</w:t>
                  </w:r>
                  <w:r w:rsidR="00392BF5" w:rsidRPr="00964CA8">
                    <w:rPr>
                      <w:rFonts w:asciiTheme="majorEastAsia" w:hAnsiTheme="majorEastAsia" w:cstheme="majorEastAsia"/>
                      <w:color w:val="595959" w:themeColor="text1" w:themeTint="A6"/>
                      <w:sz w:val="24"/>
                      <w:szCs w:val="24"/>
                    </w:rPr>
                    <w:t>), jim (</w:t>
                  </w:r>
                  <w:r w:rsidR="00392BF5" w:rsidRPr="00964CA8">
                    <w:rPr>
                      <w:rFonts w:ascii="Times New Roman" w:hAnsi="Times New Roman" w:cs="Times New Roman" w:hint="cs"/>
                      <w:color w:val="595959" w:themeColor="text1" w:themeTint="A6"/>
                      <w:sz w:val="24"/>
                      <w:szCs w:val="24"/>
                      <w:rtl/>
                    </w:rPr>
                    <w:t>ج</w:t>
                  </w:r>
                  <w:r w:rsidR="00392BF5" w:rsidRPr="00964CA8">
                    <w:rPr>
                      <w:rFonts w:asciiTheme="majorEastAsia" w:hAnsiTheme="majorEastAsia" w:cstheme="majorEastAsia"/>
                      <w:color w:val="595959" w:themeColor="text1" w:themeTint="A6"/>
                      <w:sz w:val="24"/>
                      <w:szCs w:val="24"/>
                    </w:rPr>
                    <w:t>), dan dal (</w:t>
                  </w:r>
                  <w:r w:rsidR="00392BF5" w:rsidRPr="00964CA8">
                    <w:rPr>
                      <w:rFonts w:ascii="Times New Roman" w:hAnsi="Times New Roman" w:cs="Times New Roman" w:hint="cs"/>
                      <w:color w:val="595959" w:themeColor="text1" w:themeTint="A6"/>
                      <w:sz w:val="24"/>
                      <w:szCs w:val="24"/>
                      <w:rtl/>
                    </w:rPr>
                    <w:t>د</w:t>
                  </w:r>
                  <w:r w:rsidR="00392BF5" w:rsidRPr="00964CA8">
                    <w:rPr>
                      <w:rFonts w:asciiTheme="majorEastAsia" w:hAnsiTheme="majorEastAsia" w:cstheme="majorEastAsia"/>
                      <w:color w:val="595959" w:themeColor="text1" w:themeTint="A6"/>
                      <w:sz w:val="24"/>
                      <w:szCs w:val="24"/>
                    </w:rPr>
                    <w:t>)</w:t>
                  </w:r>
                  <w:r w:rsidR="00964CA8">
                    <w:rPr>
                      <w:rFonts w:asciiTheme="majorEastAsia" w:hAnsiTheme="majorEastAsia" w:cstheme="majorEastAsia"/>
                      <w:color w:val="595959" w:themeColor="text1" w:themeTint="A6"/>
                      <w:sz w:val="24"/>
                      <w:szCs w:val="24"/>
                    </w:rPr>
                    <w:t>.</w:t>
                  </w:r>
                </w:p>
              </w:txbxContent>
            </v:textbox>
          </v:shape>
        </w:pict>
      </w:r>
      <w:r>
        <w:pict w14:anchorId="2365758E">
          <v:group id="Grup 672021406" o:spid="_x0000_s2165" style="position:absolute;margin-left:0;margin-top:407.15pt;width:347.6pt;height:114.75pt;z-index:251652243;mso-position-horizontal:left;mso-position-horizontal-relative:margin;mso-width-relative:margin" coordsize="44145,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">
            <v:group id="Grup 7" o:spid="_x0000_s2166" style="position:absolute;width:44145;height:14573" coordorigin=",237" coordsize="4414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">
              <v:rect id="Persegi Panjang 2" o:spid="_x0000_s2167" style="position:absolute;top:1666;width:44145;height:13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" fillcolor="#f9d277 [1940]" stroked="f" strokeweight="1pt"/>
              <v:shape id="Gambar 3" o:spid="_x0000_s2168" type="#_x0000_t75" style="position:absolute;left:628;top:237;width:4661;height:4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">
                <v:imagedata r:id="rId33" o:title=""/>
              </v:shape>
              <v:shape id="Kotak Teks 18" o:spid="_x0000_s2169" type="#_x0000_t202" style="position:absolute;left:2333;top:4395;width:39577;height:9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" filled="f" stroked="f">
                <v:textbox>
                  <w:txbxContent>
                    <w:p w14:paraId="16E27EA7" w14:textId="721C70D5" w:rsidR="00A74CA2" w:rsidRPr="00CD5277" w:rsidRDefault="00A74CA2" w:rsidP="00A74CA2">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00393F00">
                        <w:rPr>
                          <w:rFonts w:eastAsia="MS Mincho" w:cstheme="minorHAnsi"/>
                          <w:color w:val="404040" w:themeColor="text1" w:themeTint="BF"/>
                          <w:sz w:val="22"/>
                          <w:szCs w:val="22"/>
                        </w:rPr>
                        <w:t xml:space="preserve">Huruf Ra adalah </w:t>
                      </w:r>
                      <w:r w:rsidR="00191BE5">
                        <w:rPr>
                          <w:rFonts w:eastAsia="MS Mincho" w:cstheme="minorHAnsi"/>
                          <w:color w:val="404040" w:themeColor="text1" w:themeTint="BF"/>
                          <w:sz w:val="22"/>
                          <w:szCs w:val="22"/>
                        </w:rPr>
                        <w:t>huruf yang paling banyak memliki sifat yaitu 7 sifat terdiri dari 5 sifat wajib dan 2 sifat tambahan.</w:t>
                      </w:r>
                    </w:p>
                  </w:txbxContent>
                </v:textbox>
              </v:shape>
            </v:group>
            <v:shape id="Kotak Teks 18" o:spid="_x0000_s2170" type="#_x0000_t202" style="position:absolute;left:5055;top:1203;width:16274;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" filled="f" stroked="f">
              <v:textbox>
                <w:txbxContent>
                  <w:p w14:paraId="423AFD3E" w14:textId="270DF0BB" w:rsidR="00A74CA2" w:rsidRPr="00CD5277" w:rsidRDefault="00A74CA2" w:rsidP="00A74CA2">
                    <w:pPr>
                      <w:rPr>
                        <w:rFonts w:eastAsia="MS Mincho" w:cstheme="minorHAnsi"/>
                        <w:color w:val="404040" w:themeColor="text1" w:themeTint="BF"/>
                        <w:sz w:val="22"/>
                        <w:szCs w:val="22"/>
                      </w:rPr>
                    </w:pPr>
                    <w:r>
                      <w:rPr>
                        <w:color w:val="404040" w:themeColor="text1" w:themeTint="BF"/>
                        <w:sz w:val="22"/>
                        <w:szCs w:val="22"/>
                      </w:rPr>
                      <w:t>TAHUKAH KAMU ?</w:t>
                    </w:r>
                  </w:p>
                </w:txbxContent>
              </v:textbox>
            </v:shape>
            <w10:wrap anchorx="margin"/>
          </v:group>
        </w:pict>
      </w:r>
      <w:r>
        <w:pict w14:anchorId="0419CFD3">
          <v:rect id="Persegi Panjang 982006792" o:spid="_x0000_s2164" style="position:absolute;margin-left:0;margin-top:217.15pt;width:347.6pt;height:185.7pt;rotation:180;z-index:25165223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" fillcolor="#fdeabc" stroked="f" strokeweight="1pt">
            <v:textbox>
              <w:txbxContent>
                <w:p w14:paraId="7733DA5A" w14:textId="77777777" w:rsidR="00A00E80" w:rsidRDefault="00A00E80" w:rsidP="00A00E80">
                  <w:pPr>
                    <w:jc w:val="center"/>
                  </w:pPr>
                </w:p>
              </w:txbxContent>
            </v:textbox>
            <w10:wrap anchorx="margin"/>
          </v:rect>
        </w:pict>
      </w:r>
      <w:r>
        <w:pict w14:anchorId="46F792CC">
          <v:shape id="Kotak Teks 1171165586" o:spid="_x0000_s2163" type="#_x0000_t202" style="position:absolute;margin-left:6.3pt;margin-top:277.7pt;width:336.75pt;height:122.55pt;z-index:251652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" filled="f" stroked="f">
            <v:textbox>
              <w:txbxContent>
                <w:p w14:paraId="768955B0" w14:textId="6E272C25" w:rsidR="00A00E80" w:rsidRPr="00231687" w:rsidRDefault="003B7B1E" w:rsidP="002865D7">
                  <w:pPr>
                    <w:spacing w:after="0" w:line="0" w:lineRule="atLeast"/>
                    <w:ind w:firstLine="720"/>
                    <w:rPr>
                      <w:rFonts w:asciiTheme="majorEastAsia" w:hAnsiTheme="majorEastAsia" w:cstheme="majorEastAsia"/>
                      <w:color w:val="595959" w:themeColor="text1" w:themeTint="A6"/>
                      <w:sz w:val="24"/>
                      <w:szCs w:val="24"/>
                    </w:rPr>
                  </w:pPr>
                  <w:r>
                    <w:rPr>
                      <w:rFonts w:asciiTheme="majorEastAsia" w:hAnsiTheme="majorEastAsia" w:cstheme="majorEastAsia"/>
                      <w:color w:val="595959" w:themeColor="text1" w:themeTint="A6"/>
                      <w:sz w:val="24"/>
                      <w:szCs w:val="24"/>
                    </w:rPr>
                    <w:t>Secara bahasa b</w:t>
                  </w:r>
                  <w:r w:rsidR="00231687" w:rsidRPr="00231687">
                    <w:rPr>
                      <w:rFonts w:asciiTheme="majorEastAsia" w:hAnsiTheme="majorEastAsia" w:cstheme="majorEastAsia"/>
                      <w:color w:val="595959" w:themeColor="text1" w:themeTint="A6"/>
                      <w:sz w:val="24"/>
                      <w:szCs w:val="24"/>
                    </w:rPr>
                    <w:t>erarti lembut</w:t>
                  </w:r>
                  <w:r w:rsidR="00231687">
                    <w:rPr>
                      <w:rFonts w:asciiTheme="majorEastAsia" w:hAnsiTheme="majorEastAsia" w:cstheme="majorEastAsia"/>
                      <w:color w:val="595959" w:themeColor="text1" w:themeTint="A6"/>
                      <w:sz w:val="24"/>
                      <w:szCs w:val="24"/>
                    </w:rPr>
                    <w:t>,</w:t>
                  </w:r>
                  <w:r w:rsidR="00231687" w:rsidRPr="00231687">
                    <w:rPr>
                      <w:rFonts w:asciiTheme="majorEastAsia" w:hAnsiTheme="majorEastAsia" w:cstheme="majorEastAsia"/>
                      <w:color w:val="595959" w:themeColor="text1" w:themeTint="A6"/>
                      <w:sz w:val="24"/>
                      <w:szCs w:val="24"/>
                    </w:rPr>
                    <w:t xml:space="preserve"> </w:t>
                  </w:r>
                  <w:r w:rsidR="00477B6F">
                    <w:rPr>
                      <w:rFonts w:asciiTheme="majorEastAsia" w:hAnsiTheme="majorEastAsia" w:cstheme="majorEastAsia"/>
                      <w:color w:val="595959" w:themeColor="text1" w:themeTint="A6"/>
                      <w:sz w:val="24"/>
                      <w:szCs w:val="24"/>
                    </w:rPr>
                    <w:t xml:space="preserve">secara istilah </w:t>
                  </w:r>
                  <w:r w:rsidR="00231687" w:rsidRPr="00231687">
                    <w:rPr>
                      <w:rFonts w:asciiTheme="majorEastAsia" w:hAnsiTheme="majorEastAsia" w:cstheme="majorEastAsia"/>
                      <w:color w:val="595959" w:themeColor="text1" w:themeTint="A6"/>
                      <w:sz w:val="24"/>
                      <w:szCs w:val="24"/>
                    </w:rPr>
                    <w:t>disebut dengan lembut dan mudah</w:t>
                  </w:r>
                  <w:r w:rsidR="00A00E80" w:rsidRPr="00231687">
                    <w:rPr>
                      <w:rFonts w:asciiTheme="majorEastAsia" w:hAnsiTheme="majorEastAsia" w:cstheme="majorEastAsia"/>
                      <w:color w:val="595959" w:themeColor="text1" w:themeTint="A6"/>
                      <w:sz w:val="24"/>
                      <w:szCs w:val="24"/>
                    </w:rPr>
                    <w:t>.</w:t>
                  </w:r>
                </w:p>
                <w:p w14:paraId="31BECD9E" w14:textId="0CF31A7F" w:rsidR="00A00E80" w:rsidRDefault="00091A73" w:rsidP="00477B6F">
                  <w:pPr>
                    <w:spacing w:before="240" w:after="0" w:line="0" w:lineRule="atLeast"/>
                    <w:jc w:val="center"/>
                    <w:rPr>
                      <w:rFonts w:asciiTheme="majorEastAsia" w:hAnsiTheme="majorEastAsia" w:cstheme="majorEastAsia"/>
                      <w:color w:val="595959" w:themeColor="text1" w:themeTint="A6"/>
                      <w:sz w:val="24"/>
                      <w:szCs w:val="24"/>
                    </w:rPr>
                  </w:pPr>
                  <w:r w:rsidRPr="00B23C5F">
                    <w:rPr>
                      <w:rFonts w:ascii="Cascadia Mono SemiLight" w:hAnsi="Cascadia Mono SemiLight" w:cs="Cascadia Mono SemiLight"/>
                      <w:color w:val="595959" w:themeColor="text1" w:themeTint="A6"/>
                      <w:sz w:val="24"/>
                      <w:szCs w:val="24"/>
                      <w:rtl/>
                    </w:rPr>
                    <w:t>وَالـلِّـيـنُ</w:t>
                  </w:r>
                  <w:r w:rsidRPr="00B23C5F">
                    <w:rPr>
                      <w:rFonts w:ascii="Cascadia Mono SemiLight" w:hAnsi="Cascadia Mono SemiLight" w:cs="Cascadia Mono SemiLight"/>
                      <w:color w:val="595959" w:themeColor="text1" w:themeTint="A6"/>
                      <w:sz w:val="24"/>
                      <w:szCs w:val="24"/>
                    </w:rPr>
                    <w:br/>
                    <w:t xml:space="preserve"> </w:t>
                  </w:r>
                  <w:r w:rsidRPr="00B23C5F">
                    <w:rPr>
                      <w:rFonts w:ascii="Cascadia Mono SemiLight" w:hAnsi="Cascadia Mono SemiLight" w:cs="Cascadia Mono SemiLight"/>
                      <w:color w:val="595959" w:themeColor="text1" w:themeTint="A6"/>
                      <w:sz w:val="24"/>
                      <w:szCs w:val="24"/>
                      <w:rtl/>
                    </w:rPr>
                    <w:t>وَاوٌ وَيَـاءٌ سُكِّـنَـا وَانْـفَـتَـحَـا * قَبْلَهُـمَـا</w:t>
                  </w:r>
                  <w:r w:rsidRPr="00F378AC">
                    <w:rPr>
                      <w:rFonts w:asciiTheme="majorEastAsia" w:hAnsiTheme="majorEastAsia" w:cstheme="majorEastAsia" w:hint="eastAsia"/>
                      <w:color w:val="595959" w:themeColor="text1" w:themeTint="A6"/>
                      <w:sz w:val="24"/>
                      <w:szCs w:val="24"/>
                    </w:rPr>
                    <w:t xml:space="preserve"> </w:t>
                  </w:r>
                </w:p>
                <w:p w14:paraId="38395DCB" w14:textId="5EB94BFF" w:rsidR="00D57898" w:rsidRPr="003E2596" w:rsidRDefault="00D57898" w:rsidP="00D57898">
                  <w:pPr>
                    <w:spacing w:after="0" w:line="0" w:lineRule="atLeast"/>
                    <w:rPr>
                      <w:rFonts w:asciiTheme="majorEastAsia" w:hAnsiTheme="majorEastAsia" w:cstheme="majorEastAsia"/>
                      <w:color w:val="595959" w:themeColor="text1" w:themeTint="A6"/>
                      <w:sz w:val="24"/>
                      <w:szCs w:val="24"/>
                      <w:rtl/>
                    </w:rPr>
                  </w:pPr>
                  <w:r>
                    <w:rPr>
                      <w:rFonts w:asciiTheme="majorEastAsia" w:hAnsiTheme="majorEastAsia" w:cstheme="majorEastAsia"/>
                      <w:color w:val="595959" w:themeColor="text1" w:themeTint="A6"/>
                      <w:sz w:val="24"/>
                      <w:szCs w:val="24"/>
                    </w:rPr>
                    <w:t xml:space="preserve">Sifat Liin adalah ketika </w:t>
                  </w:r>
                  <w:r w:rsidR="0035195B">
                    <w:rPr>
                      <w:rFonts w:asciiTheme="majorEastAsia" w:hAnsiTheme="majorEastAsia" w:cstheme="majorEastAsia"/>
                      <w:color w:val="595959" w:themeColor="text1" w:themeTint="A6"/>
                      <w:sz w:val="24"/>
                      <w:szCs w:val="24"/>
                    </w:rPr>
                    <w:t xml:space="preserve">Ya Sukun </w:t>
                  </w:r>
                  <w:r w:rsidR="00794162">
                    <w:rPr>
                      <w:rFonts w:asciiTheme="majorEastAsia" w:hAnsiTheme="majorEastAsia" w:cstheme="majorEastAsia"/>
                      <w:color w:val="595959" w:themeColor="text1" w:themeTint="A6"/>
                      <w:sz w:val="24"/>
                      <w:szCs w:val="24"/>
                    </w:rPr>
                    <w:t xml:space="preserve">atau waw sukun yang </w:t>
                  </w:r>
                  <w:r w:rsidR="0035195B">
                    <w:rPr>
                      <w:rFonts w:asciiTheme="majorEastAsia" w:hAnsiTheme="majorEastAsia" w:cstheme="majorEastAsia"/>
                      <w:color w:val="595959" w:themeColor="text1" w:themeTint="A6"/>
                      <w:sz w:val="24"/>
                      <w:szCs w:val="24"/>
                    </w:rPr>
                    <w:t xml:space="preserve">sebelumnya fathah </w:t>
                  </w:r>
                  <w:r w:rsidR="00794162">
                    <w:rPr>
                      <w:rFonts w:asciiTheme="majorEastAsia" w:hAnsiTheme="majorEastAsia" w:cstheme="majorEastAsia"/>
                      <w:color w:val="595959" w:themeColor="text1" w:themeTint="A6"/>
                      <w:sz w:val="24"/>
                      <w:szCs w:val="24"/>
                    </w:rPr>
                    <w:t>.(</w:t>
                  </w:r>
                  <w:r w:rsidR="00DC7DCE" w:rsidRPr="00DC7DCE">
                    <w:rPr>
                      <w:rFonts w:ascii="Dubai" w:eastAsia="MS Mincho" w:hAnsi="Dubai" w:cs="Dubai"/>
                      <w:color w:val="595959" w:themeColor="text1" w:themeTint="A6"/>
                      <w:sz w:val="24"/>
                      <w:szCs w:val="24"/>
                      <w:rtl/>
                    </w:rPr>
                    <w:t>ــَ يْ</w:t>
                  </w:r>
                  <w:r w:rsidR="0054600B">
                    <w:rPr>
                      <w:rFonts w:ascii="Dubai" w:eastAsia="MS Mincho" w:hAnsi="Dubai" w:cs="Dubai"/>
                      <w:color w:val="595959" w:themeColor="text1" w:themeTint="A6"/>
                      <w:sz w:val="24"/>
                      <w:szCs w:val="24"/>
                    </w:rPr>
                    <w:t xml:space="preserve">  </w:t>
                  </w:r>
                  <w:r w:rsidR="008242A6">
                    <w:rPr>
                      <w:rFonts w:asciiTheme="majorEastAsia" w:hAnsiTheme="majorEastAsia" w:cstheme="majorEastAsia"/>
                      <w:color w:val="595959" w:themeColor="text1" w:themeTint="A6"/>
                      <w:sz w:val="24"/>
                      <w:szCs w:val="24"/>
                    </w:rPr>
                    <w:t>/</w:t>
                  </w:r>
                  <w:r w:rsidR="00DC7DCE" w:rsidRPr="00DC7DCE">
                    <w:rPr>
                      <w:rFonts w:ascii="Dubai" w:eastAsia="MS Mincho" w:hAnsi="Dubai" w:cs="Dubai" w:hint="cs"/>
                      <w:color w:val="595959" w:themeColor="text1" w:themeTint="A6"/>
                      <w:sz w:val="24"/>
                      <w:szCs w:val="24"/>
                      <w:rtl/>
                    </w:rPr>
                    <w:t>ــ</w:t>
                  </w:r>
                  <w:r w:rsidR="0054600B">
                    <w:rPr>
                      <w:rFonts w:ascii="Dubai" w:eastAsia="MS Mincho" w:hAnsi="Dubai" w:cs="Dubai" w:hint="cs"/>
                      <w:color w:val="595959" w:themeColor="text1" w:themeTint="A6"/>
                      <w:sz w:val="24"/>
                      <w:szCs w:val="24"/>
                      <w:rtl/>
                    </w:rPr>
                    <w:t>َ</w:t>
                  </w:r>
                  <w:r w:rsidR="00DC7DCE" w:rsidRPr="00DC7DCE">
                    <w:rPr>
                      <w:rFonts w:ascii="Dubai" w:eastAsia="MS Mincho" w:hAnsi="Dubai" w:cs="Dubai" w:hint="cs"/>
                      <w:color w:val="595959" w:themeColor="text1" w:themeTint="A6"/>
                      <w:sz w:val="24"/>
                      <w:szCs w:val="24"/>
                      <w:rtl/>
                    </w:rPr>
                    <w:t xml:space="preserve"> وْ</w:t>
                  </w:r>
                  <w:r w:rsidR="0054600B">
                    <w:rPr>
                      <w:rFonts w:ascii="Dubai" w:eastAsia="MS Mincho" w:hAnsi="Dubai" w:cs="Dubai"/>
                      <w:color w:val="595959" w:themeColor="text1" w:themeTint="A6"/>
                      <w:sz w:val="24"/>
                      <w:szCs w:val="24"/>
                    </w:rPr>
                    <w:t xml:space="preserve"> </w:t>
                  </w:r>
                  <w:r w:rsidR="00794162">
                    <w:rPr>
                      <w:rFonts w:asciiTheme="majorEastAsia" w:hAnsiTheme="majorEastAsia" w:cstheme="majorEastAsia"/>
                      <w:color w:val="595959" w:themeColor="text1" w:themeTint="A6"/>
                      <w:sz w:val="24"/>
                      <w:szCs w:val="24"/>
                    </w:rPr>
                    <w:t>)</w:t>
                  </w:r>
                </w:p>
              </w:txbxContent>
            </v:textbox>
          </v:shape>
        </w:pict>
      </w:r>
      <w:r>
        <w:pict w14:anchorId="22B06786">
          <v:shape id="Kotak Teks 61628247" o:spid="_x0000_s2162" type="#_x0000_t202" style="position:absolute;margin-left:4.55pt;margin-top:223.7pt;width:75.7pt;height:69.2pt;z-index:25165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" filled="f" stroked="f">
            <v:textbox>
              <w:txbxContent>
                <w:p w14:paraId="6917D121" w14:textId="0DF717E0" w:rsidR="00A00E80" w:rsidRPr="00E12AE2" w:rsidRDefault="00A00E80" w:rsidP="003B7B1E">
                  <w:pPr>
                    <w:snapToGrid w:val="0"/>
                    <w:spacing w:after="0" w:line="168" w:lineRule="auto"/>
                    <w:rPr>
                      <w:color w:val="C68D08" w:themeColor="accent1" w:themeShade="BF"/>
                      <w:sz w:val="40"/>
                      <w:szCs w:val="40"/>
                    </w:rPr>
                  </w:pPr>
                  <w:r>
                    <w:rPr>
                      <w:color w:val="C68D08" w:themeColor="accent1" w:themeShade="BF"/>
                      <w:sz w:val="40"/>
                      <w:szCs w:val="40"/>
                    </w:rPr>
                    <w:t>AL LIIN</w:t>
                  </w:r>
                </w:p>
                <w:p w14:paraId="51BEC38B" w14:textId="768A27D4" w:rsidR="00A00E80" w:rsidRPr="00FB5FBF" w:rsidRDefault="00DC2D0E" w:rsidP="003B7B1E">
                  <w:pPr>
                    <w:snapToGrid w:val="0"/>
                    <w:spacing w:after="0" w:line="168" w:lineRule="auto"/>
                    <w:rPr>
                      <w:rFonts w:ascii="Dubai" w:hAnsi="Dubai" w:cs="Dubai"/>
                      <w:color w:val="743C08" w:themeColor="accent3"/>
                      <w:sz w:val="44"/>
                      <w:szCs w:val="44"/>
                    </w:rPr>
                  </w:pPr>
                  <w:r>
                    <w:rPr>
                      <w:rFonts w:ascii="Dubai" w:eastAsia="MS Mincho" w:hAnsi="Dubai" w:cs="Dubai" w:hint="cs"/>
                      <w:color w:val="743C08" w:themeColor="accent3"/>
                      <w:sz w:val="48"/>
                      <w:szCs w:val="48"/>
                      <w:rtl/>
                    </w:rPr>
                    <w:t>الل</w:t>
                  </w:r>
                  <w:r w:rsidR="00C17957">
                    <w:rPr>
                      <w:rFonts w:ascii="Dubai" w:eastAsia="MS Mincho" w:hAnsi="Dubai" w:cs="Dubai" w:hint="cs"/>
                      <w:color w:val="743C08" w:themeColor="accent3"/>
                      <w:sz w:val="48"/>
                      <w:szCs w:val="48"/>
                      <w:rtl/>
                    </w:rPr>
                    <w:t>ين</w:t>
                  </w:r>
                </w:p>
              </w:txbxContent>
            </v:textbox>
          </v:shape>
        </w:pict>
      </w:r>
      <w:r w:rsidR="008679AC">
        <w:rPr>
          <w:rFonts w:asciiTheme="majorHAnsi" w:eastAsiaTheme="majorEastAsia" w:hAnsiTheme="majorHAnsi" w:cstheme="majorBidi"/>
          <w:color w:val="C68D08" w:themeColor="accent1" w:themeShade="BF"/>
          <w:sz w:val="36"/>
          <w:szCs w:val="36"/>
          <w:lang w:val="id-ID"/>
        </w:rPr>
        <w:br w:type="page"/>
      </w:r>
    </w:p>
    <w:p w14:paraId="102C2674" w14:textId="3E6B07E9" w:rsidR="007708E4" w:rsidRDefault="00CF26DA" w:rsidP="00535E2D">
      <w:pPr>
        <w:rPr>
          <w:lang w:val="id-ID"/>
        </w:rPr>
      </w:pPr>
      <w:r>
        <w:lastRenderedPageBreak/>
        <w:pict w14:anchorId="5084E6B0">
          <v:group id="Grup 14871959" o:spid="_x0000_s2156" style="position:absolute;margin-left:-.45pt;margin-top:-11.95pt;width:347.6pt;height:114.75pt;z-index:251655319;mso-position-horizontal-relative:margin;mso-width-relative:margin" coordsize="44145,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">
            <v:group id="Grup 7" o:spid="_x0000_s2157" style="position:absolute;width:44145;height:14573" coordorigin=",237" coordsize="4414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">
              <v:rect id="Persegi Panjang 2" o:spid="_x0000_s2158" style="position:absolute;top:1666;width:44145;height:13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" fillcolor="#f9d277 [1940]" stroked="f" strokeweight="1pt"/>
              <v:shape id="Gambar 3" o:spid="_x0000_s2159" type="#_x0000_t75" style="position:absolute;left:628;top:237;width:4661;height:4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">
                <v:imagedata r:id="rId33" o:title=""/>
              </v:shape>
              <v:shape id="Kotak Teks 18" o:spid="_x0000_s2160" type="#_x0000_t202" style="position:absolute;left:2333;top:4395;width:39577;height:9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" filled="f" stroked="f">
                <v:textbox>
                  <w:txbxContent>
                    <w:p w14:paraId="3DC841B2" w14:textId="0677960B" w:rsidR="00E75924" w:rsidRPr="00CD5277" w:rsidRDefault="00E75924" w:rsidP="00A74CA2">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00B626FD">
                        <w:rPr>
                          <w:rFonts w:eastAsia="MS Mincho" w:cstheme="minorHAnsi"/>
                          <w:color w:val="404040" w:themeColor="text1" w:themeTint="BF"/>
                          <w:sz w:val="22"/>
                          <w:szCs w:val="22"/>
                        </w:rPr>
                        <w:t xml:space="preserve">Cara mengucapkan huruf Ra yang Baik dan benar adalah dengan tidak menggetarkannya lebih dari </w:t>
                      </w:r>
                      <w:r w:rsidR="00FD3FBC">
                        <w:rPr>
                          <w:rFonts w:eastAsia="MS Mincho" w:cstheme="minorHAnsi"/>
                          <w:color w:val="404040" w:themeColor="text1" w:themeTint="BF"/>
                          <w:sz w:val="22"/>
                          <w:szCs w:val="22"/>
                        </w:rPr>
                        <w:t>satu kali.</w:t>
                      </w:r>
                    </w:p>
                  </w:txbxContent>
                </v:textbox>
              </v:shape>
            </v:group>
            <v:shape id="Kotak Teks 18" o:spid="_x0000_s2161" type="#_x0000_t202" style="position:absolute;left:5055;top:1203;width:16274;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" filled="f" stroked="f">
              <v:textbox>
                <w:txbxContent>
                  <w:p w14:paraId="2D0B5AE5" w14:textId="77777777" w:rsidR="00E75924" w:rsidRPr="00CD5277" w:rsidRDefault="00E75924" w:rsidP="00A74CA2">
                    <w:pPr>
                      <w:rPr>
                        <w:rFonts w:eastAsia="MS Mincho" w:cstheme="minorHAnsi"/>
                        <w:color w:val="404040" w:themeColor="text1" w:themeTint="BF"/>
                        <w:sz w:val="22"/>
                        <w:szCs w:val="22"/>
                      </w:rPr>
                    </w:pPr>
                    <w:r>
                      <w:rPr>
                        <w:color w:val="404040" w:themeColor="text1" w:themeTint="BF"/>
                        <w:sz w:val="22"/>
                        <w:szCs w:val="22"/>
                      </w:rPr>
                      <w:t>TAHUKAH KAMU ?</w:t>
                    </w:r>
                  </w:p>
                </w:txbxContent>
              </v:textbox>
            </v:shape>
            <w10:wrap anchorx="margin"/>
          </v:group>
        </w:pict>
      </w:r>
      <w:r>
        <w:pict w14:anchorId="71B4524E">
          <v:group id="Grup 4" o:spid="_x0000_s2146" style="position:absolute;margin-left:.4pt;margin-top:117.95pt;width:347.6pt;height:402.25pt;z-index:251655318" coordsize="44145,51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">
            <v:group id="Grup 1935137576" o:spid="_x0000_s2147" style="position:absolute;width:44145;height:26543" coordsize="44145,26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">
              <v:rect id="_x0000_s2148" style="position:absolute;width:44145;height:2671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" fillcolor="#fdeabc" stroked="f" strokeweight="1pt">
                <v:textbox>
                  <w:txbxContent>
                    <w:p w14:paraId="62AA1FB8" w14:textId="77777777" w:rsidR="00477B6F" w:rsidRDefault="00477B6F" w:rsidP="00477B6F">
                      <w:pPr>
                        <w:jc w:val="center"/>
                      </w:pPr>
                    </w:p>
                  </w:txbxContent>
                </v:textbox>
              </v:rect>
              <v:shape id="Kotak Teks 18" o:spid="_x0000_s2149" type="#_x0000_t202" style="position:absolute;left:26240;top:979;width:17246;height: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" filled="f" stroked="f">
                <v:textbox>
                  <w:txbxContent>
                    <w:p w14:paraId="2F754325" w14:textId="1D01FF4D" w:rsidR="00477B6F" w:rsidRPr="00E12AE2" w:rsidRDefault="003F22AD" w:rsidP="00477B6F">
                      <w:pPr>
                        <w:spacing w:after="0" w:line="168" w:lineRule="auto"/>
                        <w:jc w:val="right"/>
                        <w:rPr>
                          <w:color w:val="C68D08" w:themeColor="accent1" w:themeShade="BF"/>
                          <w:sz w:val="40"/>
                          <w:szCs w:val="40"/>
                        </w:rPr>
                      </w:pPr>
                      <w:r>
                        <w:rPr>
                          <w:color w:val="C68D08" w:themeColor="accent1" w:themeShade="BF"/>
                          <w:sz w:val="40"/>
                          <w:szCs w:val="40"/>
                        </w:rPr>
                        <w:t>AL INHIRAF</w:t>
                      </w:r>
                    </w:p>
                    <w:p w14:paraId="409DB84F" w14:textId="1D5C9E12" w:rsidR="00477B6F" w:rsidRPr="00FB5FBF" w:rsidRDefault="003F22AD" w:rsidP="00477B6F">
                      <w:pPr>
                        <w:snapToGrid w:val="0"/>
                        <w:spacing w:after="0" w:line="168" w:lineRule="auto"/>
                        <w:jc w:val="right"/>
                        <w:rPr>
                          <w:rFonts w:ascii="Dubai" w:hAnsi="Dubai" w:cs="Dubai"/>
                          <w:color w:val="743C08" w:themeColor="accent3"/>
                          <w:sz w:val="44"/>
                          <w:szCs w:val="44"/>
                        </w:rPr>
                      </w:pPr>
                      <w:r>
                        <w:rPr>
                          <w:rFonts w:ascii="Dubai" w:eastAsia="MS Mincho" w:hAnsi="Dubai" w:cs="Dubai" w:hint="cs"/>
                          <w:color w:val="743C08" w:themeColor="accent3"/>
                          <w:sz w:val="48"/>
                          <w:szCs w:val="48"/>
                          <w:rtl/>
                        </w:rPr>
                        <w:t>الانحراف</w:t>
                      </w:r>
                    </w:p>
                  </w:txbxContent>
                </v:textbox>
              </v:shape>
              <v:shape id="Kotak Teks 18" o:spid="_x0000_s2150" type="#_x0000_t202" style="position:absolute;left:896;top:8561;width:42767;height:17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" filled="f" stroked="f">
                <v:textbox>
                  <w:txbxContent>
                    <w:p w14:paraId="658F66EC" w14:textId="40DD662D" w:rsidR="00477B6F" w:rsidRDefault="00330E7A" w:rsidP="00EA49B8">
                      <w:pPr>
                        <w:spacing w:line="20" w:lineRule="atLeast"/>
                        <w:ind w:firstLine="720"/>
                        <w:rPr>
                          <w:rFonts w:eastAsia="MS Mincho" w:cstheme="minorHAnsi"/>
                          <w:color w:val="404040" w:themeColor="text1" w:themeTint="BF"/>
                          <w:sz w:val="22"/>
                          <w:szCs w:val="22"/>
                        </w:rPr>
                      </w:pPr>
                      <w:r w:rsidRPr="00330E7A">
                        <w:rPr>
                          <w:rFonts w:eastAsia="MS Mincho" w:cstheme="minorHAnsi"/>
                          <w:color w:val="404040" w:themeColor="text1" w:themeTint="BF"/>
                          <w:sz w:val="22"/>
                          <w:szCs w:val="22"/>
                        </w:rPr>
                        <w:t xml:space="preserve">Secara bahasa Inhiraf adalah pindah, condong, atau menyimpang. </w:t>
                      </w:r>
                      <w:r w:rsidR="00252A99">
                        <w:rPr>
                          <w:rFonts w:eastAsia="MS Mincho" w:cstheme="minorHAnsi"/>
                          <w:color w:val="404040" w:themeColor="text1" w:themeTint="BF"/>
                          <w:sz w:val="22"/>
                          <w:szCs w:val="22"/>
                        </w:rPr>
                        <w:t xml:space="preserve"> S</w:t>
                      </w:r>
                      <w:r w:rsidRPr="00330E7A">
                        <w:rPr>
                          <w:rFonts w:eastAsia="MS Mincho" w:cstheme="minorHAnsi"/>
                          <w:color w:val="404040" w:themeColor="text1" w:themeTint="BF"/>
                          <w:sz w:val="22"/>
                          <w:szCs w:val="22"/>
                        </w:rPr>
                        <w:t>ecara istilah adalah condong atau berpindahnya huruf setelah keluar dari makhraj nya. Perpindahan yang dimaksud adalah berpindah ke ujung lidah.</w:t>
                      </w:r>
                    </w:p>
                    <w:p w14:paraId="144C943B" w14:textId="77777777" w:rsidR="002057F5" w:rsidRDefault="00460D80" w:rsidP="00460D80">
                      <w:pPr>
                        <w:spacing w:line="20" w:lineRule="atLeast"/>
                        <w:jc w:val="center"/>
                        <w:rPr>
                          <w:rFonts w:ascii="Cascadia Mono SemiLight" w:hAnsi="Cascadia Mono SemiLight" w:cs="Cascadia Mono SemiLight"/>
                          <w:color w:val="595959" w:themeColor="text1" w:themeTint="A6"/>
                          <w:sz w:val="24"/>
                          <w:szCs w:val="24"/>
                        </w:rPr>
                      </w:pPr>
                      <w:r w:rsidRPr="00B23C5F">
                        <w:rPr>
                          <w:rFonts w:ascii="Cascadia Mono SemiLight" w:hAnsi="Cascadia Mono SemiLight" w:cs="Cascadia Mono SemiLight"/>
                          <w:color w:val="595959" w:themeColor="text1" w:themeTint="A6"/>
                          <w:sz w:val="24"/>
                          <w:szCs w:val="24"/>
                          <w:rtl/>
                        </w:rPr>
                        <w:t>وَالانْـحِــرَافُ صُـحَّـحَـا</w:t>
                      </w:r>
                      <w:r w:rsidRPr="00460D80">
                        <w:rPr>
                          <w:rFonts w:ascii="Cascadia Mono SemiLight" w:hAnsi="Cascadia Mono SemiLight" w:cs="Cascadia Mono SemiLight"/>
                          <w:color w:val="595959" w:themeColor="text1" w:themeTint="A6"/>
                          <w:sz w:val="24"/>
                          <w:szCs w:val="24"/>
                          <w:rtl/>
                        </w:rPr>
                        <w:t xml:space="preserve"> </w:t>
                      </w:r>
                      <w:r w:rsidRPr="00B23C5F">
                        <w:rPr>
                          <w:rFonts w:ascii="Cascadia Mono SemiLight" w:hAnsi="Cascadia Mono SemiLight" w:cs="Cascadia Mono SemiLight"/>
                          <w:color w:val="595959" w:themeColor="text1" w:themeTint="A6"/>
                          <w:sz w:val="24"/>
                          <w:szCs w:val="24"/>
                          <w:rtl/>
                        </w:rPr>
                        <w:t>فِـي اللاَّمِ وَالـرَّا</w:t>
                      </w:r>
                    </w:p>
                    <w:p w14:paraId="4E28C956" w14:textId="4B071DBB" w:rsidR="00460D80" w:rsidRPr="00330E7A" w:rsidRDefault="002057F5" w:rsidP="002057F5">
                      <w:pPr>
                        <w:spacing w:line="20" w:lineRule="atLeast"/>
                        <w:rPr>
                          <w:rFonts w:eastAsia="MS Mincho" w:cstheme="minorHAnsi"/>
                          <w:color w:val="404040" w:themeColor="text1" w:themeTint="BF"/>
                          <w:sz w:val="22"/>
                          <w:szCs w:val="22"/>
                          <w:rtl/>
                        </w:rPr>
                      </w:pPr>
                      <w:r w:rsidRPr="002057F5">
                        <w:rPr>
                          <w:rFonts w:eastAsia="MS Mincho" w:cstheme="minorHAnsi"/>
                          <w:color w:val="404040" w:themeColor="text1" w:themeTint="BF"/>
                          <w:sz w:val="22"/>
                          <w:szCs w:val="22"/>
                        </w:rPr>
                        <w:t xml:space="preserve">Huruf nya </w:t>
                      </w:r>
                      <w:r>
                        <w:rPr>
                          <w:rFonts w:eastAsia="MS Mincho" w:cstheme="minorHAnsi"/>
                          <w:color w:val="404040" w:themeColor="text1" w:themeTint="BF"/>
                          <w:sz w:val="22"/>
                          <w:szCs w:val="22"/>
                        </w:rPr>
                        <w:t>adalah</w:t>
                      </w:r>
                      <w:r w:rsidR="00847047">
                        <w:rPr>
                          <w:rFonts w:eastAsia="MS Mincho" w:cstheme="minorHAnsi"/>
                          <w:color w:val="404040" w:themeColor="text1" w:themeTint="BF"/>
                          <w:sz w:val="22"/>
                          <w:szCs w:val="22"/>
                        </w:rPr>
                        <w:t xml:space="preserve"> Ra</w:t>
                      </w:r>
                      <w:r w:rsidR="00787D45">
                        <w:rPr>
                          <w:rFonts w:eastAsia="MS Mincho" w:cstheme="minorHAnsi"/>
                          <w:color w:val="404040" w:themeColor="text1" w:themeTint="BF"/>
                          <w:sz w:val="22"/>
                          <w:szCs w:val="22"/>
                        </w:rPr>
                        <w:t>(</w:t>
                      </w:r>
                      <w:r w:rsidR="0074159E" w:rsidRPr="0074159E">
                        <w:rPr>
                          <w:rFonts w:ascii="Cascadia Mono SemiLight" w:hAnsi="Cascadia Mono SemiLight" w:cs="Cascadia Mono SemiLight" w:hint="cs"/>
                          <w:color w:val="595959" w:themeColor="text1" w:themeTint="A6"/>
                          <w:sz w:val="24"/>
                          <w:szCs w:val="24"/>
                          <w:rtl/>
                        </w:rPr>
                        <w:t>ر</w:t>
                      </w:r>
                      <w:r w:rsidR="00787D45">
                        <w:rPr>
                          <w:rFonts w:eastAsia="MS Mincho" w:cstheme="minorHAnsi"/>
                          <w:color w:val="404040" w:themeColor="text1" w:themeTint="BF"/>
                          <w:sz w:val="22"/>
                          <w:szCs w:val="22"/>
                        </w:rPr>
                        <w:t>)</w:t>
                      </w:r>
                      <w:r w:rsidR="00847047">
                        <w:rPr>
                          <w:rFonts w:eastAsia="MS Mincho" w:cstheme="minorHAnsi"/>
                          <w:color w:val="404040" w:themeColor="text1" w:themeTint="BF"/>
                          <w:sz w:val="22"/>
                          <w:szCs w:val="22"/>
                        </w:rPr>
                        <w:t xml:space="preserve"> dan Lam</w:t>
                      </w:r>
                      <w:r w:rsidR="00787D45">
                        <w:rPr>
                          <w:rFonts w:eastAsia="MS Mincho" w:cstheme="minorHAnsi"/>
                          <w:color w:val="404040" w:themeColor="text1" w:themeTint="BF"/>
                          <w:sz w:val="22"/>
                          <w:szCs w:val="22"/>
                        </w:rPr>
                        <w:t>(</w:t>
                      </w:r>
                      <w:r w:rsidR="0074159E" w:rsidRPr="0074159E">
                        <w:rPr>
                          <w:rFonts w:ascii="Cascadia Mono SemiLight" w:hAnsi="Cascadia Mono SemiLight" w:cs="Cascadia Mono SemiLight" w:hint="cs"/>
                          <w:color w:val="595959" w:themeColor="text1" w:themeTint="A6"/>
                          <w:sz w:val="24"/>
                          <w:szCs w:val="24"/>
                          <w:rtl/>
                        </w:rPr>
                        <w:t>ل</w:t>
                      </w:r>
                      <w:r w:rsidR="00787D45">
                        <w:rPr>
                          <w:rFonts w:eastAsia="MS Mincho" w:cstheme="minorHAnsi"/>
                          <w:color w:val="404040" w:themeColor="text1" w:themeTint="BF"/>
                          <w:sz w:val="22"/>
                          <w:szCs w:val="22"/>
                        </w:rPr>
                        <w:t>)</w:t>
                      </w:r>
                    </w:p>
                  </w:txbxContent>
                </v:textbox>
              </v:shape>
            </v:group>
            <v:group id="_x0000_s2151" style="position:absolute;top:27969;width:44145;height:23114" coordsize="44145,2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">
              <v:rect id="Persegi Panjang 1391759580" o:spid="_x0000_s2152" style="position:absolute;width:44145;height:2311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" fillcolor="#fdeabc" stroked="f" strokeweight="1pt">
                <v:textbox>
                  <w:txbxContent>
                    <w:p w14:paraId="2F3108FF" w14:textId="77777777" w:rsidR="00AE27FA" w:rsidRDefault="00AE27FA" w:rsidP="00477B6F">
                      <w:pPr>
                        <w:jc w:val="center"/>
                      </w:pPr>
                    </w:p>
                  </w:txbxContent>
                </v:textbox>
              </v:rect>
              <v:group id="_x0000_s2153" style="position:absolute;left:753;top:1398;width:42982;height:21123" coordsize="42982,21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">
                <v:shape id="Kotak Teks 648189215" o:spid="_x0000_s2154" type="#_x0000_t202" style="position:absolute;width:17245;height:7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" filled="f" stroked="f">
                  <v:textbox>
                    <w:txbxContent>
                      <w:p w14:paraId="0732F868" w14:textId="32104495" w:rsidR="00AE27FA" w:rsidRPr="00E12AE2" w:rsidRDefault="0079403C" w:rsidP="0079403C">
                        <w:pPr>
                          <w:spacing w:after="0" w:line="168" w:lineRule="auto"/>
                          <w:rPr>
                            <w:color w:val="C68D08" w:themeColor="accent1" w:themeShade="BF"/>
                            <w:sz w:val="40"/>
                            <w:szCs w:val="40"/>
                          </w:rPr>
                        </w:pPr>
                        <w:r>
                          <w:rPr>
                            <w:color w:val="C68D08" w:themeColor="accent1" w:themeShade="BF"/>
                            <w:sz w:val="40"/>
                            <w:szCs w:val="40"/>
                          </w:rPr>
                          <w:t>AT TAKRIIR</w:t>
                        </w:r>
                      </w:p>
                      <w:p w14:paraId="4970521F" w14:textId="277B8BBB" w:rsidR="00AE27FA" w:rsidRPr="00FB5FBF" w:rsidRDefault="00AE27FA" w:rsidP="0079403C">
                        <w:pPr>
                          <w:snapToGrid w:val="0"/>
                          <w:spacing w:after="0" w:line="168" w:lineRule="auto"/>
                          <w:rPr>
                            <w:rFonts w:ascii="Dubai" w:hAnsi="Dubai" w:cs="Dubai"/>
                            <w:color w:val="743C08" w:themeColor="accent3"/>
                            <w:sz w:val="44"/>
                            <w:szCs w:val="44"/>
                          </w:rPr>
                        </w:pPr>
                        <w:r>
                          <w:rPr>
                            <w:rFonts w:ascii="Dubai" w:eastAsia="MS Mincho" w:hAnsi="Dubai" w:cs="Dubai" w:hint="cs"/>
                            <w:color w:val="743C08" w:themeColor="accent3"/>
                            <w:sz w:val="48"/>
                            <w:szCs w:val="48"/>
                            <w:rtl/>
                          </w:rPr>
                          <w:t>ال</w:t>
                        </w:r>
                        <w:r w:rsidR="00EA49B8">
                          <w:rPr>
                            <w:rFonts w:ascii="Dubai" w:eastAsia="MS Mincho" w:hAnsi="Dubai" w:cs="Dubai" w:hint="cs"/>
                            <w:color w:val="743C08" w:themeColor="accent3"/>
                            <w:sz w:val="48"/>
                            <w:szCs w:val="48"/>
                            <w:rtl/>
                          </w:rPr>
                          <w:t>تكرير</w:t>
                        </w:r>
                      </w:p>
                    </w:txbxContent>
                  </v:textbox>
                </v:shape>
                <v:shape id="Kotak Teks 514582015" o:spid="_x0000_s2155" type="#_x0000_t202" style="position:absolute;left:215;top:7530;width:42767;height:13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" filled="f" stroked="f">
                  <v:textbox>
                    <w:txbxContent>
                      <w:p w14:paraId="4D8D15C8" w14:textId="108D605F" w:rsidR="00AE27FA" w:rsidRDefault="00AE27FA" w:rsidP="00EA49B8">
                        <w:pPr>
                          <w:spacing w:line="20" w:lineRule="atLeast"/>
                          <w:ind w:firstLine="720"/>
                          <w:rPr>
                            <w:rFonts w:eastAsia="MS Mincho" w:cstheme="minorHAnsi"/>
                            <w:color w:val="404040" w:themeColor="text1" w:themeTint="BF"/>
                            <w:sz w:val="22"/>
                            <w:szCs w:val="22"/>
                          </w:rPr>
                        </w:pPr>
                        <w:r w:rsidRPr="00330E7A">
                          <w:rPr>
                            <w:rFonts w:eastAsia="MS Mincho" w:cstheme="minorHAnsi"/>
                            <w:color w:val="404040" w:themeColor="text1" w:themeTint="BF"/>
                            <w:sz w:val="22"/>
                            <w:szCs w:val="22"/>
                          </w:rPr>
                          <w:t xml:space="preserve">Secara bahasa </w:t>
                        </w:r>
                        <w:r w:rsidR="00EA49B8">
                          <w:rPr>
                            <w:rFonts w:eastAsia="MS Mincho" w:cstheme="minorHAnsi"/>
                            <w:color w:val="404040" w:themeColor="text1" w:themeTint="BF"/>
                            <w:sz w:val="22"/>
                            <w:szCs w:val="22"/>
                          </w:rPr>
                          <w:t>Takrir</w:t>
                        </w:r>
                        <w:r w:rsidRPr="00330E7A">
                          <w:rPr>
                            <w:rFonts w:eastAsia="MS Mincho" w:cstheme="minorHAnsi"/>
                            <w:color w:val="404040" w:themeColor="text1" w:themeTint="BF"/>
                            <w:sz w:val="22"/>
                            <w:szCs w:val="22"/>
                          </w:rPr>
                          <w:t xml:space="preserve"> adalah </w:t>
                        </w:r>
                        <w:r w:rsidR="00F12530">
                          <w:rPr>
                            <w:rFonts w:eastAsia="MS Mincho" w:cstheme="minorHAnsi"/>
                            <w:color w:val="404040" w:themeColor="text1" w:themeTint="BF"/>
                            <w:sz w:val="22"/>
                            <w:szCs w:val="22"/>
                          </w:rPr>
                          <w:t>mengulang</w:t>
                        </w:r>
                        <w:r w:rsidRPr="00330E7A">
                          <w:rPr>
                            <w:rFonts w:eastAsia="MS Mincho" w:cstheme="minorHAnsi"/>
                            <w:color w:val="404040" w:themeColor="text1" w:themeTint="BF"/>
                            <w:sz w:val="22"/>
                            <w:szCs w:val="22"/>
                          </w:rPr>
                          <w:t xml:space="preserve">. </w:t>
                        </w:r>
                        <w:r>
                          <w:rPr>
                            <w:rFonts w:eastAsia="MS Mincho" w:cstheme="minorHAnsi"/>
                            <w:color w:val="404040" w:themeColor="text1" w:themeTint="BF"/>
                            <w:sz w:val="22"/>
                            <w:szCs w:val="22"/>
                          </w:rPr>
                          <w:t xml:space="preserve"> S</w:t>
                        </w:r>
                        <w:r w:rsidRPr="00330E7A">
                          <w:rPr>
                            <w:rFonts w:eastAsia="MS Mincho" w:cstheme="minorHAnsi"/>
                            <w:color w:val="404040" w:themeColor="text1" w:themeTint="BF"/>
                            <w:sz w:val="22"/>
                            <w:szCs w:val="22"/>
                          </w:rPr>
                          <w:t xml:space="preserve">ecara istilah </w:t>
                        </w:r>
                        <w:r w:rsidR="004A43D5" w:rsidRPr="004A43D5">
                          <w:rPr>
                            <w:rFonts w:eastAsia="MS Mincho" w:cstheme="minorHAnsi"/>
                            <w:color w:val="404040" w:themeColor="text1" w:themeTint="BF"/>
                            <w:sz w:val="22"/>
                            <w:szCs w:val="22"/>
                          </w:rPr>
                          <w:t>adalah bergetarnya ujung lidah ketika mengucapkan suatu huruf.</w:t>
                        </w:r>
                      </w:p>
                      <w:p w14:paraId="0A8E32EB" w14:textId="59D8CB7A" w:rsidR="00AE27FA" w:rsidRDefault="00B22FCA" w:rsidP="00B22FCA">
                        <w:pPr>
                          <w:spacing w:line="20" w:lineRule="atLeast"/>
                          <w:jc w:val="center"/>
                          <w:rPr>
                            <w:rFonts w:ascii="Cascadia Mono SemiLight" w:hAnsi="Cascadia Mono SemiLight" w:cs="Cascadia Mono SemiLight"/>
                            <w:color w:val="595959" w:themeColor="text1" w:themeTint="A6"/>
                            <w:sz w:val="24"/>
                            <w:szCs w:val="24"/>
                          </w:rPr>
                        </w:pPr>
                        <w:r w:rsidRPr="00B23C5F">
                          <w:rPr>
                            <w:rFonts w:ascii="Cascadia Mono SemiLight" w:hAnsi="Cascadia Mono SemiLight" w:cs="Cascadia Mono SemiLight"/>
                            <w:color w:val="595959" w:themeColor="text1" w:themeTint="A6"/>
                            <w:sz w:val="24"/>
                            <w:szCs w:val="24"/>
                            <w:rtl/>
                          </w:rPr>
                          <w:t>وَبِتَكْرِيـرٍ جُـعِـلْ</w:t>
                        </w:r>
                      </w:p>
                      <w:p w14:paraId="24D4D8ED" w14:textId="6CBC9DBA" w:rsidR="00B22FCA" w:rsidRPr="00330E7A" w:rsidRDefault="00B22FCA" w:rsidP="00B22FCA">
                        <w:pPr>
                          <w:spacing w:line="20" w:lineRule="atLeast"/>
                          <w:rPr>
                            <w:rFonts w:eastAsia="MS Mincho" w:cstheme="minorHAnsi"/>
                            <w:color w:val="404040" w:themeColor="text1" w:themeTint="BF"/>
                            <w:sz w:val="22"/>
                            <w:szCs w:val="22"/>
                            <w:rtl/>
                          </w:rPr>
                        </w:pPr>
                        <w:r w:rsidRPr="003B268C">
                          <w:rPr>
                            <w:rFonts w:eastAsia="MS Mincho" w:cstheme="minorHAnsi"/>
                            <w:color w:val="404040" w:themeColor="text1" w:themeTint="BF"/>
                            <w:sz w:val="22"/>
                            <w:szCs w:val="22"/>
                          </w:rPr>
                          <w:t>Hurufnya adalah R</w:t>
                        </w:r>
                        <w:r w:rsidR="003B268C" w:rsidRPr="003B268C">
                          <w:rPr>
                            <w:rFonts w:eastAsia="MS Mincho" w:cstheme="minorHAnsi"/>
                            <w:color w:val="404040" w:themeColor="text1" w:themeTint="BF"/>
                            <w:sz w:val="22"/>
                            <w:szCs w:val="22"/>
                          </w:rPr>
                          <w:t>a</w:t>
                        </w:r>
                        <w:r w:rsidR="00787D45">
                          <w:rPr>
                            <w:rFonts w:eastAsia="MS Mincho" w:cstheme="minorHAnsi"/>
                            <w:color w:val="404040" w:themeColor="text1" w:themeTint="BF"/>
                            <w:sz w:val="22"/>
                            <w:szCs w:val="22"/>
                          </w:rPr>
                          <w:t>(</w:t>
                        </w:r>
                        <w:r w:rsidR="0074159E" w:rsidRPr="0074159E">
                          <w:rPr>
                            <w:rFonts w:ascii="Cascadia Mono SemiLight" w:hAnsi="Cascadia Mono SemiLight" w:cs="Cascadia Mono SemiLight" w:hint="cs"/>
                            <w:color w:val="595959" w:themeColor="text1" w:themeTint="A6"/>
                            <w:sz w:val="24"/>
                            <w:szCs w:val="24"/>
                            <w:rtl/>
                          </w:rPr>
                          <w:t>ر</w:t>
                        </w:r>
                        <w:r w:rsidR="00787D45">
                          <w:rPr>
                            <w:rFonts w:eastAsia="MS Mincho" w:cstheme="minorHAnsi"/>
                            <w:color w:val="404040" w:themeColor="text1" w:themeTint="BF"/>
                            <w:sz w:val="22"/>
                            <w:szCs w:val="22"/>
                          </w:rPr>
                          <w:t>)</w:t>
                        </w:r>
                        <w:r w:rsidR="00CB2A50">
                          <w:rPr>
                            <w:rFonts w:eastAsia="MS Mincho" w:cstheme="minorHAnsi"/>
                            <w:color w:val="404040" w:themeColor="text1" w:themeTint="BF"/>
                            <w:sz w:val="22"/>
                            <w:szCs w:val="22"/>
                          </w:rPr>
                          <w:t>.</w:t>
                        </w:r>
                      </w:p>
                    </w:txbxContent>
                  </v:textbox>
                </v:shape>
              </v:group>
            </v:group>
          </v:group>
        </w:pict>
      </w:r>
      <w:r>
        <w:pict w14:anchorId="556E568C">
          <v:shape id="Kotak Teks 1168313872" o:spid="_x0000_s2145" type="#_x0000_t202" style="position:absolute;margin-left:0;margin-top:520.65pt;width:41.5pt;height:35.65pt;z-index:25167274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" filled="f" stroked="f">
            <v:textbox>
              <w:txbxContent>
                <w:p w14:paraId="3EB1E5E7" w14:textId="06EF7649" w:rsidR="005A10AC" w:rsidRPr="003E70A7" w:rsidRDefault="005A10AC" w:rsidP="003C1BC1">
                  <w:pPr>
                    <w:rPr>
                      <w:rFonts w:ascii="13/5Atom Sans" w:hAnsi="13/5Atom Sans"/>
                      <w:sz w:val="40"/>
                      <w:szCs w:val="40"/>
                    </w:rPr>
                  </w:pPr>
                  <w:r w:rsidRPr="004F7B4C">
                    <w:rPr>
                      <w:rFonts w:ascii="13/5Atom Sans" w:hAnsi="13/5Atom Sans"/>
                      <w:color w:val="595959" w:themeColor="text1" w:themeTint="A6"/>
                      <w:sz w:val="96"/>
                      <w:szCs w:val="96"/>
                    </w:rPr>
                    <w:t>18</w:t>
                  </w:r>
                  <w:r w:rsidRPr="003E70A7">
                    <w:rPr>
                      <w:rFonts w:ascii="13/5Atom Sans" w:hAnsi="13/5Atom Sans"/>
                      <w:sz w:val="120"/>
                      <w:szCs w:val="120"/>
                    </w:rPr>
                    <w:t xml:space="preserve"> </w:t>
                  </w:r>
                </w:p>
              </w:txbxContent>
            </v:textbox>
            <w10:wrap anchorx="margin"/>
          </v:shape>
        </w:pict>
      </w:r>
      <w:r w:rsidR="008679AC">
        <w:rPr>
          <w:lang w:val="id-ID"/>
        </w:rPr>
        <w:br w:type="page"/>
      </w:r>
      <w:r>
        <w:lastRenderedPageBreak/>
        <w:pict w14:anchorId="2BE32753">
          <v:group id="Grup 1778275788" o:spid="_x0000_s2139" style="position:absolute;margin-left:0;margin-top:407.45pt;width:347.6pt;height:114.75pt;z-index:251691174;mso-position-horizontal:left;mso-position-horizontal-relative:margin;mso-width-relative:margin" coordsize="44145,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">
            <v:group id="Grup 7" o:spid="_x0000_s2140" style="position:absolute;width:44145;height:14573" coordorigin=",237" coordsize="4414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">
              <v:rect id="Persegi Panjang 2" o:spid="_x0000_s2141" style="position:absolute;top:1666;width:44145;height:13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" fillcolor="#f9d277 [1940]" stroked="f" strokeweight="1pt"/>
              <v:shape id="Gambar 3" o:spid="_x0000_s2142" type="#_x0000_t75" style="position:absolute;left:628;top:237;width:4661;height:4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">
                <v:imagedata r:id="rId33" o:title=""/>
              </v:shape>
              <v:shape id="Kotak Teks 18" o:spid="_x0000_s2143" type="#_x0000_t202" style="position:absolute;left:2333;top:4395;width:39577;height:9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" filled="f" stroked="f">
                <v:textbox>
                  <w:txbxContent>
                    <w:p w14:paraId="1156071A" w14:textId="77777777" w:rsidR="00194351" w:rsidRPr="00CD5277" w:rsidRDefault="00194351" w:rsidP="00194351">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Pr>
                          <w:rFonts w:eastAsia="MS Mincho" w:cstheme="minorHAnsi"/>
                          <w:color w:val="404040" w:themeColor="text1" w:themeTint="BF"/>
                          <w:sz w:val="22"/>
                          <w:szCs w:val="22"/>
                        </w:rPr>
                        <w:t>Cara mengucapkan huruf Ra yang Baik dan benar adalah dengan tidak menggetarkannya lebih dari satu kali.</w:t>
                      </w:r>
                    </w:p>
                  </w:txbxContent>
                </v:textbox>
              </v:shape>
            </v:group>
            <v:shape id="Kotak Teks 18" o:spid="_x0000_s2144" type="#_x0000_t202" style="position:absolute;left:5055;top:1203;width:16274;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" filled="f" stroked="f">
              <v:textbox>
                <w:txbxContent>
                  <w:p w14:paraId="3EC5EEAF" w14:textId="77777777" w:rsidR="00194351" w:rsidRPr="00CD5277" w:rsidRDefault="00194351" w:rsidP="00194351">
                    <w:pPr>
                      <w:rPr>
                        <w:rFonts w:eastAsia="MS Mincho" w:cstheme="minorHAnsi"/>
                        <w:color w:val="404040" w:themeColor="text1" w:themeTint="BF"/>
                        <w:sz w:val="22"/>
                        <w:szCs w:val="22"/>
                      </w:rPr>
                    </w:pPr>
                    <w:r>
                      <w:rPr>
                        <w:color w:val="404040" w:themeColor="text1" w:themeTint="BF"/>
                        <w:sz w:val="22"/>
                        <w:szCs w:val="22"/>
                      </w:rPr>
                      <w:t>TAHUKAH KAMU ?</w:t>
                    </w:r>
                  </w:p>
                </w:txbxContent>
              </v:textbox>
            </v:shape>
            <w10:wrap anchorx="margin"/>
          </v:group>
        </w:pict>
      </w:r>
      <w:r>
        <w:pict w14:anchorId="3D1AA7AA">
          <v:shape id="Kotak Teks 1987381954" o:spid="_x0000_s2138" type="#_x0000_t202" style="position:absolute;margin-left:0;margin-top:519.8pt;width:41.5pt;height:35.65pt;z-index:25167479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" filled="f" stroked="f">
            <v:textbox>
              <w:txbxContent>
                <w:p w14:paraId="11B9815C" w14:textId="3A762CCF" w:rsidR="005A10AC" w:rsidRPr="003E70A7" w:rsidRDefault="005A10AC" w:rsidP="003C1BC1">
                  <w:pPr>
                    <w:rPr>
                      <w:rFonts w:ascii="13/5Atom Sans" w:hAnsi="13/5Atom Sans"/>
                      <w:sz w:val="40"/>
                      <w:szCs w:val="40"/>
                    </w:rPr>
                  </w:pPr>
                  <w:r w:rsidRPr="004F7B4C">
                    <w:rPr>
                      <w:rFonts w:ascii="13/5Atom Sans" w:hAnsi="13/5Atom Sans"/>
                      <w:color w:val="595959" w:themeColor="text1" w:themeTint="A6"/>
                      <w:sz w:val="96"/>
                      <w:szCs w:val="96"/>
                    </w:rPr>
                    <w:t>19</w:t>
                  </w:r>
                  <w:r w:rsidRPr="003E70A7">
                    <w:rPr>
                      <w:rFonts w:ascii="13/5Atom Sans" w:hAnsi="13/5Atom Sans"/>
                      <w:sz w:val="120"/>
                      <w:szCs w:val="120"/>
                    </w:rPr>
                    <w:t xml:space="preserve"> </w:t>
                  </w:r>
                </w:p>
              </w:txbxContent>
            </v:textbox>
            <w10:wrap anchorx="page"/>
          </v:shape>
        </w:pict>
      </w:r>
      <w:r>
        <w:pict w14:anchorId="5CD141A5">
          <v:shape id="Kotak Teks 1109437286" o:spid="_x0000_s2137" type="#_x0000_t202" style="position:absolute;margin-left:6.45pt;margin-top:271.4pt;width:336.75pt;height:108.45pt;z-index:2516553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" filled="f" stroked="f">
            <v:textbox>
              <w:txbxContent>
                <w:p w14:paraId="22023167" w14:textId="0951A64E" w:rsidR="00316282" w:rsidRDefault="00BD24AB" w:rsidP="00316282">
                  <w:pPr>
                    <w:pStyle w:val="NormalWeb"/>
                    <w:rPr>
                      <w:rFonts w:asciiTheme="minorHAnsi" w:eastAsia="MS Mincho" w:hAnsiTheme="minorHAnsi" w:cstheme="minorHAnsi"/>
                      <w:color w:val="404040" w:themeColor="text1" w:themeTint="BF"/>
                      <w:sz w:val="22"/>
                      <w:szCs w:val="22"/>
                    </w:rPr>
                  </w:pPr>
                  <w:r>
                    <w:rPr>
                      <w:rFonts w:asciiTheme="minorHAnsi" w:eastAsia="MS Mincho" w:hAnsiTheme="minorHAnsi" w:cstheme="minorHAnsi"/>
                      <w:color w:val="404040" w:themeColor="text1" w:themeTint="BF"/>
                      <w:sz w:val="22"/>
                      <w:szCs w:val="22"/>
                    </w:rPr>
                    <w:t>Istithalah</w:t>
                  </w:r>
                  <w:r w:rsidR="00787D45" w:rsidRPr="002E6216">
                    <w:rPr>
                      <w:rFonts w:asciiTheme="minorHAnsi" w:eastAsia="MS Mincho" w:hAnsiTheme="minorHAnsi" w:cstheme="minorHAnsi"/>
                      <w:color w:val="404040" w:themeColor="text1" w:themeTint="BF"/>
                      <w:sz w:val="22"/>
                      <w:szCs w:val="22"/>
                    </w:rPr>
                    <w:t xml:space="preserve"> </w:t>
                  </w:r>
                  <w:r w:rsidR="00787D45" w:rsidRPr="00BA5A2E">
                    <w:rPr>
                      <w:rFonts w:asciiTheme="minorHAnsi" w:eastAsia="MS Mincho" w:hAnsiTheme="minorHAnsi" w:cstheme="minorHAnsi"/>
                      <w:color w:val="404040" w:themeColor="text1" w:themeTint="BF"/>
                      <w:sz w:val="22"/>
                      <w:szCs w:val="22"/>
                    </w:rPr>
                    <w:t xml:space="preserve">berarti </w:t>
                  </w:r>
                  <w:r>
                    <w:rPr>
                      <w:rFonts w:asciiTheme="minorHAnsi" w:eastAsia="MS Mincho" w:hAnsiTheme="minorHAnsi" w:cstheme="minorHAnsi"/>
                      <w:color w:val="404040" w:themeColor="text1" w:themeTint="BF"/>
                      <w:sz w:val="22"/>
                      <w:szCs w:val="22"/>
                    </w:rPr>
                    <w:t>memanjang</w:t>
                  </w:r>
                  <w:r w:rsidR="00787D45" w:rsidRPr="00BA5A2E">
                    <w:rPr>
                      <w:rFonts w:asciiTheme="minorHAnsi" w:eastAsia="MS Mincho" w:hAnsiTheme="minorHAnsi" w:cstheme="minorHAnsi"/>
                      <w:color w:val="404040" w:themeColor="text1" w:themeTint="BF"/>
                      <w:sz w:val="22"/>
                      <w:szCs w:val="22"/>
                    </w:rPr>
                    <w:t xml:space="preserve">. </w:t>
                  </w:r>
                  <w:r w:rsidR="00F341B4">
                    <w:rPr>
                      <w:rFonts w:asciiTheme="minorHAnsi" w:eastAsia="MS Mincho" w:hAnsiTheme="minorHAnsi" w:cstheme="minorHAnsi"/>
                      <w:color w:val="404040" w:themeColor="text1" w:themeTint="BF"/>
                      <w:sz w:val="22"/>
                      <w:szCs w:val="22"/>
                    </w:rPr>
                    <w:t xml:space="preserve">Secara istilah adalah </w:t>
                  </w:r>
                  <w:r w:rsidR="00316282" w:rsidRPr="00316282">
                    <w:rPr>
                      <w:rFonts w:asciiTheme="minorHAnsi" w:eastAsia="MS Mincho" w:hAnsiTheme="minorHAnsi" w:cstheme="minorHAnsi"/>
                      <w:color w:val="404040" w:themeColor="text1" w:themeTint="BF"/>
                      <w:sz w:val="22"/>
                      <w:szCs w:val="22"/>
                    </w:rPr>
                    <w:t>memanjangkan suara dari awal tepi lidah ke akhirannya</w:t>
                  </w:r>
                  <w:r w:rsidR="00F341B4">
                    <w:rPr>
                      <w:rFonts w:asciiTheme="minorHAnsi" w:eastAsia="MS Mincho" w:hAnsiTheme="minorHAnsi" w:cstheme="minorHAnsi"/>
                      <w:color w:val="404040" w:themeColor="text1" w:themeTint="BF"/>
                      <w:sz w:val="22"/>
                      <w:szCs w:val="22"/>
                    </w:rPr>
                    <w:t>.</w:t>
                  </w:r>
                </w:p>
                <w:p w14:paraId="1FEEEF6F" w14:textId="2C643F34" w:rsidR="00316282" w:rsidRPr="00316282" w:rsidRDefault="00316282" w:rsidP="00316282">
                  <w:pPr>
                    <w:pStyle w:val="NormalWeb"/>
                    <w:jc w:val="center"/>
                    <w:rPr>
                      <w:rFonts w:ascii="Cascadia Mono SemiLight" w:hAnsi="Cascadia Mono SemiLight" w:cs="Cascadia Mono SemiLight"/>
                      <w:color w:val="595959" w:themeColor="text1" w:themeTint="A6"/>
                    </w:rPr>
                  </w:pPr>
                  <w:r w:rsidRPr="00B23C5F">
                    <w:rPr>
                      <w:rFonts w:ascii="Cascadia Mono SemiLight" w:hAnsi="Cascadia Mono SemiLight" w:cs="Cascadia Mono SemiLight"/>
                      <w:color w:val="595959" w:themeColor="text1" w:themeTint="A6"/>
                      <w:rtl/>
                    </w:rPr>
                    <w:t>ضَــادًا اسْتَـطِـلْ</w:t>
                  </w:r>
                </w:p>
                <w:p w14:paraId="323527A3" w14:textId="41CCE6BC" w:rsidR="00787D45" w:rsidRPr="002E6216" w:rsidRDefault="00787D45" w:rsidP="00787D45">
                  <w:pPr>
                    <w:pStyle w:val="NormalWeb"/>
                    <w:rPr>
                      <w:rFonts w:asciiTheme="minorHAnsi" w:eastAsia="MS Mincho" w:hAnsiTheme="minorHAnsi" w:cstheme="minorHAnsi"/>
                      <w:color w:val="404040" w:themeColor="text1" w:themeTint="BF"/>
                      <w:sz w:val="22"/>
                      <w:szCs w:val="22"/>
                      <w:rtl/>
                    </w:rPr>
                  </w:pPr>
                  <w:r w:rsidRPr="00CB2A50">
                    <w:rPr>
                      <w:rFonts w:asciiTheme="minorHAnsi" w:eastAsia="MS Mincho" w:hAnsiTheme="minorHAnsi" w:cstheme="minorHAnsi"/>
                      <w:color w:val="404040" w:themeColor="text1" w:themeTint="BF"/>
                      <w:sz w:val="22"/>
                      <w:szCs w:val="22"/>
                    </w:rPr>
                    <w:t xml:space="preserve">Huruf </w:t>
                  </w:r>
                  <w:r w:rsidR="00F8099F">
                    <w:rPr>
                      <w:rFonts w:asciiTheme="minorHAnsi" w:eastAsia="MS Mincho" w:hAnsiTheme="minorHAnsi" w:cstheme="minorHAnsi"/>
                      <w:color w:val="404040" w:themeColor="text1" w:themeTint="BF"/>
                      <w:sz w:val="22"/>
                      <w:szCs w:val="22"/>
                    </w:rPr>
                    <w:t>Istithalah</w:t>
                  </w:r>
                  <w:r w:rsidRPr="00CB2A50">
                    <w:rPr>
                      <w:rFonts w:asciiTheme="minorHAnsi" w:eastAsia="MS Mincho" w:hAnsiTheme="minorHAnsi" w:cstheme="minorHAnsi"/>
                      <w:color w:val="404040" w:themeColor="text1" w:themeTint="BF"/>
                      <w:sz w:val="22"/>
                      <w:szCs w:val="22"/>
                    </w:rPr>
                    <w:t xml:space="preserve"> adalah </w:t>
                  </w:r>
                  <w:r w:rsidR="00F8099F">
                    <w:rPr>
                      <w:rFonts w:asciiTheme="minorHAnsi" w:eastAsia="MS Mincho" w:hAnsiTheme="minorHAnsi" w:cstheme="minorHAnsi"/>
                      <w:color w:val="404040" w:themeColor="text1" w:themeTint="BF"/>
                      <w:sz w:val="22"/>
                      <w:szCs w:val="22"/>
                    </w:rPr>
                    <w:t>Dhad</w:t>
                  </w:r>
                  <w:r>
                    <w:rPr>
                      <w:rFonts w:asciiTheme="minorHAnsi" w:eastAsia="MS Mincho" w:hAnsiTheme="minorHAnsi" w:cstheme="minorHAnsi"/>
                      <w:color w:val="404040" w:themeColor="text1" w:themeTint="BF"/>
                      <w:sz w:val="22"/>
                      <w:szCs w:val="22"/>
                    </w:rPr>
                    <w:t>(</w:t>
                  </w:r>
                  <w:r w:rsidR="0074159E" w:rsidRPr="0074159E">
                    <w:rPr>
                      <w:rFonts w:ascii="Dubai" w:eastAsiaTheme="minorEastAsia" w:hAnsi="Dubai" w:cs="Dubai" w:hint="cs"/>
                      <w:color w:val="595959" w:themeColor="text1" w:themeTint="A6"/>
                      <w:rtl/>
                    </w:rPr>
                    <w:t>ض</w:t>
                  </w:r>
                  <w:r>
                    <w:rPr>
                      <w:rFonts w:asciiTheme="minorHAnsi" w:eastAsia="MS Mincho" w:hAnsiTheme="minorHAnsi" w:cstheme="minorHAnsi"/>
                      <w:color w:val="404040" w:themeColor="text1" w:themeTint="BF"/>
                      <w:sz w:val="22"/>
                      <w:szCs w:val="22"/>
                    </w:rPr>
                    <w:t>).</w:t>
                  </w:r>
                </w:p>
              </w:txbxContent>
            </v:textbox>
          </v:shape>
        </w:pict>
      </w:r>
      <w:r>
        <w:pict w14:anchorId="55F4156A">
          <v:shape id="Kotak Teks 548713511" o:spid="_x0000_s2136" type="#_x0000_t202" style="position:absolute;margin-left:8.25pt;margin-top:214.85pt;width:181.3pt;height:67.7pt;z-index:2516553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" filled="f" stroked="f">
            <v:textbox>
              <w:txbxContent>
                <w:p w14:paraId="2CD5EB13" w14:textId="6BF37B0D" w:rsidR="00787D45" w:rsidRPr="00E12AE2" w:rsidRDefault="00787D45" w:rsidP="00787D45">
                  <w:pPr>
                    <w:spacing w:after="0" w:line="168" w:lineRule="auto"/>
                    <w:rPr>
                      <w:color w:val="C68D08" w:themeColor="accent1" w:themeShade="BF"/>
                      <w:sz w:val="40"/>
                      <w:szCs w:val="40"/>
                    </w:rPr>
                  </w:pPr>
                  <w:r>
                    <w:rPr>
                      <w:color w:val="C68D08" w:themeColor="accent1" w:themeShade="BF"/>
                      <w:sz w:val="40"/>
                      <w:szCs w:val="40"/>
                    </w:rPr>
                    <w:t>ISTITHALAH</w:t>
                  </w:r>
                </w:p>
                <w:p w14:paraId="25A80142" w14:textId="7EAB7B04" w:rsidR="00787D45" w:rsidRPr="00FB5FBF" w:rsidRDefault="00787D45" w:rsidP="00787D45">
                  <w:pPr>
                    <w:snapToGrid w:val="0"/>
                    <w:spacing w:after="0" w:line="168" w:lineRule="auto"/>
                    <w:rPr>
                      <w:rFonts w:ascii="Dubai" w:hAnsi="Dubai" w:cs="Dubai"/>
                      <w:color w:val="743C08" w:themeColor="accent3"/>
                      <w:sz w:val="44"/>
                      <w:szCs w:val="44"/>
                    </w:rPr>
                  </w:pPr>
                  <w:r>
                    <w:rPr>
                      <w:rFonts w:ascii="Dubai" w:eastAsia="MS Mincho" w:hAnsi="Dubai" w:cs="Dubai" w:hint="cs"/>
                      <w:color w:val="743C08" w:themeColor="accent3"/>
                      <w:sz w:val="48"/>
                      <w:szCs w:val="48"/>
                      <w:rtl/>
                    </w:rPr>
                    <w:t>الإستطالة</w:t>
                  </w:r>
                </w:p>
              </w:txbxContent>
            </v:textbox>
          </v:shape>
        </w:pict>
      </w:r>
      <w:r>
        <w:pict w14:anchorId="3CF40D89">
          <v:rect id="Persegi Panjang 48311362" o:spid="_x0000_s2135" style="position:absolute;margin-left:-.5pt;margin-top:204.45pt;width:347.6pt;height:194.3pt;rotation:180;z-index:25165532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" fillcolor="#fdeabc" stroked="f" strokeweight="1pt">
            <v:textbox>
              <w:txbxContent>
                <w:p w14:paraId="67639F15" w14:textId="77777777" w:rsidR="00787D45" w:rsidRDefault="00787D45" w:rsidP="00787D45">
                  <w:pPr>
                    <w:jc w:val="center"/>
                  </w:pPr>
                </w:p>
              </w:txbxContent>
            </v:textbox>
            <w10:wrap anchorx="margin"/>
          </v:rect>
        </w:pict>
      </w:r>
      <w:r>
        <w:pict w14:anchorId="40FFDE06">
          <v:rect id="Persegi Panjang 2061300264" o:spid="_x0000_s2134" style="position:absolute;margin-left:296.4pt;margin-top:0;width:347.6pt;height:194.3pt;rotation:180;z-index:2516553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" fillcolor="#fdeabc" stroked="f" strokeweight="1pt">
            <v:textbox>
              <w:txbxContent>
                <w:p w14:paraId="6FE5A475" w14:textId="77777777" w:rsidR="000F1879" w:rsidRDefault="000F1879" w:rsidP="00477B6F">
                  <w:pPr>
                    <w:jc w:val="center"/>
                  </w:pPr>
                </w:p>
              </w:txbxContent>
            </v:textbox>
            <w10:wrap anchorx="margin"/>
          </v:rect>
        </w:pict>
      </w:r>
      <w:r>
        <w:pict w14:anchorId="77444729">
          <v:shape id="Kotak Teks 152036501" o:spid="_x0000_s2133" type="#_x0000_t202" style="position:absolute;margin-left:160.6pt;margin-top:7.65pt;width:181.35pt;height:67.7pt;z-index:2516553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" filled="f" stroked="f">
            <v:textbox>
              <w:txbxContent>
                <w:p w14:paraId="3EF39BF3" w14:textId="1482F20B" w:rsidR="000F1879" w:rsidRPr="00E12AE2" w:rsidRDefault="009A3847" w:rsidP="00477B6F">
                  <w:pPr>
                    <w:spacing w:after="0" w:line="168" w:lineRule="auto"/>
                    <w:jc w:val="right"/>
                    <w:rPr>
                      <w:color w:val="C68D08" w:themeColor="accent1" w:themeShade="BF"/>
                      <w:sz w:val="40"/>
                      <w:szCs w:val="40"/>
                    </w:rPr>
                  </w:pPr>
                  <w:r>
                    <w:rPr>
                      <w:color w:val="C68D08" w:themeColor="accent1" w:themeShade="BF"/>
                      <w:sz w:val="40"/>
                      <w:szCs w:val="40"/>
                    </w:rPr>
                    <w:t>AT TAFASSYI</w:t>
                  </w:r>
                </w:p>
                <w:p w14:paraId="22B28E8C" w14:textId="5C98A98F" w:rsidR="000F1879" w:rsidRPr="00FB5FBF" w:rsidRDefault="000F1879" w:rsidP="00477B6F">
                  <w:pPr>
                    <w:snapToGrid w:val="0"/>
                    <w:spacing w:after="0" w:line="168" w:lineRule="auto"/>
                    <w:jc w:val="right"/>
                    <w:rPr>
                      <w:rFonts w:ascii="Dubai" w:hAnsi="Dubai" w:cs="Dubai"/>
                      <w:color w:val="743C08" w:themeColor="accent3"/>
                      <w:sz w:val="44"/>
                      <w:szCs w:val="44"/>
                    </w:rPr>
                  </w:pPr>
                  <w:r>
                    <w:rPr>
                      <w:rFonts w:ascii="Dubai" w:eastAsia="MS Mincho" w:hAnsi="Dubai" w:cs="Dubai" w:hint="cs"/>
                      <w:color w:val="743C08" w:themeColor="accent3"/>
                      <w:sz w:val="48"/>
                      <w:szCs w:val="48"/>
                      <w:rtl/>
                    </w:rPr>
                    <w:t>ال</w:t>
                  </w:r>
                  <w:r w:rsidR="00FA3D57">
                    <w:rPr>
                      <w:rFonts w:ascii="Dubai" w:eastAsia="MS Mincho" w:hAnsi="Dubai" w:cs="Dubai" w:hint="cs"/>
                      <w:color w:val="743C08" w:themeColor="accent3"/>
                      <w:sz w:val="48"/>
                      <w:szCs w:val="48"/>
                      <w:rtl/>
                    </w:rPr>
                    <w:t>تفش</w:t>
                  </w:r>
                  <w:r w:rsidR="00BA5A2E">
                    <w:rPr>
                      <w:rFonts w:ascii="Dubai" w:eastAsia="MS Mincho" w:hAnsi="Dubai" w:cs="Dubai" w:hint="cs"/>
                      <w:color w:val="743C08" w:themeColor="accent3"/>
                      <w:sz w:val="48"/>
                      <w:szCs w:val="48"/>
                      <w:rtl/>
                    </w:rPr>
                    <w:t>ي</w:t>
                  </w:r>
                </w:p>
              </w:txbxContent>
            </v:textbox>
          </v:shape>
        </w:pict>
      </w:r>
      <w:r>
        <w:pict w14:anchorId="0F812D27">
          <v:shape id="Kotak Teks 96468040" o:spid="_x0000_s2132" type="#_x0000_t202" style="position:absolute;margin-left:6.6pt;margin-top:67pt;width:336.75pt;height:133.95pt;z-index:2516553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" filled="f" stroked="f">
            <v:textbox>
              <w:txbxContent>
                <w:p w14:paraId="7BBC2AC1" w14:textId="7F1AF360" w:rsidR="000F1879" w:rsidRDefault="00BA5A2E" w:rsidP="002E6216">
                  <w:pPr>
                    <w:pStyle w:val="NormalWeb"/>
                    <w:rPr>
                      <w:rFonts w:asciiTheme="minorHAnsi" w:eastAsia="MS Mincho" w:hAnsiTheme="minorHAnsi" w:cstheme="minorHAnsi"/>
                      <w:color w:val="404040" w:themeColor="text1" w:themeTint="BF"/>
                      <w:sz w:val="22"/>
                      <w:szCs w:val="22"/>
                    </w:rPr>
                  </w:pPr>
                  <w:r w:rsidRPr="002E6216">
                    <w:rPr>
                      <w:rFonts w:asciiTheme="minorHAnsi" w:eastAsia="MS Mincho" w:hAnsiTheme="minorHAnsi" w:cstheme="minorHAnsi"/>
                      <w:color w:val="404040" w:themeColor="text1" w:themeTint="BF"/>
                      <w:sz w:val="22"/>
                      <w:szCs w:val="22"/>
                    </w:rPr>
                    <w:t xml:space="preserve">Tafassyi </w:t>
                  </w:r>
                  <w:r w:rsidRPr="00BA5A2E">
                    <w:rPr>
                      <w:rFonts w:asciiTheme="minorHAnsi" w:eastAsia="MS Mincho" w:hAnsiTheme="minorHAnsi" w:cstheme="minorHAnsi"/>
                      <w:color w:val="404040" w:themeColor="text1" w:themeTint="BF"/>
                      <w:sz w:val="22"/>
                      <w:szCs w:val="22"/>
                    </w:rPr>
                    <w:t xml:space="preserve">berarti tersebar atau bertebaran. </w:t>
                  </w:r>
                  <w:r w:rsidR="00C36753">
                    <w:rPr>
                      <w:rFonts w:asciiTheme="minorHAnsi" w:eastAsia="MS Mincho" w:hAnsiTheme="minorHAnsi" w:cstheme="minorHAnsi"/>
                      <w:color w:val="404040" w:themeColor="text1" w:themeTint="BF"/>
                      <w:sz w:val="22"/>
                      <w:szCs w:val="22"/>
                    </w:rPr>
                    <w:t>S</w:t>
                  </w:r>
                  <w:r w:rsidR="001702A0">
                    <w:rPr>
                      <w:rFonts w:asciiTheme="minorHAnsi" w:eastAsia="MS Mincho" w:hAnsiTheme="minorHAnsi" w:cstheme="minorHAnsi"/>
                      <w:color w:val="404040" w:themeColor="text1" w:themeTint="BF"/>
                      <w:sz w:val="22"/>
                      <w:szCs w:val="22"/>
                    </w:rPr>
                    <w:t>ecara</w:t>
                  </w:r>
                  <w:r w:rsidR="00C36753">
                    <w:rPr>
                      <w:rFonts w:asciiTheme="minorHAnsi" w:eastAsia="MS Mincho" w:hAnsiTheme="minorHAnsi" w:cstheme="minorHAnsi"/>
                      <w:color w:val="404040" w:themeColor="text1" w:themeTint="BF"/>
                      <w:sz w:val="22"/>
                      <w:szCs w:val="22"/>
                    </w:rPr>
                    <w:t xml:space="preserve"> istilah adalah </w:t>
                  </w:r>
                  <w:r w:rsidR="009E453E" w:rsidRPr="002E6216">
                    <w:rPr>
                      <w:rFonts w:asciiTheme="minorHAnsi" w:eastAsia="MS Mincho" w:hAnsiTheme="minorHAnsi" w:cstheme="minorHAnsi"/>
                      <w:color w:val="404040" w:themeColor="text1" w:themeTint="BF"/>
                      <w:sz w:val="22"/>
                      <w:szCs w:val="22"/>
                    </w:rPr>
                    <w:t xml:space="preserve">menyebarnya angin di dalam mulut ketika mengucapkan suatu huruf tertentu. </w:t>
                  </w:r>
                </w:p>
                <w:p w14:paraId="0D88640D" w14:textId="4472FF5E" w:rsidR="00C36753" w:rsidRDefault="00C36753" w:rsidP="00C36753">
                  <w:pPr>
                    <w:pStyle w:val="NormalWeb"/>
                    <w:jc w:val="center"/>
                    <w:rPr>
                      <w:rFonts w:ascii="Cascadia Mono SemiLight" w:hAnsi="Cascadia Mono SemiLight" w:cs="Cascadia Mono SemiLight"/>
                      <w:color w:val="595959" w:themeColor="text1" w:themeTint="A6"/>
                    </w:rPr>
                  </w:pPr>
                  <w:r w:rsidRPr="00B23C5F">
                    <w:rPr>
                      <w:rFonts w:ascii="Cascadia Mono SemiLight" w:hAnsi="Cascadia Mono SemiLight" w:cs="Cascadia Mono SemiLight"/>
                      <w:color w:val="595959" w:themeColor="text1" w:themeTint="A6"/>
                      <w:rtl/>
                    </w:rPr>
                    <w:t>وَللتَّفَشِّـي الشِّـيْـنُ</w:t>
                  </w:r>
                </w:p>
                <w:p w14:paraId="5ADA305F" w14:textId="03071568" w:rsidR="00C36753" w:rsidRPr="002E6216" w:rsidRDefault="00CB2A50" w:rsidP="00C36753">
                  <w:pPr>
                    <w:pStyle w:val="NormalWeb"/>
                    <w:rPr>
                      <w:rFonts w:asciiTheme="minorHAnsi" w:eastAsia="MS Mincho" w:hAnsiTheme="minorHAnsi" w:cstheme="minorHAnsi"/>
                      <w:color w:val="404040" w:themeColor="text1" w:themeTint="BF"/>
                      <w:sz w:val="22"/>
                      <w:szCs w:val="22"/>
                      <w:rtl/>
                    </w:rPr>
                  </w:pPr>
                  <w:r w:rsidRPr="00CB2A50">
                    <w:rPr>
                      <w:rFonts w:asciiTheme="minorHAnsi" w:eastAsia="MS Mincho" w:hAnsiTheme="minorHAnsi" w:cstheme="minorHAnsi"/>
                      <w:color w:val="404040" w:themeColor="text1" w:themeTint="BF"/>
                      <w:sz w:val="22"/>
                      <w:szCs w:val="22"/>
                    </w:rPr>
                    <w:t>H</w:t>
                  </w:r>
                  <w:r w:rsidR="00C36753" w:rsidRPr="00CB2A50">
                    <w:rPr>
                      <w:rFonts w:asciiTheme="minorHAnsi" w:eastAsia="MS Mincho" w:hAnsiTheme="minorHAnsi" w:cstheme="minorHAnsi"/>
                      <w:color w:val="404040" w:themeColor="text1" w:themeTint="BF"/>
                      <w:sz w:val="22"/>
                      <w:szCs w:val="22"/>
                    </w:rPr>
                    <w:t>uruf</w:t>
                  </w:r>
                  <w:r w:rsidRPr="00CB2A50">
                    <w:rPr>
                      <w:rFonts w:asciiTheme="minorHAnsi" w:eastAsia="MS Mincho" w:hAnsiTheme="minorHAnsi" w:cstheme="minorHAnsi"/>
                      <w:color w:val="404040" w:themeColor="text1" w:themeTint="BF"/>
                      <w:sz w:val="22"/>
                      <w:szCs w:val="22"/>
                    </w:rPr>
                    <w:t xml:space="preserve"> Tafassyi adalah Syin</w:t>
                  </w:r>
                  <w:r w:rsidR="00787D45">
                    <w:rPr>
                      <w:rFonts w:asciiTheme="minorHAnsi" w:eastAsia="MS Mincho" w:hAnsiTheme="minorHAnsi" w:cstheme="minorHAnsi"/>
                      <w:color w:val="404040" w:themeColor="text1" w:themeTint="BF"/>
                      <w:sz w:val="22"/>
                      <w:szCs w:val="22"/>
                    </w:rPr>
                    <w:t>(</w:t>
                  </w:r>
                  <w:r w:rsidR="0074159E" w:rsidRPr="0074159E">
                    <w:rPr>
                      <w:rFonts w:ascii="Dubai" w:eastAsiaTheme="minorEastAsia" w:hAnsi="Dubai" w:cs="Dubai"/>
                      <w:color w:val="595959" w:themeColor="text1" w:themeTint="A6"/>
                      <w:rtl/>
                    </w:rPr>
                    <w:t>ش</w:t>
                  </w:r>
                  <w:r w:rsidR="00787D45">
                    <w:rPr>
                      <w:rFonts w:asciiTheme="minorHAnsi" w:eastAsia="MS Mincho" w:hAnsiTheme="minorHAnsi" w:cstheme="minorHAnsi"/>
                      <w:color w:val="404040" w:themeColor="text1" w:themeTint="BF"/>
                      <w:sz w:val="22"/>
                      <w:szCs w:val="22"/>
                    </w:rPr>
                    <w:t>).</w:t>
                  </w:r>
                </w:p>
              </w:txbxContent>
            </v:textbox>
          </v:shape>
        </w:pict>
      </w:r>
      <w:r w:rsidR="00FD3FBC" w:rsidRPr="007708E4">
        <w:rPr>
          <w:lang w:val="id-ID"/>
        </w:rPr>
        <w:br w:type="page"/>
      </w:r>
    </w:p>
    <w:p w14:paraId="1B87C02C" w14:textId="4352337D" w:rsidR="00194351" w:rsidRDefault="00CF26DA" w:rsidP="00535E2D">
      <w:pPr>
        <w:rPr>
          <w:lang w:val="id-ID"/>
        </w:rPr>
      </w:pPr>
      <w:r>
        <w:lastRenderedPageBreak/>
        <w:pict w14:anchorId="3752250B">
          <v:shape id="Kotak Teks 965881629" o:spid="_x0000_s2131" type="#_x0000_t202" style="position:absolute;margin-left:-95.4pt;margin-top:-20.65pt;width:538.3pt;height:107.3pt;z-index:2516553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" filled="f" stroked="f">
            <v:textbox>
              <w:txbxContent>
                <w:p w14:paraId="4184FEA2" w14:textId="04A1BD3C" w:rsidR="003F3FB8" w:rsidRPr="00F0264E" w:rsidRDefault="003F3FB8" w:rsidP="009609E1">
                  <w:pPr>
                    <w:spacing w:line="168" w:lineRule="auto"/>
                    <w:jc w:val="center"/>
                    <w:rPr>
                      <w:b/>
                      <w:bCs/>
                      <w:color w:val="595959" w:themeColor="text1" w:themeTint="A6"/>
                      <w:sz w:val="106"/>
                      <w:szCs w:val="106"/>
                      <w:rPrChange w:id="18" w:author="Lenovo Legion" w:date="2023-10-16T06:08:00Z">
                        <w:rPr>
                          <w:b/>
                          <w:bCs/>
                          <w:color w:val="595959" w:themeColor="text1" w:themeTint="A6"/>
                          <w:sz w:val="96"/>
                          <w:szCs w:val="96"/>
                        </w:rPr>
                      </w:rPrChange>
                    </w:rPr>
                  </w:pPr>
                  <w:r w:rsidRPr="00F0264E">
                    <w:rPr>
                      <w:b/>
                      <w:bCs/>
                      <w:color w:val="F6B61E" w:themeColor="accent1"/>
                      <w:sz w:val="106"/>
                      <w:szCs w:val="106"/>
                      <w:rPrChange w:id="19" w:author="Lenovo Legion" w:date="2023-10-16T06:08:00Z">
                        <w:rPr>
                          <w:b/>
                          <w:bCs/>
                          <w:color w:val="F6B61E" w:themeColor="accent1"/>
                          <w:sz w:val="96"/>
                          <w:szCs w:val="96"/>
                        </w:rPr>
                      </w:rPrChange>
                    </w:rPr>
                    <w:t>RA</w:t>
                  </w:r>
                  <w:r w:rsidRPr="00F0264E">
                    <w:rPr>
                      <w:b/>
                      <w:bCs/>
                      <w:color w:val="595959" w:themeColor="text1" w:themeTint="A6"/>
                      <w:sz w:val="106"/>
                      <w:szCs w:val="106"/>
                      <w:rPrChange w:id="20" w:author="Lenovo Legion" w:date="2023-10-16T06:08:00Z">
                        <w:rPr>
                          <w:b/>
                          <w:bCs/>
                          <w:color w:val="595959" w:themeColor="text1" w:themeTint="A6"/>
                          <w:sz w:val="96"/>
                          <w:szCs w:val="96"/>
                        </w:rPr>
                      </w:rPrChange>
                    </w:rPr>
                    <w:t>NGKUMAN</w:t>
                  </w:r>
                </w:p>
                <w:p w14:paraId="689D039B" w14:textId="044A5007" w:rsidR="00247331" w:rsidRPr="00816DC8" w:rsidRDefault="00247331" w:rsidP="009609E1">
                  <w:pPr>
                    <w:spacing w:after="0" w:line="168" w:lineRule="auto"/>
                    <w:jc w:val="center"/>
                    <w:rPr>
                      <w:b/>
                      <w:bCs/>
                      <w:color w:val="595959" w:themeColor="text1" w:themeTint="A6"/>
                      <w:sz w:val="32"/>
                      <w:szCs w:val="32"/>
                      <w:rPrChange w:id="21" w:author="Lenovo Legion" w:date="2023-10-16T06:07:00Z">
                        <w:rPr>
                          <w:b/>
                          <w:bCs/>
                          <w:color w:val="595959" w:themeColor="text1" w:themeTint="A6"/>
                          <w:sz w:val="28"/>
                          <w:szCs w:val="28"/>
                        </w:rPr>
                      </w:rPrChange>
                    </w:rPr>
                  </w:pPr>
                  <w:r w:rsidRPr="00816DC8">
                    <w:rPr>
                      <w:b/>
                      <w:bCs/>
                      <w:color w:val="595959" w:themeColor="text1" w:themeTint="A6"/>
                      <w:sz w:val="32"/>
                      <w:szCs w:val="32"/>
                      <w:rPrChange w:id="22" w:author="Lenovo Legion" w:date="2023-10-16T06:07:00Z">
                        <w:rPr>
                          <w:b/>
                          <w:bCs/>
                          <w:color w:val="595959" w:themeColor="text1" w:themeTint="A6"/>
                          <w:sz w:val="28"/>
                          <w:szCs w:val="28"/>
                        </w:rPr>
                      </w:rPrChange>
                    </w:rPr>
                    <w:t xml:space="preserve">BAB </w:t>
                  </w:r>
                  <w:r w:rsidR="009609E1" w:rsidRPr="00816DC8">
                    <w:rPr>
                      <w:b/>
                      <w:bCs/>
                      <w:color w:val="595959" w:themeColor="text1" w:themeTint="A6"/>
                      <w:sz w:val="32"/>
                      <w:szCs w:val="32"/>
                      <w:rPrChange w:id="23" w:author="Lenovo Legion" w:date="2023-10-16T06:07:00Z">
                        <w:rPr>
                          <w:b/>
                          <w:bCs/>
                          <w:color w:val="595959" w:themeColor="text1" w:themeTint="A6"/>
                          <w:sz w:val="28"/>
                          <w:szCs w:val="28"/>
                        </w:rPr>
                      </w:rPrChange>
                    </w:rPr>
                    <w:t>SIFATUL HU</w:t>
                  </w:r>
                  <w:r w:rsidR="009609E1" w:rsidRPr="00816DC8">
                    <w:rPr>
                      <w:b/>
                      <w:bCs/>
                      <w:color w:val="F6B61E" w:themeColor="accent1"/>
                      <w:sz w:val="32"/>
                      <w:szCs w:val="32"/>
                      <w:rPrChange w:id="24" w:author="Lenovo Legion" w:date="2023-10-16T06:07:00Z">
                        <w:rPr>
                          <w:b/>
                          <w:bCs/>
                          <w:color w:val="F6B61E" w:themeColor="accent1"/>
                          <w:sz w:val="28"/>
                          <w:szCs w:val="28"/>
                        </w:rPr>
                      </w:rPrChange>
                    </w:rPr>
                    <w:t>RUF</w:t>
                  </w:r>
                </w:p>
              </w:txbxContent>
            </v:textbox>
            <w10:wrap anchorx="margin"/>
          </v:shape>
        </w:pict>
      </w:r>
    </w:p>
    <w:p w14:paraId="67951D23" w14:textId="344C3488" w:rsidR="00194351" w:rsidRDefault="00194351" w:rsidP="00535E2D">
      <w:pPr>
        <w:rPr>
          <w:lang w:val="id-ID"/>
        </w:rPr>
      </w:pPr>
    </w:p>
    <w:p w14:paraId="3022FAD8" w14:textId="77777777" w:rsidR="00194351" w:rsidRDefault="00194351" w:rsidP="00535E2D">
      <w:pPr>
        <w:rPr>
          <w:lang w:val="id-ID"/>
        </w:rPr>
      </w:pPr>
    </w:p>
    <w:p w14:paraId="505ABE5C" w14:textId="23E3DD38" w:rsidR="00194351" w:rsidDel="00581DDD" w:rsidRDefault="00194351" w:rsidP="00535E2D">
      <w:pPr>
        <w:rPr>
          <w:del w:id="25" w:author="Lenovo Legion" w:date="2023-10-16T06:35:00Z"/>
          <w:lang w:val="id-ID"/>
        </w:rPr>
      </w:pPr>
    </w:p>
    <w:p w14:paraId="747FC908" w14:textId="20A06438" w:rsidR="00832F53" w:rsidRPr="007708E4" w:rsidRDefault="00CF26DA" w:rsidP="00535E2D">
      <w:r>
        <w:pict w14:anchorId="6723470C">
          <v:shape id="Kotak Teks 503653935" o:spid="_x0000_s2130" type="#_x0000_t202" style="position:absolute;margin-left:-9.7pt;margin-top:522.05pt;width:41.5pt;height:35.65pt;z-index:25167888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" filled="f" stroked="f">
            <v:textbox>
              <w:txbxContent>
                <w:p w14:paraId="6964CF90" w14:textId="15C56D03" w:rsidR="005A10AC" w:rsidRPr="003E70A7" w:rsidRDefault="005A10AC" w:rsidP="003C1BC1">
                  <w:pPr>
                    <w:rPr>
                      <w:rFonts w:ascii="13/5Atom Sans" w:hAnsi="13/5Atom Sans"/>
                      <w:sz w:val="40"/>
                      <w:szCs w:val="40"/>
                    </w:rPr>
                  </w:pPr>
                  <w:r w:rsidRPr="004F7B4C">
                    <w:rPr>
                      <w:rFonts w:ascii="13/5Atom Sans" w:hAnsi="13/5Atom Sans"/>
                      <w:color w:val="595959" w:themeColor="text1" w:themeTint="A6"/>
                      <w:sz w:val="96"/>
                      <w:szCs w:val="96"/>
                    </w:rPr>
                    <w:t>20</w:t>
                  </w:r>
                  <w:r w:rsidRPr="003E70A7">
                    <w:rPr>
                      <w:rFonts w:ascii="13/5Atom Sans" w:hAnsi="13/5Atom Sans"/>
                      <w:sz w:val="120"/>
                      <w:szCs w:val="120"/>
                    </w:rPr>
                    <w:t xml:space="preserve"> </w:t>
                  </w:r>
                </w:p>
              </w:txbxContent>
            </v:textbox>
            <w10:wrap anchorx="page"/>
          </v:shape>
        </w:pict>
      </w:r>
      <w:r>
        <w:pict w14:anchorId="761684CC">
          <v:shape id="Kotak Teks 1729553842" o:spid="_x0000_s2129" type="#_x0000_t202" style="position:absolute;margin-left:59.4pt;margin-top:-536.2pt;width:41.5pt;height:35.65pt;z-index:25167683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" filled="f" stroked="f">
            <v:textbox>
              <w:txbxContent>
                <w:p w14:paraId="4970F6C5" w14:textId="77777777" w:rsidR="005A10AC" w:rsidRPr="003E70A7" w:rsidRDefault="005A10AC" w:rsidP="003C1BC1">
                  <w:pPr>
                    <w:rPr>
                      <w:rFonts w:ascii="13/5Atom Sans" w:hAnsi="13/5Atom Sans"/>
                      <w:sz w:val="40"/>
                      <w:szCs w:val="40"/>
                    </w:rPr>
                  </w:pPr>
                  <w:r>
                    <w:rPr>
                      <w:rFonts w:ascii="13/5Atom Sans" w:hAnsi="13/5Atom Sans"/>
                      <w:sz w:val="96"/>
                      <w:szCs w:val="96"/>
                    </w:rPr>
                    <w:t>19</w:t>
                  </w:r>
                  <w:r w:rsidRPr="003E70A7">
                    <w:rPr>
                      <w:rFonts w:ascii="13/5Atom Sans" w:hAnsi="13/5Atom Sans"/>
                      <w:sz w:val="120"/>
                      <w:szCs w:val="120"/>
                    </w:rPr>
                    <w:t xml:space="preserve"> </w:t>
                  </w:r>
                </w:p>
              </w:txbxContent>
            </v:textbox>
            <w10:wrap anchorx="page"/>
          </v:shape>
        </w:pict>
      </w:r>
      <w:r w:rsidR="00535E2D" w:rsidRPr="007708E4">
        <w:t>Sifat</w:t>
      </w:r>
      <w:r w:rsidR="00362D45" w:rsidRPr="007708E4">
        <w:t xml:space="preserve"> huruf adalah sesuatu yang melekat pada huruf</w:t>
      </w:r>
      <w:r w:rsidR="00832F53" w:rsidRPr="007708E4">
        <w:t xml:space="preserve"> yang membedakannya dengan huruf yang lain</w:t>
      </w:r>
    </w:p>
    <w:p w14:paraId="6BC23995" w14:textId="22442679" w:rsidR="00832F53" w:rsidRPr="007708E4" w:rsidRDefault="00832F53" w:rsidP="00535E2D">
      <w:r w:rsidRPr="007708E4">
        <w:tab/>
        <w:t>•Yang memiliki lawan</w:t>
      </w:r>
    </w:p>
    <w:p w14:paraId="5772A9F3" w14:textId="5DDE16A9" w:rsidR="00C2373E" w:rsidRPr="00F0264E" w:rsidRDefault="00F0264E">
      <w:pPr>
        <w:spacing w:line="240" w:lineRule="auto"/>
        <w:ind w:left="720"/>
        <w:rPr>
          <w:lang w:val="id-ID"/>
        </w:rPr>
        <w:pPrChange w:id="26" w:author="Lenovo Legion" w:date="2023-10-16T06:36:00Z">
          <w:pPr>
            <w:pStyle w:val="DaftarParagraf"/>
            <w:numPr>
              <w:numId w:val="13"/>
            </w:numPr>
            <w:ind w:left="1800" w:hanging="360"/>
          </w:pPr>
        </w:pPrChange>
      </w:pPr>
      <w:ins w:id="27" w:author="Lenovo Legion" w:date="2023-10-16T06:09:00Z">
        <w:r>
          <w:t xml:space="preserve">      </w:t>
        </w:r>
      </w:ins>
      <w:ins w:id="28" w:author="Lenovo Legion" w:date="2023-10-16T06:10:00Z">
        <w:r w:rsidR="006F37E6">
          <w:t xml:space="preserve"> </w:t>
        </w:r>
      </w:ins>
      <w:ins w:id="29" w:author="Lenovo Legion" w:date="2023-10-16T06:09:00Z">
        <w:r>
          <w:t xml:space="preserve"> </w:t>
        </w:r>
      </w:ins>
      <w:r w:rsidR="0056195D" w:rsidRPr="007708E4">
        <w:t>Hams</w:t>
      </w:r>
      <w:r w:rsidR="00CD55CF" w:rsidRPr="007708E4">
        <w:t xml:space="preserve"> (</w:t>
      </w:r>
      <w:r w:rsidR="00CD55CF" w:rsidRPr="00F0264E">
        <w:rPr>
          <w:rFonts w:ascii="Dubai" w:hAnsi="Dubai" w:cs="Dubai"/>
          <w:color w:val="404040" w:themeColor="text1" w:themeTint="BF"/>
          <w:sz w:val="24"/>
          <w:szCs w:val="24"/>
          <w:rtl/>
        </w:rPr>
        <w:t>فَحَثَّـهُ شَخْـصٌ سَـكَـتْ</w:t>
      </w:r>
      <w:r w:rsidR="00CD55CF" w:rsidRPr="007708E4">
        <w:t>)</w:t>
      </w:r>
      <w:r w:rsidR="00C2373E" w:rsidRPr="007708E4">
        <w:t xml:space="preserve"> </w:t>
      </w:r>
      <w:r w:rsidR="00CD55CF" w:rsidRPr="007708E4">
        <w:tab/>
      </w:r>
      <w:ins w:id="30" w:author="Lenovo Legion" w:date="2023-10-16T06:09:00Z">
        <w:r>
          <w:t xml:space="preserve">             </w:t>
        </w:r>
      </w:ins>
      <w:del w:id="31" w:author="Lenovo Legion" w:date="2023-10-16T06:09:00Z">
        <w:r w:rsidR="0038433C" w:rsidRPr="007708E4" w:rsidDel="00F0264E">
          <w:tab/>
        </w:r>
      </w:del>
      <w:r w:rsidR="00C2373E" w:rsidRPr="007708E4">
        <w:t>X Jahr</w:t>
      </w:r>
    </w:p>
    <w:p w14:paraId="669EBB12" w14:textId="54E81DD9" w:rsidR="006C326F" w:rsidRPr="006F37E6" w:rsidRDefault="006F37E6">
      <w:pPr>
        <w:spacing w:line="240" w:lineRule="auto"/>
        <w:rPr>
          <w:lang w:val="id-ID"/>
        </w:rPr>
        <w:pPrChange w:id="32" w:author="Lenovo Legion" w:date="2023-10-16T06:36:00Z">
          <w:pPr>
            <w:pStyle w:val="DaftarParagraf"/>
            <w:numPr>
              <w:numId w:val="13"/>
            </w:numPr>
            <w:ind w:left="1800" w:hanging="360"/>
          </w:pPr>
        </w:pPrChange>
      </w:pPr>
      <w:ins w:id="33" w:author="Lenovo Legion" w:date="2023-10-16T06:09:00Z">
        <w:r>
          <w:t xml:space="preserve">   </w:t>
        </w:r>
        <w:r>
          <w:tab/>
          <w:t xml:space="preserve">   </w:t>
        </w:r>
      </w:ins>
      <w:ins w:id="34" w:author="Lenovo Legion" w:date="2023-10-16T06:10:00Z">
        <w:r>
          <w:t xml:space="preserve">     </w:t>
        </w:r>
      </w:ins>
      <w:r w:rsidR="00C2373E" w:rsidRPr="007708E4">
        <w:t xml:space="preserve">Syiddah </w:t>
      </w:r>
      <w:r w:rsidR="00D842A0" w:rsidRPr="007708E4">
        <w:t>(</w:t>
      </w:r>
      <w:r w:rsidR="00D842A0" w:rsidRPr="006F37E6">
        <w:rPr>
          <w:rFonts w:ascii="Dubai" w:eastAsia="MS Mincho" w:hAnsi="Dubai" w:cs="Dubai"/>
          <w:color w:val="404040" w:themeColor="text1" w:themeTint="BF"/>
          <w:sz w:val="24"/>
          <w:szCs w:val="24"/>
          <w:rtl/>
        </w:rPr>
        <w:t>أَجِــدْ قَــطٍ بَـكَـتْ</w:t>
      </w:r>
      <w:r w:rsidR="00D842A0" w:rsidRPr="007708E4">
        <w:t xml:space="preserve">) </w:t>
      </w:r>
      <w:r w:rsidR="006C326F" w:rsidRPr="007708E4">
        <w:t xml:space="preserve">X </w:t>
      </w:r>
      <w:r w:rsidR="00926F72" w:rsidRPr="007708E4">
        <w:t xml:space="preserve">    </w:t>
      </w:r>
      <w:r w:rsidR="00875B46" w:rsidRPr="007708E4">
        <w:t xml:space="preserve"> </w:t>
      </w:r>
      <w:r w:rsidR="00D842A0" w:rsidRPr="007708E4">
        <w:t>(</w:t>
      </w:r>
      <w:r w:rsidR="00D842A0" w:rsidRPr="006F37E6">
        <w:rPr>
          <w:rFonts w:ascii="Dubai" w:eastAsia="MS Mincho" w:hAnsi="Dubai" w:cs="Dubai"/>
          <w:color w:val="404040" w:themeColor="text1" w:themeTint="BF"/>
          <w:sz w:val="24"/>
          <w:szCs w:val="24"/>
          <w:rtl/>
        </w:rPr>
        <w:t>لِـنْ عُمَـرْ</w:t>
      </w:r>
      <w:r w:rsidR="00D842A0" w:rsidRPr="007708E4">
        <w:t>)</w:t>
      </w:r>
      <w:ins w:id="35" w:author="Lenovo Legion" w:date="2023-10-16T06:09:00Z">
        <w:r w:rsidR="00F0264E">
          <w:t xml:space="preserve">      </w:t>
        </w:r>
      </w:ins>
      <w:del w:id="36" w:author="Lenovo Legion" w:date="2023-10-16T06:09:00Z">
        <w:r w:rsidR="00875B46" w:rsidRPr="007708E4" w:rsidDel="00F0264E">
          <w:delText xml:space="preserve"> </w:delText>
        </w:r>
        <w:r w:rsidR="0038433C" w:rsidRPr="007708E4" w:rsidDel="00F0264E">
          <w:delText xml:space="preserve">     </w:delText>
        </w:r>
      </w:del>
      <w:r w:rsidR="006C326F" w:rsidRPr="007708E4">
        <w:t>X Rokhowah</w:t>
      </w:r>
    </w:p>
    <w:p w14:paraId="344331A5" w14:textId="45198A19" w:rsidR="00CD55CF" w:rsidRPr="006F37E6" w:rsidRDefault="006F37E6">
      <w:pPr>
        <w:spacing w:line="240" w:lineRule="auto"/>
        <w:ind w:firstLine="720"/>
        <w:rPr>
          <w:lang w:val="id-ID"/>
        </w:rPr>
        <w:pPrChange w:id="37" w:author="Lenovo Legion" w:date="2023-10-16T06:36:00Z">
          <w:pPr>
            <w:pStyle w:val="DaftarParagraf"/>
            <w:numPr>
              <w:numId w:val="13"/>
            </w:numPr>
            <w:ind w:left="1800" w:hanging="360"/>
          </w:pPr>
        </w:pPrChange>
      </w:pPr>
      <w:ins w:id="38" w:author="Lenovo Legion" w:date="2023-10-16T06:10:00Z">
        <w:r>
          <w:t xml:space="preserve">        </w:t>
        </w:r>
      </w:ins>
      <w:r w:rsidR="006C326F" w:rsidRPr="007708E4">
        <w:t xml:space="preserve">Isti’la </w:t>
      </w:r>
      <w:r w:rsidR="00D00CDA" w:rsidRPr="007708E4">
        <w:t>(</w:t>
      </w:r>
      <w:r w:rsidR="00D00CDA" w:rsidRPr="006F37E6">
        <w:rPr>
          <w:rFonts w:ascii="Dubai" w:hAnsi="Dubai" w:cs="Dubai"/>
          <w:color w:val="595959" w:themeColor="text1" w:themeTint="A6"/>
          <w:sz w:val="24"/>
          <w:szCs w:val="24"/>
          <w:rtl/>
        </w:rPr>
        <w:t>خُصَّ ضَغْـطٍ قِـظْ</w:t>
      </w:r>
      <w:r w:rsidR="00D00CDA" w:rsidRPr="007708E4">
        <w:t>)</w:t>
      </w:r>
      <w:r w:rsidR="0038433C" w:rsidRPr="007708E4">
        <w:tab/>
      </w:r>
      <w:r w:rsidR="0038433C" w:rsidRPr="007708E4">
        <w:tab/>
      </w:r>
      <w:ins w:id="39" w:author="Lenovo Legion" w:date="2023-10-16T06:08:00Z">
        <w:r w:rsidR="00F0264E">
          <w:t xml:space="preserve">            </w:t>
        </w:r>
      </w:ins>
      <w:ins w:id="40" w:author="Lenovo Legion" w:date="2023-10-16T06:09:00Z">
        <w:r w:rsidR="00F0264E">
          <w:t xml:space="preserve"> </w:t>
        </w:r>
      </w:ins>
      <w:del w:id="41" w:author="Lenovo Legion" w:date="2023-10-16T06:08:00Z">
        <w:r w:rsidR="0038433C" w:rsidRPr="007708E4" w:rsidDel="00F0264E">
          <w:tab/>
        </w:r>
      </w:del>
      <w:r w:rsidR="006C326F" w:rsidRPr="007708E4">
        <w:t>X istifal</w:t>
      </w:r>
    </w:p>
    <w:p w14:paraId="36747306" w14:textId="0063AFF6" w:rsidR="00CD55CF" w:rsidRPr="006F37E6" w:rsidRDefault="006F37E6">
      <w:pPr>
        <w:spacing w:line="240" w:lineRule="auto"/>
        <w:ind w:firstLine="720"/>
        <w:rPr>
          <w:lang w:val="id-ID"/>
        </w:rPr>
        <w:pPrChange w:id="42" w:author="Lenovo Legion" w:date="2023-10-16T06:36:00Z">
          <w:pPr>
            <w:pStyle w:val="DaftarParagraf"/>
            <w:numPr>
              <w:numId w:val="13"/>
            </w:numPr>
            <w:ind w:left="1800" w:hanging="360"/>
          </w:pPr>
        </w:pPrChange>
      </w:pPr>
      <w:ins w:id="43" w:author="Lenovo Legion" w:date="2023-10-16T06:10:00Z">
        <w:r>
          <w:t xml:space="preserve">        </w:t>
        </w:r>
      </w:ins>
      <w:r w:rsidR="00CD55CF" w:rsidRPr="007708E4">
        <w:t>Ithbaq</w:t>
      </w:r>
      <w:r w:rsidR="000F6529" w:rsidRPr="007708E4">
        <w:t xml:space="preserve"> (</w:t>
      </w:r>
      <w:r w:rsidR="000F6529" w:rsidRPr="006F37E6">
        <w:rPr>
          <w:rFonts w:ascii="Dubai" w:hAnsi="Dubai" w:cs="Dubai"/>
          <w:color w:val="595959" w:themeColor="text1" w:themeTint="A6"/>
          <w:sz w:val="24"/>
          <w:szCs w:val="24"/>
          <w:rtl/>
        </w:rPr>
        <w:t>ص ض ط ظ</w:t>
      </w:r>
      <w:r w:rsidR="000F6529" w:rsidRPr="007708E4">
        <w:t>)</w:t>
      </w:r>
      <w:r w:rsidR="00FF7A6E" w:rsidRPr="007708E4">
        <w:t xml:space="preserve"> </w:t>
      </w:r>
      <w:r w:rsidR="0038433C" w:rsidRPr="007708E4">
        <w:tab/>
      </w:r>
      <w:r w:rsidR="0038433C" w:rsidRPr="007708E4">
        <w:tab/>
      </w:r>
      <w:ins w:id="44" w:author="Lenovo Legion" w:date="2023-10-16T06:09:00Z">
        <w:r w:rsidR="00F0264E">
          <w:t xml:space="preserve">             </w:t>
        </w:r>
      </w:ins>
      <w:del w:id="45" w:author="Lenovo Legion" w:date="2023-10-16T06:09:00Z">
        <w:r w:rsidR="0038433C" w:rsidRPr="007708E4" w:rsidDel="00F0264E">
          <w:tab/>
        </w:r>
      </w:del>
      <w:r w:rsidR="00FF7A6E" w:rsidRPr="007708E4">
        <w:t>X Infitah</w:t>
      </w:r>
    </w:p>
    <w:p w14:paraId="4F1DB7DC" w14:textId="4FD8A9C5" w:rsidR="00FF7A6E" w:rsidRPr="006F37E6" w:rsidRDefault="006F37E6">
      <w:pPr>
        <w:spacing w:line="240" w:lineRule="auto"/>
        <w:ind w:firstLine="720"/>
        <w:rPr>
          <w:lang w:val="id-ID"/>
        </w:rPr>
        <w:pPrChange w:id="46" w:author="Lenovo Legion" w:date="2023-10-16T06:36:00Z">
          <w:pPr>
            <w:pStyle w:val="DaftarParagraf"/>
            <w:numPr>
              <w:numId w:val="13"/>
            </w:numPr>
            <w:ind w:left="1800" w:hanging="360"/>
          </w:pPr>
        </w:pPrChange>
      </w:pPr>
      <w:ins w:id="47" w:author="Lenovo Legion" w:date="2023-10-16T06:10:00Z">
        <w:r>
          <w:t xml:space="preserve">        </w:t>
        </w:r>
      </w:ins>
      <w:r w:rsidR="00CD55CF" w:rsidRPr="007708E4">
        <w:t xml:space="preserve">Idzlaq </w:t>
      </w:r>
      <w:r w:rsidR="00B610E7" w:rsidRPr="007708E4">
        <w:t>(</w:t>
      </w:r>
      <w:r w:rsidR="00FF7A6E" w:rsidRPr="006F37E6">
        <w:rPr>
          <w:rFonts w:ascii="Cascadia Mono SemiLight" w:hAnsi="Cascadia Mono SemiLight" w:cs="Cascadia Mono SemiLight"/>
          <w:color w:val="595959" w:themeColor="text1" w:themeTint="A6"/>
          <w:sz w:val="24"/>
          <w:szCs w:val="24"/>
          <w:rtl/>
        </w:rPr>
        <w:t>فَـرَّ مِـنْ لُـبِّ</w:t>
      </w:r>
      <w:r w:rsidR="00B610E7" w:rsidRPr="007708E4">
        <w:t>)</w:t>
      </w:r>
      <w:r w:rsidR="0038433C" w:rsidRPr="007708E4">
        <w:tab/>
      </w:r>
      <w:r w:rsidR="0038433C" w:rsidRPr="007708E4">
        <w:tab/>
      </w:r>
      <w:ins w:id="48" w:author="Lenovo Legion" w:date="2023-10-16T06:09:00Z">
        <w:r w:rsidR="00F0264E">
          <w:t xml:space="preserve">             </w:t>
        </w:r>
      </w:ins>
      <w:del w:id="49" w:author="Lenovo Legion" w:date="2023-10-16T06:09:00Z">
        <w:r w:rsidR="0038433C" w:rsidRPr="007708E4" w:rsidDel="00F0264E">
          <w:tab/>
        </w:r>
      </w:del>
      <w:r w:rsidR="00CD55CF" w:rsidRPr="007708E4">
        <w:t>X Ishmat</w:t>
      </w:r>
    </w:p>
    <w:p w14:paraId="03814029" w14:textId="77777777" w:rsidR="00DB0397" w:rsidRPr="007708E4" w:rsidRDefault="00DB0397" w:rsidP="00DB0397">
      <w:pPr>
        <w:ind w:firstLine="720"/>
      </w:pPr>
      <w:r w:rsidRPr="007708E4">
        <w:t>• Tidak memiliki lawan</w:t>
      </w:r>
    </w:p>
    <w:p w14:paraId="1307EE9A" w14:textId="5500C395" w:rsidR="00133870" w:rsidRPr="00807864" w:rsidRDefault="00807864">
      <w:pPr>
        <w:spacing w:line="240" w:lineRule="auto"/>
        <w:ind w:firstLine="720"/>
        <w:rPr>
          <w:lang w:val="id-ID"/>
        </w:rPr>
        <w:pPrChange w:id="50" w:author="Lenovo Legion" w:date="2023-10-16T06:36:00Z">
          <w:pPr>
            <w:pStyle w:val="DaftarParagraf"/>
            <w:numPr>
              <w:numId w:val="13"/>
            </w:numPr>
            <w:spacing w:line="276" w:lineRule="auto"/>
            <w:ind w:left="1800" w:hanging="360"/>
          </w:pPr>
        </w:pPrChange>
      </w:pPr>
      <w:ins w:id="51" w:author="Lenovo Legion" w:date="2023-10-16T06:11:00Z">
        <w:r>
          <w:t xml:space="preserve">        </w:t>
        </w:r>
      </w:ins>
      <w:r w:rsidR="00DB0397" w:rsidRPr="007708E4">
        <w:t>Ash Shafir</w:t>
      </w:r>
      <w:r w:rsidR="00133870" w:rsidRPr="007708E4">
        <w:t xml:space="preserve"> </w:t>
      </w:r>
      <w:r w:rsidR="00133870" w:rsidRPr="007708E4">
        <w:tab/>
      </w:r>
      <w:r w:rsidR="00142430" w:rsidRPr="007708E4">
        <w:t xml:space="preserve">   </w:t>
      </w:r>
      <w:r w:rsidR="00133870" w:rsidRPr="007708E4">
        <w:t>(</w:t>
      </w:r>
      <w:r w:rsidR="00142430" w:rsidRPr="00807864">
        <w:rPr>
          <w:rFonts w:ascii="Dubai" w:hAnsi="Dubai" w:cs="Dubai"/>
          <w:color w:val="595959" w:themeColor="text1" w:themeTint="A6"/>
          <w:sz w:val="24"/>
          <w:szCs w:val="24"/>
          <w:rtl/>
        </w:rPr>
        <w:t>ص</w:t>
      </w:r>
      <w:r w:rsidR="00142430" w:rsidRPr="00807864">
        <w:rPr>
          <w:rFonts w:asciiTheme="majorEastAsia" w:hAnsiTheme="majorEastAsia" w:cstheme="majorEastAsia"/>
          <w:color w:val="595959" w:themeColor="text1" w:themeTint="A6"/>
          <w:sz w:val="24"/>
          <w:szCs w:val="24"/>
        </w:rPr>
        <w:t xml:space="preserve"> </w:t>
      </w:r>
      <w:r w:rsidR="00142430" w:rsidRPr="00807864">
        <w:rPr>
          <w:rFonts w:ascii="Dubai" w:hAnsi="Dubai" w:cs="Dubai"/>
          <w:color w:val="595959" w:themeColor="text1" w:themeTint="A6"/>
          <w:sz w:val="24"/>
          <w:szCs w:val="24"/>
          <w:rtl/>
        </w:rPr>
        <w:t>ز</w:t>
      </w:r>
      <w:r w:rsidR="00142430" w:rsidRPr="00807864">
        <w:rPr>
          <w:rFonts w:asciiTheme="majorEastAsia" w:hAnsiTheme="majorEastAsia" w:cstheme="majorEastAsia"/>
          <w:color w:val="595959" w:themeColor="text1" w:themeTint="A6"/>
          <w:sz w:val="24"/>
          <w:szCs w:val="24"/>
        </w:rPr>
        <w:t xml:space="preserve"> </w:t>
      </w:r>
      <w:r w:rsidR="00142430" w:rsidRPr="00807864">
        <w:rPr>
          <w:rFonts w:ascii="Dubai" w:hAnsi="Dubai" w:cs="Dubai"/>
          <w:color w:val="595959" w:themeColor="text1" w:themeTint="A6"/>
          <w:sz w:val="24"/>
          <w:szCs w:val="24"/>
          <w:rtl/>
        </w:rPr>
        <w:t>س</w:t>
      </w:r>
      <w:r w:rsidR="00133870" w:rsidRPr="007708E4">
        <w:t>)</w:t>
      </w:r>
    </w:p>
    <w:p w14:paraId="33C8F06F" w14:textId="2C0A28C4" w:rsidR="00133870" w:rsidRPr="00807864" w:rsidRDefault="00807864">
      <w:pPr>
        <w:spacing w:line="240" w:lineRule="auto"/>
        <w:ind w:firstLine="720"/>
        <w:rPr>
          <w:lang w:val="id-ID"/>
        </w:rPr>
        <w:pPrChange w:id="52" w:author="Lenovo Legion" w:date="2023-10-16T06:36:00Z">
          <w:pPr>
            <w:pStyle w:val="DaftarParagraf"/>
            <w:numPr>
              <w:numId w:val="13"/>
            </w:numPr>
            <w:spacing w:line="276" w:lineRule="auto"/>
            <w:ind w:left="1800" w:hanging="360"/>
          </w:pPr>
        </w:pPrChange>
      </w:pPr>
      <w:ins w:id="53" w:author="Lenovo Legion" w:date="2023-10-16T06:11:00Z">
        <w:r>
          <w:t xml:space="preserve">        </w:t>
        </w:r>
      </w:ins>
      <w:r w:rsidR="00133870" w:rsidRPr="007708E4">
        <w:t>Qolqolah</w:t>
      </w:r>
      <w:r w:rsidR="00133870" w:rsidRPr="007708E4">
        <w:tab/>
      </w:r>
      <w:r w:rsidR="00142430" w:rsidRPr="007708E4">
        <w:t xml:space="preserve">   </w:t>
      </w:r>
      <w:r w:rsidR="00133870" w:rsidRPr="007708E4">
        <w:t>(</w:t>
      </w:r>
      <w:r w:rsidR="00142430" w:rsidRPr="00807864">
        <w:rPr>
          <w:rFonts w:ascii="Cascadia Mono SemiLight" w:hAnsi="Cascadia Mono SemiLight" w:cs="Cascadia Mono SemiLight"/>
          <w:color w:val="595959" w:themeColor="text1" w:themeTint="A6"/>
          <w:sz w:val="24"/>
          <w:szCs w:val="24"/>
          <w:rtl/>
        </w:rPr>
        <w:t>قُـطْـبُ جَــدٍ</w:t>
      </w:r>
      <w:r w:rsidR="00133870" w:rsidRPr="007708E4">
        <w:t>)</w:t>
      </w:r>
      <w:ins w:id="54" w:author="Lenovo Legion" w:date="2023-10-16T06:22:00Z">
        <w:r w:rsidR="008A5EB6">
          <w:t xml:space="preserve"> </w:t>
        </w:r>
      </w:ins>
    </w:p>
    <w:p w14:paraId="74C3FB87" w14:textId="12C3355F" w:rsidR="00133870" w:rsidRPr="00881E2C" w:rsidRDefault="00881E2C">
      <w:pPr>
        <w:spacing w:line="240" w:lineRule="auto"/>
        <w:ind w:firstLine="720"/>
        <w:rPr>
          <w:lang w:val="id-ID"/>
        </w:rPr>
        <w:pPrChange w:id="55" w:author="Lenovo Legion" w:date="2023-10-16T06:36:00Z">
          <w:pPr>
            <w:pStyle w:val="DaftarParagraf"/>
            <w:numPr>
              <w:numId w:val="13"/>
            </w:numPr>
            <w:spacing w:line="276" w:lineRule="auto"/>
            <w:ind w:left="1800" w:hanging="360"/>
          </w:pPr>
        </w:pPrChange>
      </w:pPr>
      <w:ins w:id="56" w:author="Lenovo Legion" w:date="2023-10-16T06:11:00Z">
        <w:r>
          <w:t xml:space="preserve">        </w:t>
        </w:r>
      </w:ins>
      <w:r w:rsidR="00133870" w:rsidRPr="007708E4">
        <w:t>Al Liin</w:t>
      </w:r>
      <w:r w:rsidR="00133870" w:rsidRPr="007708E4">
        <w:tab/>
      </w:r>
      <w:r w:rsidR="00142430" w:rsidRPr="007708E4">
        <w:t xml:space="preserve">   </w:t>
      </w:r>
      <w:r w:rsidR="00133870" w:rsidRPr="007708E4">
        <w:t>(</w:t>
      </w:r>
      <w:r w:rsidR="00142430" w:rsidRPr="00881E2C">
        <w:rPr>
          <w:rFonts w:ascii="Dubai" w:eastAsia="MS Mincho" w:hAnsi="Dubai" w:cs="Dubai" w:hint="cs"/>
          <w:color w:val="595959" w:themeColor="text1" w:themeTint="A6"/>
          <w:sz w:val="24"/>
          <w:szCs w:val="24"/>
          <w:rtl/>
          <w:rPrChange w:id="57" w:author="Lenovo Legion" w:date="2023-10-16T06:11:00Z">
            <w:rPr>
              <w:rFonts w:eastAsia="MS Mincho" w:hint="cs"/>
              <w:rtl/>
            </w:rPr>
          </w:rPrChange>
        </w:rPr>
        <w:t>ــَ</w:t>
      </w:r>
      <w:r w:rsidR="00142430" w:rsidRPr="00881E2C">
        <w:rPr>
          <w:rFonts w:ascii="Dubai" w:eastAsia="MS Mincho" w:hAnsi="Dubai" w:cs="Dubai"/>
          <w:color w:val="595959" w:themeColor="text1" w:themeTint="A6"/>
          <w:sz w:val="24"/>
          <w:szCs w:val="24"/>
          <w:rtl/>
          <w:rPrChange w:id="58" w:author="Lenovo Legion" w:date="2023-10-16T06:11:00Z">
            <w:rPr>
              <w:rFonts w:eastAsia="MS Mincho"/>
              <w:rtl/>
            </w:rPr>
          </w:rPrChange>
        </w:rPr>
        <w:t xml:space="preserve"> </w:t>
      </w:r>
      <w:r w:rsidR="00142430" w:rsidRPr="00881E2C">
        <w:rPr>
          <w:rFonts w:ascii="Dubai" w:eastAsia="MS Mincho" w:hAnsi="Dubai" w:cs="Dubai" w:hint="cs"/>
          <w:color w:val="595959" w:themeColor="text1" w:themeTint="A6"/>
          <w:sz w:val="24"/>
          <w:szCs w:val="24"/>
          <w:rtl/>
          <w:rPrChange w:id="59" w:author="Lenovo Legion" w:date="2023-10-16T06:11:00Z">
            <w:rPr>
              <w:rFonts w:eastAsia="MS Mincho" w:hint="cs"/>
              <w:rtl/>
            </w:rPr>
          </w:rPrChange>
        </w:rPr>
        <w:t>يْ</w:t>
      </w:r>
      <w:r w:rsidR="00142430" w:rsidRPr="00881E2C">
        <w:rPr>
          <w:rFonts w:ascii="Dubai" w:eastAsia="MS Mincho" w:hAnsi="Dubai" w:cs="Dubai"/>
          <w:color w:val="595959" w:themeColor="text1" w:themeTint="A6"/>
          <w:sz w:val="24"/>
          <w:szCs w:val="24"/>
          <w:rPrChange w:id="60" w:author="Lenovo Legion" w:date="2023-10-16T06:11:00Z">
            <w:rPr>
              <w:rFonts w:eastAsia="MS Mincho"/>
            </w:rPr>
          </w:rPrChange>
        </w:rPr>
        <w:t xml:space="preserve">  </w:t>
      </w:r>
      <w:r w:rsidR="00142430" w:rsidRPr="00881E2C">
        <w:rPr>
          <w:rFonts w:ascii="Dubai" w:hAnsi="Dubai" w:cs="Dubai"/>
          <w:color w:val="595959" w:themeColor="text1" w:themeTint="A6"/>
          <w:sz w:val="24"/>
          <w:szCs w:val="24"/>
          <w:rPrChange w:id="61" w:author="Lenovo Legion" w:date="2023-10-16T06:11:00Z">
            <w:rPr/>
          </w:rPrChange>
        </w:rPr>
        <w:t>/</w:t>
      </w:r>
      <w:r w:rsidR="007708E4" w:rsidRPr="00881E2C">
        <w:rPr>
          <w:rFonts w:ascii="Dubai" w:hAnsi="Dubai" w:cs="Dubai"/>
          <w:color w:val="595959" w:themeColor="text1" w:themeTint="A6"/>
          <w:sz w:val="24"/>
          <w:szCs w:val="24"/>
          <w:rPrChange w:id="62" w:author="Lenovo Legion" w:date="2023-10-16T06:11:00Z">
            <w:rPr/>
          </w:rPrChange>
        </w:rPr>
        <w:t xml:space="preserve"> </w:t>
      </w:r>
      <w:r w:rsidR="00142430" w:rsidRPr="00881E2C">
        <w:rPr>
          <w:rFonts w:ascii="Dubai" w:eastAsia="MS Mincho" w:hAnsi="Dubai" w:cs="Dubai" w:hint="cs"/>
          <w:color w:val="595959" w:themeColor="text1" w:themeTint="A6"/>
          <w:sz w:val="24"/>
          <w:szCs w:val="24"/>
          <w:rtl/>
          <w:rPrChange w:id="63" w:author="Lenovo Legion" w:date="2023-10-16T06:11:00Z">
            <w:rPr>
              <w:rFonts w:eastAsia="MS Mincho" w:hint="cs"/>
              <w:rtl/>
            </w:rPr>
          </w:rPrChange>
        </w:rPr>
        <w:t>ــَ</w:t>
      </w:r>
      <w:r w:rsidR="00142430" w:rsidRPr="00881E2C">
        <w:rPr>
          <w:rFonts w:ascii="Dubai" w:eastAsia="MS Mincho" w:hAnsi="Dubai" w:cs="Dubai"/>
          <w:color w:val="595959" w:themeColor="text1" w:themeTint="A6"/>
          <w:sz w:val="24"/>
          <w:szCs w:val="24"/>
          <w:rtl/>
          <w:rPrChange w:id="64" w:author="Lenovo Legion" w:date="2023-10-16T06:11:00Z">
            <w:rPr>
              <w:rFonts w:eastAsia="MS Mincho"/>
              <w:rtl/>
            </w:rPr>
          </w:rPrChange>
        </w:rPr>
        <w:t xml:space="preserve"> </w:t>
      </w:r>
      <w:r w:rsidR="00142430" w:rsidRPr="00881E2C">
        <w:rPr>
          <w:rFonts w:ascii="Dubai" w:eastAsia="MS Mincho" w:hAnsi="Dubai" w:cs="Dubai" w:hint="cs"/>
          <w:color w:val="595959" w:themeColor="text1" w:themeTint="A6"/>
          <w:sz w:val="24"/>
          <w:szCs w:val="24"/>
          <w:rtl/>
          <w:rPrChange w:id="65" w:author="Lenovo Legion" w:date="2023-10-16T06:11:00Z">
            <w:rPr>
              <w:rFonts w:eastAsia="MS Mincho" w:hint="cs"/>
              <w:rtl/>
            </w:rPr>
          </w:rPrChange>
        </w:rPr>
        <w:t>وْ</w:t>
      </w:r>
      <w:r w:rsidR="00133870" w:rsidRPr="007708E4">
        <w:t>)</w:t>
      </w:r>
    </w:p>
    <w:p w14:paraId="341C7144" w14:textId="55526883" w:rsidR="0002685D" w:rsidRPr="00881E2C" w:rsidRDefault="00881E2C">
      <w:pPr>
        <w:spacing w:line="240" w:lineRule="auto"/>
        <w:ind w:firstLine="720"/>
        <w:rPr>
          <w:rFonts w:eastAsia="MS Mincho" w:cstheme="minorHAnsi"/>
          <w:color w:val="404040" w:themeColor="text1" w:themeTint="BF"/>
          <w:sz w:val="22"/>
          <w:szCs w:val="22"/>
        </w:rPr>
        <w:pPrChange w:id="66" w:author="Lenovo Legion" w:date="2023-10-16T06:36:00Z">
          <w:pPr>
            <w:pStyle w:val="DaftarParagraf"/>
            <w:numPr>
              <w:numId w:val="13"/>
            </w:numPr>
            <w:spacing w:line="276" w:lineRule="auto"/>
            <w:ind w:left="1800" w:hanging="360"/>
          </w:pPr>
        </w:pPrChange>
      </w:pPr>
      <w:ins w:id="67" w:author="Lenovo Legion" w:date="2023-10-16T06:11:00Z">
        <w:r>
          <w:t xml:space="preserve">        </w:t>
        </w:r>
      </w:ins>
      <w:r w:rsidR="0002685D" w:rsidRPr="007708E4">
        <w:t>Al Inhiraf</w:t>
      </w:r>
      <w:r w:rsidR="0002685D" w:rsidRPr="007708E4">
        <w:tab/>
        <w:t xml:space="preserve">   ( </w:t>
      </w:r>
      <w:r w:rsidR="0002685D" w:rsidRPr="00881E2C">
        <w:rPr>
          <w:rFonts w:ascii="Cascadia Mono SemiLight" w:hAnsi="Cascadia Mono SemiLight" w:cs="Cascadia Mono SemiLight" w:hint="cs"/>
          <w:color w:val="595959" w:themeColor="text1" w:themeTint="A6"/>
          <w:sz w:val="24"/>
          <w:szCs w:val="24"/>
          <w:rtl/>
        </w:rPr>
        <w:t>ر</w:t>
      </w:r>
      <w:r w:rsidR="0002685D" w:rsidRPr="00881E2C">
        <w:rPr>
          <w:rFonts w:ascii="Cascadia Mono SemiLight" w:hAnsi="Cascadia Mono SemiLight" w:cs="Cascadia Mono SemiLight"/>
          <w:color w:val="595959" w:themeColor="text1" w:themeTint="A6"/>
          <w:sz w:val="24"/>
          <w:szCs w:val="24"/>
        </w:rPr>
        <w:t xml:space="preserve"> </w:t>
      </w:r>
      <w:r w:rsidR="0002685D" w:rsidRPr="00881E2C">
        <w:rPr>
          <w:rFonts w:ascii="Cascadia Mono SemiLight" w:hAnsi="Cascadia Mono SemiLight" w:cs="Cascadia Mono SemiLight" w:hint="cs"/>
          <w:color w:val="595959" w:themeColor="text1" w:themeTint="A6"/>
          <w:sz w:val="24"/>
          <w:szCs w:val="24"/>
          <w:rtl/>
        </w:rPr>
        <w:t>ل</w:t>
      </w:r>
      <w:r w:rsidR="0002685D" w:rsidRPr="00881E2C">
        <w:rPr>
          <w:rFonts w:eastAsia="MS Mincho" w:cstheme="minorHAnsi"/>
          <w:color w:val="404040" w:themeColor="text1" w:themeTint="BF"/>
          <w:sz w:val="22"/>
          <w:szCs w:val="22"/>
        </w:rPr>
        <w:t>)</w:t>
      </w:r>
    </w:p>
    <w:p w14:paraId="6EA79BC1" w14:textId="475906CB" w:rsidR="00133870" w:rsidRPr="00881E2C" w:rsidRDefault="00881E2C">
      <w:pPr>
        <w:spacing w:line="240" w:lineRule="auto"/>
        <w:ind w:firstLine="720"/>
        <w:rPr>
          <w:lang w:val="id-ID"/>
        </w:rPr>
        <w:pPrChange w:id="68" w:author="Lenovo Legion" w:date="2023-10-16T06:36:00Z">
          <w:pPr>
            <w:pStyle w:val="DaftarParagraf"/>
            <w:numPr>
              <w:numId w:val="13"/>
            </w:numPr>
            <w:spacing w:line="276" w:lineRule="auto"/>
            <w:ind w:left="1800" w:hanging="360"/>
          </w:pPr>
        </w:pPrChange>
      </w:pPr>
      <w:ins w:id="69" w:author="Lenovo Legion" w:date="2023-10-16T06:11:00Z">
        <w:r>
          <w:t xml:space="preserve">        </w:t>
        </w:r>
      </w:ins>
      <w:r w:rsidR="00133870" w:rsidRPr="007708E4">
        <w:t>At Takrir</w:t>
      </w:r>
      <w:r w:rsidR="00133870" w:rsidRPr="007708E4">
        <w:tab/>
      </w:r>
      <w:r w:rsidR="00142430" w:rsidRPr="007708E4">
        <w:t xml:space="preserve">   </w:t>
      </w:r>
      <w:r w:rsidR="00133870" w:rsidRPr="007708E4">
        <w:t>(</w:t>
      </w:r>
      <w:r w:rsidR="0038433C" w:rsidRPr="00881E2C">
        <w:rPr>
          <w:rFonts w:ascii="Cascadia Mono SemiLight" w:hAnsi="Cascadia Mono SemiLight" w:cs="Cascadia Mono SemiLight" w:hint="cs"/>
          <w:color w:val="595959" w:themeColor="text1" w:themeTint="A6"/>
          <w:sz w:val="24"/>
          <w:szCs w:val="24"/>
          <w:rtl/>
        </w:rPr>
        <w:t>ر</w:t>
      </w:r>
      <w:r w:rsidR="00133870" w:rsidRPr="007708E4">
        <w:t>)</w:t>
      </w:r>
    </w:p>
    <w:p w14:paraId="1476470C" w14:textId="3FA011A8" w:rsidR="00133870" w:rsidDel="00581DDD" w:rsidRDefault="00881E2C">
      <w:pPr>
        <w:spacing w:line="240" w:lineRule="auto"/>
        <w:ind w:firstLine="720"/>
        <w:rPr>
          <w:del w:id="70" w:author="Lenovo Legion" w:date="2023-10-12T15:20:00Z"/>
        </w:rPr>
        <w:pPrChange w:id="71" w:author="Lenovo Legion" w:date="2023-10-16T06:36:00Z">
          <w:pPr>
            <w:ind w:firstLine="720"/>
          </w:pPr>
        </w:pPrChange>
      </w:pPr>
      <w:ins w:id="72" w:author="Lenovo Legion" w:date="2023-10-16T06:11:00Z">
        <w:r>
          <w:t xml:space="preserve">        </w:t>
        </w:r>
      </w:ins>
      <w:r w:rsidR="00133870" w:rsidRPr="007708E4">
        <w:t>At Tafasysyi</w:t>
      </w:r>
      <w:r w:rsidR="00142430" w:rsidRPr="007708E4">
        <w:t xml:space="preserve"> (</w:t>
      </w:r>
      <w:r w:rsidR="0038433C" w:rsidRPr="00881E2C">
        <w:rPr>
          <w:rFonts w:ascii="Dubai" w:hAnsi="Dubai" w:cs="Dubai"/>
          <w:color w:val="404040" w:themeColor="text1" w:themeTint="BF"/>
          <w:sz w:val="24"/>
          <w:szCs w:val="24"/>
          <w:rtl/>
        </w:rPr>
        <w:t>ش</w:t>
      </w:r>
      <w:r w:rsidR="00142430" w:rsidRPr="007708E4">
        <w:t>)</w:t>
      </w:r>
    </w:p>
    <w:p w14:paraId="7436A5B9" w14:textId="77777777" w:rsidR="00581DDD" w:rsidRPr="00881E2C" w:rsidRDefault="00581DDD">
      <w:pPr>
        <w:spacing w:line="240" w:lineRule="auto"/>
        <w:ind w:firstLine="720"/>
        <w:rPr>
          <w:ins w:id="73" w:author="Lenovo Legion" w:date="2023-10-16T06:36:00Z"/>
          <w:lang w:val="id-ID"/>
        </w:rPr>
        <w:pPrChange w:id="74" w:author="Lenovo Legion" w:date="2023-10-16T06:36:00Z">
          <w:pPr>
            <w:pStyle w:val="DaftarParagraf"/>
            <w:numPr>
              <w:numId w:val="13"/>
            </w:numPr>
            <w:spacing w:line="276" w:lineRule="auto"/>
            <w:ind w:left="1800" w:hanging="360"/>
          </w:pPr>
        </w:pPrChange>
      </w:pPr>
    </w:p>
    <w:p w14:paraId="5180FB0F" w14:textId="44CBD40A" w:rsidR="0058044D" w:rsidRPr="00AF238C" w:rsidRDefault="00CF26DA">
      <w:pPr>
        <w:spacing w:line="240" w:lineRule="auto"/>
        <w:ind w:left="720"/>
        <w:rPr>
          <w:lang w:val="id-ID"/>
        </w:rPr>
        <w:pPrChange w:id="75" w:author="Lenovo Legion" w:date="2023-10-16T06:36:00Z">
          <w:pPr>
            <w:pStyle w:val="DaftarParagraf"/>
            <w:numPr>
              <w:numId w:val="13"/>
            </w:numPr>
            <w:spacing w:line="276" w:lineRule="auto"/>
            <w:ind w:left="1800" w:hanging="360"/>
            <w:jc w:val="center"/>
          </w:pPr>
        </w:pPrChange>
      </w:pPr>
      <w:r>
        <w:pict w14:anchorId="4A94008A">
          <v:group id="Grup 1249856878" o:spid="_x0000_s2123" style="position:absolute;left:0;text-align:left;margin-left:0;margin-top:18.6pt;width:347.6pt;height:114.75pt;z-index:251587072;mso-position-horizontal-relative:margin;mso-width-relative:margin" coordsize="44145,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">
            <v:group id="Grup 7" o:spid="_x0000_s2124" style="position:absolute;width:44145;height:14573" coordorigin=",237" coordsize="4414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">
              <v:rect id="Persegi Panjang 2" o:spid="_x0000_s2125" style="position:absolute;top:1666;width:44145;height:13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" fillcolor="#f9d277 [1940]" stroked="f" strokeweight="1pt"/>
              <v:shape id="Gambar 3" o:spid="_x0000_s2126" type="#_x0000_t75" style="position:absolute;left:628;top:237;width:4661;height:4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">
                <v:imagedata r:id="rId33" o:title=""/>
              </v:shape>
              <v:shape id="Kotak Teks 18" o:spid="_x0000_s2127" type="#_x0000_t202" style="position:absolute;left:2333;top:4395;width:39577;height:9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" filled="f" stroked="f">
                <v:textbox>
                  <w:txbxContent>
                    <w:p w14:paraId="14940927" w14:textId="2B13D591" w:rsidR="006E0007" w:rsidRPr="00CD5277" w:rsidRDefault="006E0007" w:rsidP="006E0007">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del w:id="76" w:author="Lenovo Legion" w:date="2023-10-16T12:22:00Z">
                        <w:r w:rsidDel="005F63C6">
                          <w:rPr>
                            <w:rFonts w:eastAsia="MS Mincho" w:cstheme="minorHAnsi"/>
                            <w:color w:val="404040" w:themeColor="text1" w:themeTint="BF"/>
                            <w:sz w:val="22"/>
                            <w:szCs w:val="22"/>
                          </w:rPr>
                          <w:delText>Cara mengucapkan huruf Ra yang Baik dan benar adalah dengan tidak menggetarkannya lebih dari satu kali.</w:delText>
                        </w:r>
                      </w:del>
                      <w:ins w:id="77" w:author="Lenovo Legion" w:date="2023-10-16T12:22:00Z">
                        <w:r w:rsidR="005F63C6">
                          <w:rPr>
                            <w:rFonts w:eastAsia="MS Mincho" w:cstheme="minorHAnsi"/>
                            <w:color w:val="404040" w:themeColor="text1" w:themeTint="BF"/>
                            <w:sz w:val="22"/>
                            <w:szCs w:val="22"/>
                          </w:rPr>
                          <w:t>Bahwa</w:t>
                        </w:r>
                      </w:ins>
                      <w:ins w:id="78" w:author="Lenovo Legion" w:date="2023-10-16T12:23:00Z">
                        <w:r w:rsidR="005F63C6">
                          <w:rPr>
                            <w:rFonts w:eastAsia="MS Mincho" w:cstheme="minorHAnsi"/>
                            <w:color w:val="404040" w:themeColor="text1" w:themeTint="BF"/>
                            <w:sz w:val="22"/>
                            <w:szCs w:val="22"/>
                          </w:rPr>
                          <w:t xml:space="preserve"> </w:t>
                        </w:r>
                      </w:ins>
                      <w:ins w:id="79" w:author="Lenovo Legion" w:date="2023-10-16T12:22:00Z">
                        <w:r w:rsidR="005F63C6">
                          <w:rPr>
                            <w:rFonts w:eastAsia="MS Mincho" w:cstheme="minorHAnsi"/>
                            <w:color w:val="404040" w:themeColor="text1" w:themeTint="BF"/>
                            <w:sz w:val="22"/>
                            <w:szCs w:val="22"/>
                          </w:rPr>
                          <w:t>dalam</w:t>
                        </w:r>
                      </w:ins>
                      <w:ins w:id="80" w:author="Lenovo Legion" w:date="2023-10-16T12:23:00Z">
                        <w:r w:rsidR="005F63C6">
                          <w:rPr>
                            <w:rFonts w:eastAsia="MS Mincho" w:cstheme="minorHAnsi"/>
                            <w:color w:val="404040" w:themeColor="text1" w:themeTint="BF"/>
                            <w:sz w:val="22"/>
                            <w:szCs w:val="22"/>
                          </w:rPr>
                          <w:t xml:space="preserve"> ilmu tajwid juga ada yang namanya </w:t>
                        </w:r>
                        <w:r w:rsidR="0032569B">
                          <w:rPr>
                            <w:rFonts w:eastAsia="MS Mincho" w:cstheme="minorHAnsi"/>
                            <w:color w:val="404040" w:themeColor="text1" w:themeTint="BF"/>
                            <w:sz w:val="22"/>
                            <w:szCs w:val="22"/>
                          </w:rPr>
                          <w:t xml:space="preserve">mad </w:t>
                        </w:r>
                        <w:r w:rsidR="005F63C6">
                          <w:rPr>
                            <w:rFonts w:eastAsia="MS Mincho" w:cstheme="minorHAnsi"/>
                            <w:color w:val="404040" w:themeColor="text1" w:themeTint="BF"/>
                            <w:sz w:val="22"/>
                            <w:szCs w:val="22"/>
                          </w:rPr>
                          <w:t>liin</w:t>
                        </w:r>
                        <w:r w:rsidR="0032569B">
                          <w:rPr>
                            <w:rFonts w:eastAsia="MS Mincho" w:cstheme="minorHAnsi"/>
                            <w:color w:val="404040" w:themeColor="text1" w:themeTint="BF"/>
                            <w:sz w:val="22"/>
                            <w:szCs w:val="22"/>
                          </w:rPr>
                          <w:t>, kemudian apa bedanya dengan sifat liin ini ?</w:t>
                        </w:r>
                        <w:r w:rsidR="00C37B11">
                          <w:rPr>
                            <w:rFonts w:eastAsia="MS Mincho" w:cstheme="minorHAnsi"/>
                            <w:color w:val="404040" w:themeColor="text1" w:themeTint="BF"/>
                            <w:sz w:val="22"/>
                            <w:szCs w:val="22"/>
                          </w:rPr>
                          <w:t xml:space="preserve"> kita pelajari </w:t>
                        </w:r>
                      </w:ins>
                      <w:ins w:id="81" w:author="Lenovo Legion" w:date="2023-10-16T12:24:00Z">
                        <w:r w:rsidR="00C37B11">
                          <w:rPr>
                            <w:rFonts w:eastAsia="MS Mincho" w:cstheme="minorHAnsi"/>
                            <w:color w:val="404040" w:themeColor="text1" w:themeTint="BF"/>
                            <w:sz w:val="22"/>
                            <w:szCs w:val="22"/>
                          </w:rPr>
                          <w:t>di bab selanjutnya.</w:t>
                        </w:r>
                      </w:ins>
                    </w:p>
                  </w:txbxContent>
                </v:textbox>
              </v:shape>
            </v:group>
            <v:shape id="Kotak Teks 18" o:spid="_x0000_s2128" type="#_x0000_t202" style="position:absolute;left:5055;top:1203;width:16274;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" filled="f" stroked="f">
              <v:textbox>
                <w:txbxContent>
                  <w:p w14:paraId="5E8BD745" w14:textId="77777777" w:rsidR="006E0007" w:rsidRPr="00CD5277" w:rsidRDefault="006E0007" w:rsidP="006E0007">
                    <w:pPr>
                      <w:rPr>
                        <w:rFonts w:eastAsia="MS Mincho" w:cstheme="minorHAnsi"/>
                        <w:color w:val="404040" w:themeColor="text1" w:themeTint="BF"/>
                        <w:sz w:val="22"/>
                        <w:szCs w:val="22"/>
                      </w:rPr>
                    </w:pPr>
                    <w:r>
                      <w:rPr>
                        <w:color w:val="404040" w:themeColor="text1" w:themeTint="BF"/>
                        <w:sz w:val="22"/>
                        <w:szCs w:val="22"/>
                      </w:rPr>
                      <w:t>TAHUKAH KAMU ?</w:t>
                    </w:r>
                  </w:p>
                </w:txbxContent>
              </v:textbox>
            </v:shape>
            <w10:wrap anchorx="margin"/>
          </v:group>
        </w:pict>
      </w:r>
      <w:ins w:id="82" w:author="Lenovo Legion" w:date="2023-10-16T06:36:00Z">
        <w:r w:rsidR="00581DDD">
          <w:t xml:space="preserve">        </w:t>
        </w:r>
      </w:ins>
      <w:r w:rsidR="00133870" w:rsidRPr="007708E4">
        <w:t>Istithalah</w:t>
      </w:r>
      <w:r w:rsidR="00142430" w:rsidRPr="007708E4">
        <w:tab/>
        <w:t xml:space="preserve">   (</w:t>
      </w:r>
      <w:r w:rsidR="0038433C" w:rsidRPr="00AF238C">
        <w:rPr>
          <w:rFonts w:ascii="Dubai" w:hAnsi="Dubai" w:cs="Dubai"/>
          <w:color w:val="595959" w:themeColor="text1" w:themeTint="A6"/>
          <w:sz w:val="24"/>
          <w:szCs w:val="24"/>
          <w:rtl/>
        </w:rPr>
        <w:t>ض</w:t>
      </w:r>
      <w:r w:rsidR="00142430" w:rsidRPr="007708E4">
        <w:t>)</w:t>
      </w:r>
      <w:r w:rsidR="0058044D" w:rsidRPr="00AF238C">
        <w:rPr>
          <w:lang w:val="id-ID"/>
        </w:rPr>
        <w:br w:type="page"/>
      </w:r>
      <w:r w:rsidR="0058044D">
        <w:rPr>
          <w:lang w:val="id-ID"/>
        </w:rPr>
        <w:lastRenderedPageBreak/>
        <w:drawing>
          <wp:anchor distT="0" distB="0" distL="114300" distR="114300" simplePos="0" relativeHeight="251566592" behindDoc="0" locked="0" layoutInCell="1" allowOverlap="1" wp14:anchorId="1685E468" wp14:editId="5FCEAB58">
            <wp:simplePos x="0" y="0"/>
            <wp:positionH relativeFrom="margin">
              <wp:posOffset>-446087</wp:posOffset>
            </wp:positionH>
            <wp:positionV relativeFrom="paragraph">
              <wp:posOffset>-446405</wp:posOffset>
            </wp:positionV>
            <wp:extent cx="5327722" cy="7537450"/>
            <wp:effectExtent l="0" t="0" r="6350" b="6350"/>
            <wp:wrapNone/>
            <wp:docPr id="387127371" name="Gambar 38712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27371" name="Gambar 387127371"/>
                    <pic:cNvPicPr/>
                  </pic:nvPicPr>
                  <pic:blipFill>
                    <a:blip r:embed="rId34">
                      <a:extLst>
                        <a:ext uri="{28A0092B-C50C-407E-A947-70E740481C1C}">
                          <a14:useLocalDpi xmlns:a14="http://schemas.microsoft.com/office/drawing/2010/main" val="0"/>
                        </a:ext>
                      </a:extLst>
                    </a:blip>
                    <a:stretch>
                      <a:fillRect/>
                    </a:stretch>
                  </pic:blipFill>
                  <pic:spPr>
                    <a:xfrm>
                      <a:off x="0" y="0"/>
                      <a:ext cx="5327722" cy="7537450"/>
                    </a:xfrm>
                    <a:prstGeom prst="rect">
                      <a:avLst/>
                    </a:prstGeom>
                  </pic:spPr>
                </pic:pic>
              </a:graphicData>
            </a:graphic>
            <wp14:sizeRelH relativeFrom="margin">
              <wp14:pctWidth>0</wp14:pctWidth>
            </wp14:sizeRelH>
            <wp14:sizeRelV relativeFrom="margin">
              <wp14:pctHeight>0</wp14:pctHeight>
            </wp14:sizeRelV>
          </wp:anchor>
        </w:drawing>
      </w:r>
      <w:r w:rsidR="0058044D" w:rsidRPr="00AF238C">
        <w:rPr>
          <w:lang w:val="id-ID"/>
        </w:rPr>
        <w:br w:type="page"/>
      </w:r>
    </w:p>
    <w:p w14:paraId="23F41F7D" w14:textId="22333150" w:rsidR="009D36D2" w:rsidRDefault="00CF26DA" w:rsidP="006236EF">
      <w:pPr>
        <w:rPr>
          <w:rFonts w:asciiTheme="majorHAnsi" w:eastAsiaTheme="majorEastAsia" w:hAnsiTheme="majorHAnsi" w:cstheme="majorBidi"/>
          <w:color w:val="C68D08" w:themeColor="accent1" w:themeShade="BF"/>
          <w:sz w:val="36"/>
          <w:szCs w:val="36"/>
          <w:lang w:val="id-ID"/>
        </w:rPr>
      </w:pPr>
      <w:r>
        <w:lastRenderedPageBreak/>
        <w:pict w14:anchorId="7689C79C">
          <v:group id="Grup 188304468" o:spid="_x0000_s2120" style="position:absolute;margin-left:-35.5pt;margin-top:-36pt;width:419pt;height:174pt;z-index:251655328;mso-position-horizontal-relative:margin;mso-width-relative:margin;mso-height-relative:margin" coordorigin="253" coordsize="53213,22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">
            <v:rect id="Persegi Panjang 1067077866" o:spid="_x0000_s2121" style="position:absolute;left:253;width:53213;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" fillcolor="#fdeabc" stroked="f" strokeweight="1pt">
              <v:textbox>
                <w:txbxContent>
                  <w:p w14:paraId="7B0BFC5E" w14:textId="77777777" w:rsidR="006236EF" w:rsidRDefault="006236EF" w:rsidP="002B3282">
                    <w:pPr>
                      <w:jc w:val="center"/>
                    </w:pPr>
                  </w:p>
                </w:txbxContent>
              </v:textbox>
            </v:rect>
            <v:shape id="Kotak Teks 1650315261" o:spid="_x0000_s2122" type="#_x0000_t202" style="position:absolute;left:1473;top:679;width:51368;height:21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" filled="f" stroked="f">
              <v:textbox>
                <w:txbxContent>
                  <w:p w14:paraId="15DD8D39" w14:textId="3A8C9FB8" w:rsidR="006236EF" w:rsidRPr="0046580F" w:rsidRDefault="006A35EB">
                    <w:pPr>
                      <w:rPr>
                        <w:color w:val="D69906" w:themeColor="accent4" w:themeShade="80"/>
                        <w:sz w:val="36"/>
                        <w:szCs w:val="36"/>
                      </w:rPr>
                    </w:pPr>
                    <w:r>
                      <w:rPr>
                        <w:color w:val="D69906" w:themeColor="accent4" w:themeShade="80"/>
                        <w:sz w:val="36"/>
                        <w:szCs w:val="36"/>
                      </w:rPr>
                      <w:t xml:space="preserve"> </w:t>
                    </w:r>
                    <w:r w:rsidR="006236EF" w:rsidRPr="0046580F">
                      <w:rPr>
                        <w:color w:val="D69906" w:themeColor="accent4" w:themeShade="80"/>
                        <w:sz w:val="36"/>
                        <w:szCs w:val="36"/>
                      </w:rPr>
                      <w:t>Pengertian</w:t>
                    </w:r>
                  </w:p>
                  <w:p w14:paraId="040C6A34" w14:textId="36F0DE3A" w:rsidR="00EF6094" w:rsidRDefault="006B40CE" w:rsidP="00182AA1">
                    <w:pPr>
                      <w:ind w:firstLine="720"/>
                      <w:rPr>
                        <w:color w:val="404040" w:themeColor="text1" w:themeTint="BF"/>
                        <w:sz w:val="22"/>
                        <w:szCs w:val="22"/>
                      </w:rPr>
                    </w:pPr>
                    <w:r>
                      <w:rPr>
                        <w:color w:val="404040" w:themeColor="text1" w:themeTint="BF"/>
                        <w:sz w:val="22"/>
                        <w:szCs w:val="22"/>
                      </w:rPr>
                      <w:t xml:space="preserve">Tajwid secara </w:t>
                    </w:r>
                    <w:r w:rsidR="00C37AF7">
                      <w:rPr>
                        <w:color w:val="404040" w:themeColor="text1" w:themeTint="BF"/>
                        <w:sz w:val="22"/>
                        <w:szCs w:val="22"/>
                      </w:rPr>
                      <w:t>bahasa</w:t>
                    </w:r>
                    <w:r w:rsidR="00D405C9">
                      <w:rPr>
                        <w:color w:val="404040" w:themeColor="text1" w:themeTint="BF"/>
                        <w:sz w:val="22"/>
                        <w:szCs w:val="22"/>
                      </w:rPr>
                      <w:t xml:space="preserve"> </w:t>
                    </w:r>
                    <w:r w:rsidR="005E717F">
                      <w:rPr>
                        <w:color w:val="404040" w:themeColor="text1" w:themeTint="BF"/>
                        <w:sz w:val="22"/>
                        <w:szCs w:val="22"/>
                      </w:rPr>
                      <w:t>yang artinya</w:t>
                    </w:r>
                    <w:r w:rsidR="006A35EB">
                      <w:rPr>
                        <w:color w:val="404040" w:themeColor="text1" w:themeTint="BF"/>
                        <w:sz w:val="22"/>
                        <w:szCs w:val="22"/>
                      </w:rPr>
                      <w:t xml:space="preserve"> </w:t>
                    </w:r>
                    <w:r w:rsidR="005E717F">
                      <w:rPr>
                        <w:color w:val="404040" w:themeColor="text1" w:themeTint="BF"/>
                        <w:sz w:val="22"/>
                        <w:szCs w:val="22"/>
                      </w:rPr>
                      <w:t>membaguskan</w:t>
                    </w:r>
                    <w:r w:rsidR="00D405C9">
                      <w:rPr>
                        <w:color w:val="404040" w:themeColor="text1" w:themeTint="BF"/>
                        <w:sz w:val="22"/>
                        <w:szCs w:val="22"/>
                      </w:rPr>
                      <w:t xml:space="preserve">. </w:t>
                    </w:r>
                    <w:r w:rsidR="003D11E3">
                      <w:rPr>
                        <w:color w:val="404040" w:themeColor="text1" w:themeTint="BF"/>
                        <w:sz w:val="22"/>
                        <w:szCs w:val="22"/>
                      </w:rPr>
                      <w:t>Seda</w:t>
                    </w:r>
                    <w:r w:rsidR="00D566A7">
                      <w:rPr>
                        <w:color w:val="404040" w:themeColor="text1" w:themeTint="BF"/>
                        <w:sz w:val="22"/>
                        <w:szCs w:val="22"/>
                      </w:rPr>
                      <w:t xml:space="preserve">ngkan </w:t>
                    </w:r>
                    <w:r w:rsidR="005E717F">
                      <w:rPr>
                        <w:color w:val="404040" w:themeColor="text1" w:themeTint="BF"/>
                        <w:sz w:val="22"/>
                        <w:szCs w:val="22"/>
                      </w:rPr>
                      <w:t>secara istilah adalah</w:t>
                    </w:r>
                    <w:r w:rsidR="00D566A7">
                      <w:rPr>
                        <w:color w:val="404040" w:themeColor="text1" w:themeTint="BF"/>
                        <w:sz w:val="22"/>
                        <w:szCs w:val="22"/>
                      </w:rPr>
                      <w:t>:</w:t>
                    </w:r>
                  </w:p>
                  <w:p w14:paraId="6AFCBF69" w14:textId="25643018" w:rsidR="00EF6094" w:rsidRPr="00970C04" w:rsidRDefault="00475B19" w:rsidP="00927EF5">
                    <w:pPr>
                      <w:ind w:firstLine="720"/>
                      <w:jc w:val="center"/>
                      <w:rPr>
                        <w:rFonts w:ascii="Dubai" w:hAnsi="Dubai" w:cs="Dubai"/>
                        <w:color w:val="404040" w:themeColor="text1" w:themeTint="BF"/>
                        <w:sz w:val="24"/>
                        <w:szCs w:val="24"/>
                      </w:rPr>
                    </w:pPr>
                    <w:r w:rsidRPr="00970C04">
                      <w:rPr>
                        <w:rFonts w:ascii="Dubai" w:hAnsi="Dubai" w:cs="Dubai" w:hint="cs"/>
                        <w:color w:val="404040" w:themeColor="text1" w:themeTint="BF"/>
                        <w:sz w:val="24"/>
                        <w:szCs w:val="24"/>
                        <w:rtl/>
                      </w:rPr>
                      <w:t>يخرج</w:t>
                    </w:r>
                    <w:r w:rsidR="00F744F8" w:rsidRPr="00970C04">
                      <w:rPr>
                        <w:rFonts w:ascii="Dubai" w:hAnsi="Dubai" w:cs="Dubai"/>
                        <w:color w:val="404040" w:themeColor="text1" w:themeTint="BF"/>
                        <w:sz w:val="24"/>
                        <w:szCs w:val="24"/>
                        <w:rtl/>
                      </w:rPr>
                      <w:t xml:space="preserve"> كل حرف من مخر</w:t>
                    </w:r>
                    <w:r w:rsidR="00765953" w:rsidRPr="00970C04">
                      <w:rPr>
                        <w:rFonts w:ascii="Dubai" w:hAnsi="Dubai" w:cs="Dubai"/>
                        <w:color w:val="404040" w:themeColor="text1" w:themeTint="BF"/>
                        <w:sz w:val="24"/>
                        <w:szCs w:val="24"/>
                        <w:rtl/>
                      </w:rPr>
                      <w:t xml:space="preserve">جه مع اعطاء </w:t>
                    </w:r>
                    <w:r w:rsidR="00927EF5" w:rsidRPr="00970C04">
                      <w:rPr>
                        <w:rFonts w:ascii="Dubai" w:hAnsi="Dubai" w:cs="Dubai"/>
                        <w:color w:val="404040" w:themeColor="text1" w:themeTint="BF"/>
                        <w:sz w:val="24"/>
                        <w:szCs w:val="24"/>
                        <w:rtl/>
                      </w:rPr>
                      <w:t>حقه و مستحقه</w:t>
                    </w:r>
                  </w:p>
                  <w:p w14:paraId="6F7F8CE9" w14:textId="24D4FE3D" w:rsidR="006236EF" w:rsidRPr="002B3282" w:rsidRDefault="00807CC4" w:rsidP="00A103B2">
                    <w:pPr>
                      <w:ind w:firstLine="720"/>
                      <w:rPr>
                        <w:color w:val="404040" w:themeColor="text1" w:themeTint="BF"/>
                        <w:sz w:val="22"/>
                        <w:szCs w:val="22"/>
                      </w:rPr>
                    </w:pPr>
                    <w:r w:rsidRPr="00807CC4">
                      <w:rPr>
                        <w:color w:val="404040" w:themeColor="text1" w:themeTint="BF"/>
                        <w:sz w:val="22"/>
                        <w:szCs w:val="22"/>
                      </w:rPr>
                      <w:t>mengeluarkan huruf dari tempatnya dengan memberikan sifat-sifat yang dimilikinya. Jadi ilmu tajwid adalah suatu ilmu yang mempelajari bagaimana cara mengucapkan hu</w:t>
                    </w:r>
                    <w:r w:rsidR="00552C01">
                      <w:rPr>
                        <w:color w:val="404040" w:themeColor="text1" w:themeTint="BF"/>
                        <w:sz w:val="22"/>
                        <w:szCs w:val="22"/>
                      </w:rPr>
                      <w:t>ruf</w:t>
                    </w:r>
                    <w:r w:rsidR="00944583">
                      <w:rPr>
                        <w:color w:val="404040" w:themeColor="text1" w:themeTint="BF"/>
                        <w:sz w:val="22"/>
                        <w:szCs w:val="22"/>
                      </w:rPr>
                      <w:t xml:space="preserve"> dalam Al Quran.</w:t>
                    </w:r>
                  </w:p>
                </w:txbxContent>
              </v:textbox>
            </v:shape>
            <w10:wrap anchorx="margin"/>
          </v:group>
        </w:pict>
      </w:r>
    </w:p>
    <w:p w14:paraId="24B32E87" w14:textId="4E9DB2BD" w:rsidR="009D36D2" w:rsidRDefault="00CF26DA">
      <w:pPr>
        <w:rPr>
          <w:rFonts w:asciiTheme="majorHAnsi" w:eastAsiaTheme="majorEastAsia" w:hAnsiTheme="majorHAnsi" w:cstheme="majorBidi"/>
          <w:color w:val="C68D08" w:themeColor="accent1" w:themeShade="BF"/>
          <w:sz w:val="36"/>
          <w:szCs w:val="36"/>
          <w:lang w:val="id-ID"/>
        </w:rPr>
      </w:pPr>
      <w:r>
        <w:pict w14:anchorId="69CEE671">
          <v:group id="Grup 718480464" o:spid="_x0000_s2117" style="position:absolute;margin-left:0;margin-top:98.65pt;width:311.8pt;height:303.3pt;z-index:-251661151;mso-position-horizontal:left;mso-position-horizontal-relative:page" coordsize="39602,3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">
            <v:shape id="Gambar 7" o:spid="_x0000_s2118" type="#_x0000_t75" style="position:absolute;width:19513;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">
              <v:imagedata r:id="rId11" o:title=""/>
            </v:shape>
            <v:shape id="Gambar 22" o:spid="_x0000_s2119" type="#_x0000_t75" style="position:absolute;left:2201;top:2116;width:37401;height:3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">
              <v:imagedata r:id="rId12" o:title=""/>
            </v:shape>
            <w10:wrap anchorx="page"/>
          </v:group>
        </w:pict>
      </w:r>
      <w:ins w:id="83" w:author="Lenovo Legion" w:date="2023-10-16T06:23:00Z">
        <w:r>
          <w:pict w14:anchorId="05E7F60C">
            <v:shape id="_x0000_s2116" type="#_x0000_t202" style="position:absolute;margin-left:17.55pt;margin-top:255.75pt;width:317.35pt;height:226.95pt;z-index:25158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" filled="f" stroked="f">
              <v:textbox>
                <w:txbxContent>
                  <w:p w14:paraId="0E4B07E8" w14:textId="3B847500" w:rsidR="00193275" w:rsidRPr="00D01811" w:rsidDel="00A77703" w:rsidRDefault="007F3E33" w:rsidP="00193275">
                    <w:pPr>
                      <w:rPr>
                        <w:del w:id="84" w:author="Lenovo Legion" w:date="2023-10-16T06:23:00Z"/>
                        <w:rFonts w:cstheme="minorHAnsi"/>
                        <w:color w:val="595959" w:themeColor="text1" w:themeTint="A6"/>
                        <w:sz w:val="23"/>
                        <w:szCs w:val="23"/>
                        <w:rPrChange w:id="85" w:author="Lenovo Legion" w:date="2023-10-16T06:35:00Z">
                          <w:rPr>
                            <w:del w:id="86" w:author="Lenovo Legion" w:date="2023-10-16T06:23:00Z"/>
                            <w:rFonts w:cstheme="minorHAnsi"/>
                            <w:color w:val="595959" w:themeColor="text1" w:themeTint="A6"/>
                            <w:sz w:val="24"/>
                            <w:szCs w:val="24"/>
                          </w:rPr>
                        </w:rPrChange>
                      </w:rPr>
                    </w:pPr>
                    <w:ins w:id="87" w:author="Lenovo Legion" w:date="2023-10-16T06:25:00Z">
                      <w:r w:rsidRPr="00D01811">
                        <w:rPr>
                          <w:rFonts w:cstheme="minorHAnsi"/>
                          <w:color w:val="595959" w:themeColor="text1" w:themeTint="A6"/>
                          <w:sz w:val="23"/>
                          <w:szCs w:val="23"/>
                          <w:rPrChange w:id="88" w:author="Lenovo Legion" w:date="2023-10-16T06:35:00Z">
                            <w:rPr>
                              <w:rFonts w:cstheme="minorHAnsi"/>
                              <w:color w:val="595959" w:themeColor="text1" w:themeTint="A6"/>
                              <w:sz w:val="24"/>
                              <w:szCs w:val="24"/>
                            </w:rPr>
                          </w:rPrChange>
                        </w:rPr>
                        <w:t>Kami membagi Bab tajwid dasar i</w:t>
                      </w:r>
                    </w:ins>
                    <w:ins w:id="89" w:author="Lenovo Legion" w:date="2023-10-16T06:26:00Z">
                      <w:r w:rsidRPr="00D01811">
                        <w:rPr>
                          <w:rFonts w:cstheme="minorHAnsi"/>
                          <w:color w:val="595959" w:themeColor="text1" w:themeTint="A6"/>
                          <w:sz w:val="23"/>
                          <w:szCs w:val="23"/>
                          <w:rPrChange w:id="90" w:author="Lenovo Legion" w:date="2023-10-16T06:35:00Z">
                            <w:rPr>
                              <w:rFonts w:cstheme="minorHAnsi"/>
                              <w:color w:val="595959" w:themeColor="text1" w:themeTint="A6"/>
                              <w:sz w:val="24"/>
                              <w:szCs w:val="24"/>
                            </w:rPr>
                          </w:rPrChange>
                        </w:rPr>
                        <w:t>n</w:t>
                      </w:r>
                    </w:ins>
                    <w:ins w:id="91" w:author="Lenovo Legion" w:date="2023-10-16T06:25:00Z">
                      <w:r w:rsidRPr="00D01811">
                        <w:rPr>
                          <w:rFonts w:cstheme="minorHAnsi"/>
                          <w:color w:val="595959" w:themeColor="text1" w:themeTint="A6"/>
                          <w:sz w:val="23"/>
                          <w:szCs w:val="23"/>
                          <w:rPrChange w:id="92" w:author="Lenovo Legion" w:date="2023-10-16T06:35:00Z">
                            <w:rPr>
                              <w:rFonts w:cstheme="minorHAnsi"/>
                              <w:color w:val="595959" w:themeColor="text1" w:themeTint="A6"/>
                              <w:sz w:val="24"/>
                              <w:szCs w:val="24"/>
                            </w:rPr>
                          </w:rPrChange>
                        </w:rPr>
                        <w:t>i</w:t>
                      </w:r>
                    </w:ins>
                    <w:ins w:id="93" w:author="Lenovo Legion" w:date="2023-10-16T06:26:00Z">
                      <w:r w:rsidRPr="00D01811">
                        <w:rPr>
                          <w:rFonts w:cstheme="minorHAnsi"/>
                          <w:color w:val="595959" w:themeColor="text1" w:themeTint="A6"/>
                          <w:sz w:val="23"/>
                          <w:szCs w:val="23"/>
                          <w:rPrChange w:id="94" w:author="Lenovo Legion" w:date="2023-10-16T06:35:00Z">
                            <w:rPr>
                              <w:rFonts w:cstheme="minorHAnsi"/>
                              <w:color w:val="595959" w:themeColor="text1" w:themeTint="A6"/>
                              <w:sz w:val="24"/>
                              <w:szCs w:val="24"/>
                            </w:rPr>
                          </w:rPrChange>
                        </w:rPr>
                        <w:t xml:space="preserve"> menjadi </w:t>
                      </w:r>
                      <w:r w:rsidR="00A77703" w:rsidRPr="00D01811">
                        <w:rPr>
                          <w:rFonts w:cstheme="minorHAnsi"/>
                          <w:color w:val="595959" w:themeColor="text1" w:themeTint="A6"/>
                          <w:sz w:val="23"/>
                          <w:szCs w:val="23"/>
                          <w:rPrChange w:id="95" w:author="Lenovo Legion" w:date="2023-10-16T06:35:00Z">
                            <w:rPr>
                              <w:rFonts w:cstheme="minorHAnsi"/>
                              <w:color w:val="595959" w:themeColor="text1" w:themeTint="A6"/>
                              <w:sz w:val="24"/>
                              <w:szCs w:val="24"/>
                            </w:rPr>
                          </w:rPrChange>
                        </w:rPr>
                        <w:t>9 bagian :</w:t>
                      </w:r>
                    </w:ins>
                    <w:del w:id="96" w:author="Lenovo Legion" w:date="2023-10-16T06:23:00Z">
                      <w:r w:rsidR="00193275" w:rsidRPr="00D01811" w:rsidDel="00193275">
                        <w:rPr>
                          <w:rFonts w:ascii="Times New Roman" w:hAnsi="Times New Roman" w:cs="Times New Roman"/>
                          <w:color w:val="595959" w:themeColor="text1" w:themeTint="A6"/>
                          <w:sz w:val="23"/>
                          <w:szCs w:val="23"/>
                          <w:rtl/>
                          <w:rPrChange w:id="97" w:author="Lenovo Legion" w:date="2023-10-16T06:35:00Z">
                            <w:rPr>
                              <w:rFonts w:ascii="Cascadia Mono SemiLight" w:hAnsi="Cascadia Mono SemiLight" w:cs="Cascadia Mono SemiLight"/>
                              <w:color w:val="595959" w:themeColor="text1" w:themeTint="A6"/>
                              <w:sz w:val="24"/>
                              <w:szCs w:val="24"/>
                              <w:rtl/>
                            </w:rPr>
                          </w:rPrChange>
                        </w:rPr>
                        <w:delText>وَالأَخْـذُ</w:delText>
                      </w:r>
                      <w:r w:rsidR="00193275" w:rsidRPr="00D01811" w:rsidDel="00193275">
                        <w:rPr>
                          <w:rFonts w:cstheme="minorHAnsi"/>
                          <w:color w:val="595959" w:themeColor="text1" w:themeTint="A6"/>
                          <w:sz w:val="23"/>
                          <w:szCs w:val="23"/>
                          <w:rtl/>
                          <w:rPrChange w:id="98" w:author="Lenovo Legion" w:date="2023-10-16T06:35:00Z">
                            <w:rPr>
                              <w:rFonts w:ascii="Cascadia Mono SemiLight" w:hAnsi="Cascadia Mono SemiLight" w:cs="Cascadia Mono SemiLight"/>
                              <w:color w:val="595959" w:themeColor="text1" w:themeTint="A6"/>
                              <w:sz w:val="24"/>
                              <w:szCs w:val="24"/>
                              <w:rtl/>
                            </w:rPr>
                          </w:rPrChange>
                        </w:rPr>
                        <w:delText xml:space="preserve"> </w:delText>
                      </w:r>
                      <w:r w:rsidR="00193275" w:rsidRPr="00D01811" w:rsidDel="00193275">
                        <w:rPr>
                          <w:rFonts w:ascii="Times New Roman" w:hAnsi="Times New Roman" w:cs="Times New Roman"/>
                          <w:color w:val="595959" w:themeColor="text1" w:themeTint="A6"/>
                          <w:sz w:val="23"/>
                          <w:szCs w:val="23"/>
                          <w:rtl/>
                          <w:rPrChange w:id="99" w:author="Lenovo Legion" w:date="2023-10-16T06:35:00Z">
                            <w:rPr>
                              <w:rFonts w:ascii="Cascadia Mono SemiLight" w:hAnsi="Cascadia Mono SemiLight" w:cs="Cascadia Mono SemiLight"/>
                              <w:color w:val="595959" w:themeColor="text1" w:themeTint="A6"/>
                              <w:sz w:val="24"/>
                              <w:szCs w:val="24"/>
                              <w:rtl/>
                            </w:rPr>
                          </w:rPrChange>
                        </w:rPr>
                        <w:delText>بِالتَّـجْـوِيـدِ</w:delText>
                      </w:r>
                      <w:r w:rsidR="00193275" w:rsidRPr="00D01811" w:rsidDel="00193275">
                        <w:rPr>
                          <w:rFonts w:cstheme="minorHAnsi"/>
                          <w:color w:val="595959" w:themeColor="text1" w:themeTint="A6"/>
                          <w:sz w:val="23"/>
                          <w:szCs w:val="23"/>
                          <w:rtl/>
                          <w:rPrChange w:id="100" w:author="Lenovo Legion" w:date="2023-10-16T06:35:00Z">
                            <w:rPr>
                              <w:rFonts w:ascii="Cascadia Mono SemiLight" w:hAnsi="Cascadia Mono SemiLight" w:cs="Cascadia Mono SemiLight"/>
                              <w:color w:val="595959" w:themeColor="text1" w:themeTint="A6"/>
                              <w:sz w:val="24"/>
                              <w:szCs w:val="24"/>
                              <w:rtl/>
                            </w:rPr>
                          </w:rPrChange>
                        </w:rPr>
                        <w:delText xml:space="preserve"> </w:delText>
                      </w:r>
                      <w:r w:rsidR="00193275" w:rsidRPr="00D01811" w:rsidDel="00193275">
                        <w:rPr>
                          <w:rFonts w:ascii="Times New Roman" w:hAnsi="Times New Roman" w:cs="Times New Roman"/>
                          <w:color w:val="595959" w:themeColor="text1" w:themeTint="A6"/>
                          <w:sz w:val="23"/>
                          <w:szCs w:val="23"/>
                          <w:rtl/>
                          <w:rPrChange w:id="101" w:author="Lenovo Legion" w:date="2023-10-16T06:35:00Z">
                            <w:rPr>
                              <w:rFonts w:ascii="Cascadia Mono SemiLight" w:hAnsi="Cascadia Mono SemiLight" w:cs="Cascadia Mono SemiLight"/>
                              <w:color w:val="595959" w:themeColor="text1" w:themeTint="A6"/>
                              <w:sz w:val="24"/>
                              <w:szCs w:val="24"/>
                              <w:rtl/>
                            </w:rPr>
                          </w:rPrChange>
                        </w:rPr>
                        <w:delText>حَـتْــمٌ</w:delText>
                      </w:r>
                      <w:r w:rsidR="00193275" w:rsidRPr="00D01811" w:rsidDel="00193275">
                        <w:rPr>
                          <w:rFonts w:cstheme="minorHAnsi"/>
                          <w:color w:val="595959" w:themeColor="text1" w:themeTint="A6"/>
                          <w:sz w:val="23"/>
                          <w:szCs w:val="23"/>
                          <w:rtl/>
                          <w:rPrChange w:id="102" w:author="Lenovo Legion" w:date="2023-10-16T06:35:00Z">
                            <w:rPr>
                              <w:rFonts w:ascii="Cascadia Mono SemiLight" w:hAnsi="Cascadia Mono SemiLight" w:cs="Cascadia Mono SemiLight"/>
                              <w:color w:val="595959" w:themeColor="text1" w:themeTint="A6"/>
                              <w:sz w:val="24"/>
                              <w:szCs w:val="24"/>
                              <w:rtl/>
                            </w:rPr>
                          </w:rPrChange>
                        </w:rPr>
                        <w:delText xml:space="preserve"> </w:delText>
                      </w:r>
                      <w:r w:rsidR="00193275" w:rsidRPr="00D01811" w:rsidDel="00193275">
                        <w:rPr>
                          <w:rFonts w:ascii="Times New Roman" w:hAnsi="Times New Roman" w:cs="Times New Roman"/>
                          <w:color w:val="595959" w:themeColor="text1" w:themeTint="A6"/>
                          <w:sz w:val="23"/>
                          <w:szCs w:val="23"/>
                          <w:rtl/>
                          <w:rPrChange w:id="103" w:author="Lenovo Legion" w:date="2023-10-16T06:35:00Z">
                            <w:rPr>
                              <w:rFonts w:ascii="Cascadia Mono SemiLight" w:hAnsi="Cascadia Mono SemiLight" w:cs="Cascadia Mono SemiLight"/>
                              <w:color w:val="595959" w:themeColor="text1" w:themeTint="A6"/>
                              <w:sz w:val="24"/>
                              <w:szCs w:val="24"/>
                              <w:rtl/>
                            </w:rPr>
                          </w:rPrChange>
                        </w:rPr>
                        <w:delText>لازِمُ</w:delText>
                      </w:r>
                      <w:r w:rsidR="00193275" w:rsidRPr="00D01811" w:rsidDel="00193275">
                        <w:rPr>
                          <w:rFonts w:cstheme="minorHAnsi"/>
                          <w:color w:val="595959" w:themeColor="text1" w:themeTint="A6"/>
                          <w:sz w:val="23"/>
                          <w:szCs w:val="23"/>
                          <w:rtl/>
                          <w:rPrChange w:id="104" w:author="Lenovo Legion" w:date="2023-10-16T06:35:00Z">
                            <w:rPr>
                              <w:rFonts w:ascii="Cascadia Mono SemiLight" w:hAnsi="Cascadia Mono SemiLight" w:cs="Cascadia Mono SemiLight"/>
                              <w:color w:val="595959" w:themeColor="text1" w:themeTint="A6"/>
                              <w:sz w:val="24"/>
                              <w:szCs w:val="24"/>
                              <w:rtl/>
                            </w:rPr>
                          </w:rPrChange>
                        </w:rPr>
                        <w:delText xml:space="preserve"> * </w:delText>
                      </w:r>
                      <w:r w:rsidR="00193275" w:rsidRPr="00D01811" w:rsidDel="00193275">
                        <w:rPr>
                          <w:rFonts w:ascii="Times New Roman" w:hAnsi="Times New Roman" w:cs="Times New Roman"/>
                          <w:color w:val="595959" w:themeColor="text1" w:themeTint="A6"/>
                          <w:sz w:val="23"/>
                          <w:szCs w:val="23"/>
                          <w:rtl/>
                          <w:rPrChange w:id="105" w:author="Lenovo Legion" w:date="2023-10-16T06:35:00Z">
                            <w:rPr>
                              <w:rFonts w:ascii="Cascadia Mono SemiLight" w:hAnsi="Cascadia Mono SemiLight" w:cs="Cascadia Mono SemiLight"/>
                              <w:color w:val="595959" w:themeColor="text1" w:themeTint="A6"/>
                              <w:sz w:val="24"/>
                              <w:szCs w:val="24"/>
                              <w:rtl/>
                            </w:rPr>
                          </w:rPrChange>
                        </w:rPr>
                        <w:delText>مَــنْ</w:delText>
                      </w:r>
                      <w:r w:rsidR="00193275" w:rsidRPr="00D01811" w:rsidDel="00193275">
                        <w:rPr>
                          <w:rFonts w:cstheme="minorHAnsi"/>
                          <w:color w:val="595959" w:themeColor="text1" w:themeTint="A6"/>
                          <w:sz w:val="23"/>
                          <w:szCs w:val="23"/>
                          <w:rtl/>
                          <w:rPrChange w:id="106" w:author="Lenovo Legion" w:date="2023-10-16T06:35:00Z">
                            <w:rPr>
                              <w:rFonts w:ascii="Cascadia Mono SemiLight" w:hAnsi="Cascadia Mono SemiLight" w:cs="Cascadia Mono SemiLight"/>
                              <w:color w:val="595959" w:themeColor="text1" w:themeTint="A6"/>
                              <w:sz w:val="24"/>
                              <w:szCs w:val="24"/>
                              <w:rtl/>
                            </w:rPr>
                          </w:rPrChange>
                        </w:rPr>
                        <w:delText xml:space="preserve"> </w:delText>
                      </w:r>
                      <w:r w:rsidR="00193275" w:rsidRPr="00D01811" w:rsidDel="00193275">
                        <w:rPr>
                          <w:rFonts w:ascii="Times New Roman" w:hAnsi="Times New Roman" w:cs="Times New Roman"/>
                          <w:color w:val="595959" w:themeColor="text1" w:themeTint="A6"/>
                          <w:sz w:val="23"/>
                          <w:szCs w:val="23"/>
                          <w:rtl/>
                          <w:rPrChange w:id="107" w:author="Lenovo Legion" w:date="2023-10-16T06:35:00Z">
                            <w:rPr>
                              <w:rFonts w:ascii="Cascadia Mono SemiLight" w:hAnsi="Cascadia Mono SemiLight" w:cs="Cascadia Mono SemiLight"/>
                              <w:color w:val="595959" w:themeColor="text1" w:themeTint="A6"/>
                              <w:sz w:val="24"/>
                              <w:szCs w:val="24"/>
                              <w:rtl/>
                            </w:rPr>
                          </w:rPrChange>
                        </w:rPr>
                        <w:delText>لَــمْ</w:delText>
                      </w:r>
                      <w:r w:rsidR="00193275" w:rsidRPr="00D01811" w:rsidDel="00193275">
                        <w:rPr>
                          <w:rFonts w:cstheme="minorHAnsi"/>
                          <w:color w:val="595959" w:themeColor="text1" w:themeTint="A6"/>
                          <w:sz w:val="23"/>
                          <w:szCs w:val="23"/>
                          <w:rtl/>
                          <w:rPrChange w:id="108" w:author="Lenovo Legion" w:date="2023-10-16T06:35:00Z">
                            <w:rPr>
                              <w:rFonts w:ascii="Cascadia Mono SemiLight" w:hAnsi="Cascadia Mono SemiLight" w:cs="Cascadia Mono SemiLight"/>
                              <w:color w:val="595959" w:themeColor="text1" w:themeTint="A6"/>
                              <w:sz w:val="24"/>
                              <w:szCs w:val="24"/>
                              <w:rtl/>
                            </w:rPr>
                          </w:rPrChange>
                        </w:rPr>
                        <w:delText xml:space="preserve"> </w:delText>
                      </w:r>
                      <w:r w:rsidR="00193275" w:rsidRPr="00D01811" w:rsidDel="00193275">
                        <w:rPr>
                          <w:rFonts w:ascii="Times New Roman" w:hAnsi="Times New Roman" w:cs="Times New Roman"/>
                          <w:color w:val="595959" w:themeColor="text1" w:themeTint="A6"/>
                          <w:sz w:val="23"/>
                          <w:szCs w:val="23"/>
                          <w:rtl/>
                          <w:rPrChange w:id="109" w:author="Lenovo Legion" w:date="2023-10-16T06:35:00Z">
                            <w:rPr>
                              <w:rFonts w:ascii="Cascadia Mono SemiLight" w:hAnsi="Cascadia Mono SemiLight" w:cs="Cascadia Mono SemiLight"/>
                              <w:color w:val="595959" w:themeColor="text1" w:themeTint="A6"/>
                              <w:sz w:val="24"/>
                              <w:szCs w:val="24"/>
                              <w:rtl/>
                            </w:rPr>
                          </w:rPrChange>
                        </w:rPr>
                        <w:delText>يُـجَـوِّدِ</w:delText>
                      </w:r>
                      <w:r w:rsidR="00193275" w:rsidRPr="00D01811" w:rsidDel="00193275">
                        <w:rPr>
                          <w:rFonts w:cstheme="minorHAnsi"/>
                          <w:color w:val="595959" w:themeColor="text1" w:themeTint="A6"/>
                          <w:sz w:val="23"/>
                          <w:szCs w:val="23"/>
                          <w:rtl/>
                          <w:rPrChange w:id="110" w:author="Lenovo Legion" w:date="2023-10-16T06:35:00Z">
                            <w:rPr>
                              <w:rFonts w:ascii="Cascadia Mono SemiLight" w:hAnsi="Cascadia Mono SemiLight" w:cs="Cascadia Mono SemiLight"/>
                              <w:color w:val="595959" w:themeColor="text1" w:themeTint="A6"/>
                              <w:sz w:val="24"/>
                              <w:szCs w:val="24"/>
                              <w:rtl/>
                            </w:rPr>
                          </w:rPrChange>
                        </w:rPr>
                        <w:delText xml:space="preserve"> </w:delText>
                      </w:r>
                      <w:r w:rsidR="00193275" w:rsidRPr="00D01811" w:rsidDel="00193275">
                        <w:rPr>
                          <w:rFonts w:ascii="Times New Roman" w:hAnsi="Times New Roman" w:cs="Times New Roman"/>
                          <w:color w:val="595959" w:themeColor="text1" w:themeTint="A6"/>
                          <w:sz w:val="23"/>
                          <w:szCs w:val="23"/>
                          <w:rtl/>
                          <w:rPrChange w:id="111" w:author="Lenovo Legion" w:date="2023-10-16T06:35:00Z">
                            <w:rPr>
                              <w:rFonts w:ascii="Cascadia Mono SemiLight" w:hAnsi="Cascadia Mono SemiLight" w:cs="Cascadia Mono SemiLight"/>
                              <w:color w:val="595959" w:themeColor="text1" w:themeTint="A6"/>
                              <w:sz w:val="24"/>
                              <w:szCs w:val="24"/>
                              <w:rtl/>
                            </w:rPr>
                          </w:rPrChange>
                        </w:rPr>
                        <w:delText>الْـقُـرَانَ</w:delText>
                      </w:r>
                      <w:r w:rsidR="00193275" w:rsidRPr="00D01811" w:rsidDel="00193275">
                        <w:rPr>
                          <w:rFonts w:cstheme="minorHAnsi"/>
                          <w:color w:val="595959" w:themeColor="text1" w:themeTint="A6"/>
                          <w:sz w:val="23"/>
                          <w:szCs w:val="23"/>
                          <w:rtl/>
                          <w:rPrChange w:id="112" w:author="Lenovo Legion" w:date="2023-10-16T06:35:00Z">
                            <w:rPr>
                              <w:rFonts w:ascii="Cascadia Mono SemiLight" w:hAnsi="Cascadia Mono SemiLight" w:cs="Cascadia Mono SemiLight"/>
                              <w:color w:val="595959" w:themeColor="text1" w:themeTint="A6"/>
                              <w:sz w:val="24"/>
                              <w:szCs w:val="24"/>
                              <w:rtl/>
                            </w:rPr>
                          </w:rPrChange>
                        </w:rPr>
                        <w:delText xml:space="preserve"> </w:delText>
                      </w:r>
                      <w:r w:rsidR="00193275" w:rsidRPr="00D01811" w:rsidDel="00193275">
                        <w:rPr>
                          <w:rFonts w:ascii="Times New Roman" w:hAnsi="Times New Roman" w:cs="Times New Roman"/>
                          <w:color w:val="595959" w:themeColor="text1" w:themeTint="A6"/>
                          <w:sz w:val="23"/>
                          <w:szCs w:val="23"/>
                          <w:rtl/>
                          <w:rPrChange w:id="113" w:author="Lenovo Legion" w:date="2023-10-16T06:35:00Z">
                            <w:rPr>
                              <w:rFonts w:ascii="Cascadia Mono SemiLight" w:hAnsi="Cascadia Mono SemiLight" w:cs="Cascadia Mono SemiLight"/>
                              <w:color w:val="595959" w:themeColor="text1" w:themeTint="A6"/>
                              <w:sz w:val="24"/>
                              <w:szCs w:val="24"/>
                              <w:rtl/>
                            </w:rPr>
                          </w:rPrChange>
                        </w:rPr>
                        <w:delText>آثِــمُ</w:delText>
                      </w:r>
                    </w:del>
                  </w:p>
                  <w:p w14:paraId="25619586" w14:textId="77777777" w:rsidR="00A77703" w:rsidRPr="00D01811" w:rsidRDefault="00A77703" w:rsidP="00193275">
                    <w:pPr>
                      <w:rPr>
                        <w:ins w:id="114" w:author="Lenovo Legion" w:date="2023-10-16T06:26:00Z"/>
                        <w:rFonts w:cstheme="minorHAnsi"/>
                        <w:color w:val="595959" w:themeColor="text1" w:themeTint="A6"/>
                        <w:sz w:val="23"/>
                        <w:szCs w:val="23"/>
                        <w:rPrChange w:id="115" w:author="Lenovo Legion" w:date="2023-10-16T06:35:00Z">
                          <w:rPr>
                            <w:ins w:id="116" w:author="Lenovo Legion" w:date="2023-10-16T06:26:00Z"/>
                            <w:rFonts w:cstheme="minorHAnsi"/>
                            <w:color w:val="595959" w:themeColor="text1" w:themeTint="A6"/>
                            <w:sz w:val="24"/>
                            <w:szCs w:val="24"/>
                          </w:rPr>
                        </w:rPrChange>
                      </w:rPr>
                    </w:pPr>
                  </w:p>
                  <w:p w14:paraId="78EE1EF8" w14:textId="4227BBD2" w:rsidR="00A77703" w:rsidRPr="00D01811" w:rsidRDefault="00A77703" w:rsidP="00A77703">
                    <w:pPr>
                      <w:pStyle w:val="DaftarParagraf"/>
                      <w:numPr>
                        <w:ilvl w:val="0"/>
                        <w:numId w:val="14"/>
                      </w:numPr>
                      <w:rPr>
                        <w:ins w:id="117" w:author="Lenovo Legion" w:date="2023-10-16T06:26:00Z"/>
                        <w:rFonts w:cstheme="minorHAnsi"/>
                        <w:color w:val="595959" w:themeColor="text1" w:themeTint="A6"/>
                        <w:sz w:val="23"/>
                        <w:szCs w:val="23"/>
                        <w:rPrChange w:id="118" w:author="Lenovo Legion" w:date="2023-10-16T06:35:00Z">
                          <w:rPr>
                            <w:ins w:id="119" w:author="Lenovo Legion" w:date="2023-10-16T06:26:00Z"/>
                            <w:rFonts w:ascii="Cascadia Mono SemiLight" w:hAnsi="Cascadia Mono SemiLight" w:cs="Cascadia Mono SemiLight"/>
                            <w:color w:val="595959" w:themeColor="text1" w:themeTint="A6"/>
                            <w:sz w:val="24"/>
                            <w:szCs w:val="24"/>
                          </w:rPr>
                        </w:rPrChange>
                      </w:rPr>
                    </w:pPr>
                    <w:ins w:id="120" w:author="Lenovo Legion" w:date="2023-10-16T06:26:00Z">
                      <w:r w:rsidRPr="00D01811">
                        <w:rPr>
                          <w:rFonts w:cstheme="minorHAnsi"/>
                          <w:color w:val="595959" w:themeColor="text1" w:themeTint="A6"/>
                          <w:sz w:val="23"/>
                          <w:szCs w:val="23"/>
                          <w:rPrChange w:id="121" w:author="Lenovo Legion" w:date="2023-10-16T06:35:00Z">
                            <w:rPr>
                              <w:rFonts w:ascii="Cascadia Mono SemiLight" w:hAnsi="Cascadia Mono SemiLight" w:cs="Cascadia Mono SemiLight"/>
                              <w:color w:val="595959" w:themeColor="text1" w:themeTint="A6"/>
                              <w:sz w:val="24"/>
                              <w:szCs w:val="24"/>
                            </w:rPr>
                          </w:rPrChange>
                        </w:rPr>
                        <w:t>Hukum Nun sukun dan tanwin</w:t>
                      </w:r>
                    </w:ins>
                  </w:p>
                  <w:p w14:paraId="16388699" w14:textId="5C565C6C" w:rsidR="00A77703" w:rsidRPr="00D01811" w:rsidRDefault="00D84DFD" w:rsidP="00A77703">
                    <w:pPr>
                      <w:pStyle w:val="DaftarParagraf"/>
                      <w:numPr>
                        <w:ilvl w:val="0"/>
                        <w:numId w:val="14"/>
                      </w:numPr>
                      <w:rPr>
                        <w:ins w:id="122" w:author="Lenovo Legion" w:date="2023-10-16T06:30:00Z"/>
                        <w:rFonts w:cstheme="minorHAnsi"/>
                        <w:color w:val="595959" w:themeColor="text1" w:themeTint="A6"/>
                        <w:sz w:val="23"/>
                        <w:szCs w:val="23"/>
                        <w:rPrChange w:id="123" w:author="Lenovo Legion" w:date="2023-10-16T06:35:00Z">
                          <w:rPr>
                            <w:ins w:id="124" w:author="Lenovo Legion" w:date="2023-10-16T06:30:00Z"/>
                            <w:rFonts w:cstheme="minorHAnsi"/>
                            <w:color w:val="595959" w:themeColor="text1" w:themeTint="A6"/>
                            <w:sz w:val="24"/>
                            <w:szCs w:val="24"/>
                          </w:rPr>
                        </w:rPrChange>
                      </w:rPr>
                    </w:pPr>
                    <w:ins w:id="125" w:author="Lenovo Legion" w:date="2023-10-16T06:29:00Z">
                      <w:r w:rsidRPr="00D01811">
                        <w:rPr>
                          <w:rFonts w:cstheme="minorHAnsi"/>
                          <w:color w:val="595959" w:themeColor="text1" w:themeTint="A6"/>
                          <w:sz w:val="23"/>
                          <w:szCs w:val="23"/>
                          <w:rPrChange w:id="126" w:author="Lenovo Legion" w:date="2023-10-16T06:35:00Z">
                            <w:rPr>
                              <w:rFonts w:cstheme="minorHAnsi"/>
                              <w:color w:val="595959" w:themeColor="text1" w:themeTint="A6"/>
                              <w:sz w:val="24"/>
                              <w:szCs w:val="24"/>
                            </w:rPr>
                          </w:rPrChange>
                        </w:rPr>
                        <w:t>Hukum mim sukun</w:t>
                      </w:r>
                    </w:ins>
                    <w:ins w:id="127" w:author="Lenovo Legion" w:date="2023-10-16T06:30:00Z">
                      <w:r w:rsidR="00AC4896" w:rsidRPr="00D01811">
                        <w:rPr>
                          <w:rFonts w:cstheme="minorHAnsi"/>
                          <w:color w:val="595959" w:themeColor="text1" w:themeTint="A6"/>
                          <w:sz w:val="23"/>
                          <w:szCs w:val="23"/>
                          <w:rPrChange w:id="128" w:author="Lenovo Legion" w:date="2023-10-16T06:35:00Z">
                            <w:rPr>
                              <w:rFonts w:cstheme="minorHAnsi"/>
                              <w:color w:val="595959" w:themeColor="text1" w:themeTint="A6"/>
                              <w:sz w:val="24"/>
                              <w:szCs w:val="24"/>
                            </w:rPr>
                          </w:rPrChange>
                        </w:rPr>
                        <w:t>,</w:t>
                      </w:r>
                    </w:ins>
                    <w:ins w:id="129" w:author="Lenovo Legion" w:date="2023-10-16T06:29:00Z">
                      <w:r w:rsidR="00A425F8" w:rsidRPr="00D01811">
                        <w:rPr>
                          <w:rFonts w:cstheme="minorHAnsi"/>
                          <w:color w:val="595959" w:themeColor="text1" w:themeTint="A6"/>
                          <w:sz w:val="23"/>
                          <w:szCs w:val="23"/>
                          <w:rPrChange w:id="130" w:author="Lenovo Legion" w:date="2023-10-16T06:35:00Z">
                            <w:rPr>
                              <w:rFonts w:cstheme="minorHAnsi"/>
                              <w:color w:val="595959" w:themeColor="text1" w:themeTint="A6"/>
                              <w:sz w:val="24"/>
                              <w:szCs w:val="24"/>
                            </w:rPr>
                          </w:rPrChange>
                        </w:rPr>
                        <w:t xml:space="preserve"> mim </w:t>
                      </w:r>
                    </w:ins>
                    <w:ins w:id="131" w:author="Lenovo Legion" w:date="2023-10-16T06:30:00Z">
                      <w:r w:rsidR="00B45412" w:rsidRPr="00D01811">
                        <w:rPr>
                          <w:rFonts w:cstheme="minorHAnsi"/>
                          <w:color w:val="595959" w:themeColor="text1" w:themeTint="A6"/>
                          <w:sz w:val="23"/>
                          <w:szCs w:val="23"/>
                          <w:rPrChange w:id="132" w:author="Lenovo Legion" w:date="2023-10-16T06:35:00Z">
                            <w:rPr>
                              <w:rFonts w:cstheme="minorHAnsi"/>
                              <w:color w:val="595959" w:themeColor="text1" w:themeTint="A6"/>
                              <w:sz w:val="24"/>
                              <w:szCs w:val="24"/>
                            </w:rPr>
                          </w:rPrChange>
                        </w:rPr>
                        <w:t xml:space="preserve">dan nun </w:t>
                      </w:r>
                    </w:ins>
                    <w:ins w:id="133" w:author="Lenovo Legion" w:date="2023-10-16T06:29:00Z">
                      <w:r w:rsidR="00A425F8" w:rsidRPr="00D01811">
                        <w:rPr>
                          <w:rFonts w:cstheme="minorHAnsi"/>
                          <w:color w:val="595959" w:themeColor="text1" w:themeTint="A6"/>
                          <w:sz w:val="23"/>
                          <w:szCs w:val="23"/>
                          <w:rPrChange w:id="134" w:author="Lenovo Legion" w:date="2023-10-16T06:35:00Z">
                            <w:rPr>
                              <w:rFonts w:cstheme="minorHAnsi"/>
                              <w:color w:val="595959" w:themeColor="text1" w:themeTint="A6"/>
                              <w:sz w:val="24"/>
                              <w:szCs w:val="24"/>
                            </w:rPr>
                          </w:rPrChange>
                        </w:rPr>
                        <w:t>tasydid</w:t>
                      </w:r>
                    </w:ins>
                  </w:p>
                  <w:p w14:paraId="26F139EA" w14:textId="3594FAE3" w:rsidR="00AC4896" w:rsidRPr="00D01811" w:rsidRDefault="005F343B" w:rsidP="00A77703">
                    <w:pPr>
                      <w:pStyle w:val="DaftarParagraf"/>
                      <w:numPr>
                        <w:ilvl w:val="0"/>
                        <w:numId w:val="14"/>
                      </w:numPr>
                      <w:rPr>
                        <w:ins w:id="135" w:author="Lenovo Legion" w:date="2023-10-16T06:32:00Z"/>
                        <w:rFonts w:cstheme="minorHAnsi"/>
                        <w:color w:val="595959" w:themeColor="text1" w:themeTint="A6"/>
                        <w:sz w:val="23"/>
                        <w:szCs w:val="23"/>
                        <w:rPrChange w:id="136" w:author="Lenovo Legion" w:date="2023-10-16T06:35:00Z">
                          <w:rPr>
                            <w:ins w:id="137" w:author="Lenovo Legion" w:date="2023-10-16T06:32:00Z"/>
                            <w:rFonts w:cstheme="minorHAnsi"/>
                            <w:color w:val="595959" w:themeColor="text1" w:themeTint="A6"/>
                            <w:sz w:val="24"/>
                            <w:szCs w:val="24"/>
                          </w:rPr>
                        </w:rPrChange>
                      </w:rPr>
                    </w:pPr>
                    <w:ins w:id="138" w:author="Lenovo Legion" w:date="2023-10-16T06:32:00Z">
                      <w:r w:rsidRPr="00D01811">
                        <w:rPr>
                          <w:rFonts w:cstheme="minorHAnsi"/>
                          <w:color w:val="595959" w:themeColor="text1" w:themeTint="A6"/>
                          <w:sz w:val="23"/>
                          <w:szCs w:val="23"/>
                          <w:rPrChange w:id="139" w:author="Lenovo Legion" w:date="2023-10-16T06:35:00Z">
                            <w:rPr>
                              <w:rFonts w:cstheme="minorHAnsi"/>
                              <w:color w:val="595959" w:themeColor="text1" w:themeTint="A6"/>
                              <w:sz w:val="24"/>
                              <w:szCs w:val="24"/>
                            </w:rPr>
                          </w:rPrChange>
                        </w:rPr>
                        <w:t>Trio idghom</w:t>
                      </w:r>
                    </w:ins>
                  </w:p>
                  <w:p w14:paraId="68FBB521" w14:textId="7B01099E" w:rsidR="005F343B" w:rsidRPr="00D01811" w:rsidRDefault="005F343B" w:rsidP="00A77703">
                    <w:pPr>
                      <w:pStyle w:val="DaftarParagraf"/>
                      <w:numPr>
                        <w:ilvl w:val="0"/>
                        <w:numId w:val="14"/>
                      </w:numPr>
                      <w:rPr>
                        <w:ins w:id="140" w:author="Lenovo Legion" w:date="2023-10-16T06:32:00Z"/>
                        <w:rFonts w:cstheme="minorHAnsi"/>
                        <w:color w:val="595959" w:themeColor="text1" w:themeTint="A6"/>
                        <w:sz w:val="23"/>
                        <w:szCs w:val="23"/>
                        <w:rPrChange w:id="141" w:author="Lenovo Legion" w:date="2023-10-16T06:35:00Z">
                          <w:rPr>
                            <w:ins w:id="142" w:author="Lenovo Legion" w:date="2023-10-16T06:32:00Z"/>
                            <w:rFonts w:cstheme="minorHAnsi"/>
                            <w:color w:val="595959" w:themeColor="text1" w:themeTint="A6"/>
                            <w:sz w:val="24"/>
                            <w:szCs w:val="24"/>
                          </w:rPr>
                        </w:rPrChange>
                      </w:rPr>
                    </w:pPr>
                    <w:ins w:id="143" w:author="Lenovo Legion" w:date="2023-10-16T06:32:00Z">
                      <w:r w:rsidRPr="00D01811">
                        <w:rPr>
                          <w:rFonts w:cstheme="minorHAnsi"/>
                          <w:color w:val="595959" w:themeColor="text1" w:themeTint="A6"/>
                          <w:sz w:val="23"/>
                          <w:szCs w:val="23"/>
                          <w:rPrChange w:id="144" w:author="Lenovo Legion" w:date="2023-10-16T06:35:00Z">
                            <w:rPr>
                              <w:rFonts w:cstheme="minorHAnsi"/>
                              <w:color w:val="595959" w:themeColor="text1" w:themeTint="A6"/>
                              <w:sz w:val="24"/>
                              <w:szCs w:val="24"/>
                            </w:rPr>
                          </w:rPrChange>
                        </w:rPr>
                        <w:t>Hukum lafadz Allah</w:t>
                      </w:r>
                    </w:ins>
                  </w:p>
                  <w:p w14:paraId="105774CC" w14:textId="3E3C3800" w:rsidR="005F343B" w:rsidRPr="00D01811" w:rsidRDefault="005F343B" w:rsidP="00A77703">
                    <w:pPr>
                      <w:pStyle w:val="DaftarParagraf"/>
                      <w:numPr>
                        <w:ilvl w:val="0"/>
                        <w:numId w:val="14"/>
                      </w:numPr>
                      <w:rPr>
                        <w:ins w:id="145" w:author="Lenovo Legion" w:date="2023-10-16T06:32:00Z"/>
                        <w:rFonts w:cstheme="minorHAnsi"/>
                        <w:color w:val="595959" w:themeColor="text1" w:themeTint="A6"/>
                        <w:sz w:val="23"/>
                        <w:szCs w:val="23"/>
                        <w:rPrChange w:id="146" w:author="Lenovo Legion" w:date="2023-10-16T06:35:00Z">
                          <w:rPr>
                            <w:ins w:id="147" w:author="Lenovo Legion" w:date="2023-10-16T06:32:00Z"/>
                            <w:rFonts w:cstheme="minorHAnsi"/>
                            <w:color w:val="595959" w:themeColor="text1" w:themeTint="A6"/>
                            <w:sz w:val="24"/>
                            <w:szCs w:val="24"/>
                          </w:rPr>
                        </w:rPrChange>
                      </w:rPr>
                    </w:pPr>
                    <w:ins w:id="148" w:author="Lenovo Legion" w:date="2023-10-16T06:32:00Z">
                      <w:r w:rsidRPr="00D01811">
                        <w:rPr>
                          <w:rFonts w:cstheme="minorHAnsi"/>
                          <w:color w:val="595959" w:themeColor="text1" w:themeTint="A6"/>
                          <w:sz w:val="23"/>
                          <w:szCs w:val="23"/>
                          <w:rPrChange w:id="149" w:author="Lenovo Legion" w:date="2023-10-16T06:35:00Z">
                            <w:rPr>
                              <w:rFonts w:cstheme="minorHAnsi"/>
                              <w:color w:val="595959" w:themeColor="text1" w:themeTint="A6"/>
                              <w:sz w:val="24"/>
                              <w:szCs w:val="24"/>
                            </w:rPr>
                          </w:rPrChange>
                        </w:rPr>
                        <w:t>Qolqolah</w:t>
                      </w:r>
                    </w:ins>
                  </w:p>
                  <w:p w14:paraId="7D3A8B36" w14:textId="59B8CB01" w:rsidR="005F343B" w:rsidRPr="00D01811" w:rsidRDefault="00446D22" w:rsidP="00A77703">
                    <w:pPr>
                      <w:pStyle w:val="DaftarParagraf"/>
                      <w:numPr>
                        <w:ilvl w:val="0"/>
                        <w:numId w:val="14"/>
                      </w:numPr>
                      <w:rPr>
                        <w:ins w:id="150" w:author="Lenovo Legion" w:date="2023-10-16T06:33:00Z"/>
                        <w:rFonts w:cstheme="minorHAnsi"/>
                        <w:color w:val="595959" w:themeColor="text1" w:themeTint="A6"/>
                        <w:sz w:val="23"/>
                        <w:szCs w:val="23"/>
                        <w:rPrChange w:id="151" w:author="Lenovo Legion" w:date="2023-10-16T06:35:00Z">
                          <w:rPr>
                            <w:ins w:id="152" w:author="Lenovo Legion" w:date="2023-10-16T06:33:00Z"/>
                            <w:rFonts w:cstheme="minorHAnsi"/>
                            <w:color w:val="595959" w:themeColor="text1" w:themeTint="A6"/>
                            <w:sz w:val="24"/>
                            <w:szCs w:val="24"/>
                          </w:rPr>
                        </w:rPrChange>
                      </w:rPr>
                    </w:pPr>
                    <w:ins w:id="153" w:author="Lenovo Legion" w:date="2023-10-16T06:34:00Z">
                      <w:r w:rsidRPr="00D01811">
                        <w:rPr>
                          <w:rFonts w:cstheme="minorHAnsi"/>
                          <w:color w:val="595959" w:themeColor="text1" w:themeTint="A6"/>
                          <w:sz w:val="23"/>
                          <w:szCs w:val="23"/>
                          <w:rPrChange w:id="154" w:author="Lenovo Legion" w:date="2023-10-16T06:35:00Z">
                            <w:rPr>
                              <w:rFonts w:cstheme="minorHAnsi"/>
                              <w:color w:val="595959" w:themeColor="text1" w:themeTint="A6"/>
                              <w:sz w:val="24"/>
                              <w:szCs w:val="24"/>
                            </w:rPr>
                          </w:rPrChange>
                        </w:rPr>
                        <w:t>Idz</w:t>
                      </w:r>
                    </w:ins>
                    <w:ins w:id="155" w:author="Lenovo Legion" w:date="2023-10-16T06:33:00Z">
                      <w:r w:rsidRPr="00D01811">
                        <w:rPr>
                          <w:rFonts w:cstheme="minorHAnsi"/>
                          <w:color w:val="595959" w:themeColor="text1" w:themeTint="A6"/>
                          <w:sz w:val="23"/>
                          <w:szCs w:val="23"/>
                          <w:rPrChange w:id="156" w:author="Lenovo Legion" w:date="2023-10-16T06:35:00Z">
                            <w:rPr>
                              <w:rFonts w:cstheme="minorHAnsi"/>
                              <w:color w:val="595959" w:themeColor="text1" w:themeTint="A6"/>
                              <w:sz w:val="24"/>
                              <w:szCs w:val="24"/>
                            </w:rPr>
                          </w:rPrChange>
                        </w:rPr>
                        <w:t>har wajib</w:t>
                      </w:r>
                    </w:ins>
                  </w:p>
                  <w:p w14:paraId="7922841B" w14:textId="1A202B5E" w:rsidR="00446D22" w:rsidRPr="00D01811" w:rsidRDefault="00446D22" w:rsidP="00A77703">
                    <w:pPr>
                      <w:pStyle w:val="DaftarParagraf"/>
                      <w:numPr>
                        <w:ilvl w:val="0"/>
                        <w:numId w:val="14"/>
                      </w:numPr>
                      <w:rPr>
                        <w:ins w:id="157" w:author="Lenovo Legion" w:date="2023-10-16T06:33:00Z"/>
                        <w:rFonts w:cstheme="minorHAnsi"/>
                        <w:color w:val="595959" w:themeColor="text1" w:themeTint="A6"/>
                        <w:sz w:val="23"/>
                        <w:szCs w:val="23"/>
                        <w:rPrChange w:id="158" w:author="Lenovo Legion" w:date="2023-10-16T06:35:00Z">
                          <w:rPr>
                            <w:ins w:id="159" w:author="Lenovo Legion" w:date="2023-10-16T06:33:00Z"/>
                            <w:rFonts w:cstheme="minorHAnsi"/>
                            <w:color w:val="595959" w:themeColor="text1" w:themeTint="A6"/>
                            <w:sz w:val="24"/>
                            <w:szCs w:val="24"/>
                          </w:rPr>
                        </w:rPrChange>
                      </w:rPr>
                    </w:pPr>
                    <w:ins w:id="160" w:author="Lenovo Legion" w:date="2023-10-16T06:33:00Z">
                      <w:r w:rsidRPr="00D01811">
                        <w:rPr>
                          <w:rFonts w:cstheme="minorHAnsi"/>
                          <w:color w:val="595959" w:themeColor="text1" w:themeTint="A6"/>
                          <w:sz w:val="23"/>
                          <w:szCs w:val="23"/>
                          <w:rPrChange w:id="161" w:author="Lenovo Legion" w:date="2023-10-16T06:35:00Z">
                            <w:rPr>
                              <w:rFonts w:cstheme="minorHAnsi"/>
                              <w:color w:val="595959" w:themeColor="text1" w:themeTint="A6"/>
                              <w:sz w:val="24"/>
                              <w:szCs w:val="24"/>
                            </w:rPr>
                          </w:rPrChange>
                        </w:rPr>
                        <w:t>Hukum ra</w:t>
                      </w:r>
                    </w:ins>
                  </w:p>
                  <w:p w14:paraId="20909762" w14:textId="26A9F64D" w:rsidR="00446D22" w:rsidRPr="00D01811" w:rsidRDefault="00446D22" w:rsidP="00A77703">
                    <w:pPr>
                      <w:pStyle w:val="DaftarParagraf"/>
                      <w:numPr>
                        <w:ilvl w:val="0"/>
                        <w:numId w:val="14"/>
                      </w:numPr>
                      <w:rPr>
                        <w:ins w:id="162" w:author="Lenovo Legion" w:date="2023-10-16T06:34:00Z"/>
                        <w:rFonts w:cstheme="minorHAnsi"/>
                        <w:color w:val="595959" w:themeColor="text1" w:themeTint="A6"/>
                        <w:sz w:val="23"/>
                        <w:szCs w:val="23"/>
                        <w:rPrChange w:id="163" w:author="Lenovo Legion" w:date="2023-10-16T06:35:00Z">
                          <w:rPr>
                            <w:ins w:id="164" w:author="Lenovo Legion" w:date="2023-10-16T06:34:00Z"/>
                            <w:rFonts w:cstheme="minorHAnsi"/>
                            <w:color w:val="595959" w:themeColor="text1" w:themeTint="A6"/>
                            <w:sz w:val="24"/>
                            <w:szCs w:val="24"/>
                          </w:rPr>
                        </w:rPrChange>
                      </w:rPr>
                    </w:pPr>
                    <w:ins w:id="165" w:author="Lenovo Legion" w:date="2023-10-16T06:34:00Z">
                      <w:r w:rsidRPr="00D01811">
                        <w:rPr>
                          <w:rFonts w:cstheme="minorHAnsi"/>
                          <w:color w:val="595959" w:themeColor="text1" w:themeTint="A6"/>
                          <w:sz w:val="23"/>
                          <w:szCs w:val="23"/>
                          <w:rPrChange w:id="166" w:author="Lenovo Legion" w:date="2023-10-16T06:35:00Z">
                            <w:rPr>
                              <w:rFonts w:cstheme="minorHAnsi"/>
                              <w:color w:val="595959" w:themeColor="text1" w:themeTint="A6"/>
                              <w:sz w:val="24"/>
                              <w:szCs w:val="24"/>
                            </w:rPr>
                          </w:rPrChange>
                        </w:rPr>
                        <w:t xml:space="preserve">Hukum lam ta’rif </w:t>
                      </w:r>
                    </w:ins>
                  </w:p>
                  <w:p w14:paraId="4C9C1F8B" w14:textId="3ACB1A65" w:rsidR="00446D22" w:rsidRPr="00D01811" w:rsidRDefault="00446D22">
                    <w:pPr>
                      <w:pStyle w:val="DaftarParagraf"/>
                      <w:numPr>
                        <w:ilvl w:val="0"/>
                        <w:numId w:val="14"/>
                      </w:numPr>
                      <w:rPr>
                        <w:ins w:id="167" w:author="Lenovo Legion" w:date="2023-10-16T06:26:00Z"/>
                        <w:rFonts w:cstheme="minorHAnsi"/>
                        <w:color w:val="595959" w:themeColor="text1" w:themeTint="A6"/>
                        <w:sz w:val="23"/>
                        <w:szCs w:val="23"/>
                        <w:rPrChange w:id="168" w:author="Lenovo Legion" w:date="2023-10-16T06:35:00Z">
                          <w:rPr>
                            <w:ins w:id="169" w:author="Lenovo Legion" w:date="2023-10-16T06:26:00Z"/>
                          </w:rPr>
                        </w:rPrChange>
                      </w:rPr>
                      <w:pPrChange w:id="170" w:author="Lenovo Legion" w:date="2023-10-16T06:26:00Z">
                        <w:pPr>
                          <w:jc w:val="center"/>
                        </w:pPr>
                      </w:pPrChange>
                    </w:pPr>
                    <w:ins w:id="171" w:author="Lenovo Legion" w:date="2023-10-16T06:34:00Z">
                      <w:r w:rsidRPr="00D01811">
                        <w:rPr>
                          <w:rFonts w:cstheme="minorHAnsi"/>
                          <w:color w:val="595959" w:themeColor="text1" w:themeTint="A6"/>
                          <w:sz w:val="23"/>
                          <w:szCs w:val="23"/>
                          <w:rPrChange w:id="172" w:author="Lenovo Legion" w:date="2023-10-16T06:35:00Z">
                            <w:rPr>
                              <w:rFonts w:cstheme="minorHAnsi"/>
                              <w:color w:val="595959" w:themeColor="text1" w:themeTint="A6"/>
                              <w:sz w:val="24"/>
                              <w:szCs w:val="24"/>
                            </w:rPr>
                          </w:rPrChange>
                        </w:rPr>
                        <w:t>Hukum Mad</w:t>
                      </w:r>
                    </w:ins>
                  </w:p>
                  <w:p w14:paraId="6F7B0860" w14:textId="171AD247" w:rsidR="00193275" w:rsidRPr="00D01811" w:rsidRDefault="00193275">
                    <w:pPr>
                      <w:rPr>
                        <w:rFonts w:cstheme="minorHAnsi"/>
                        <w:color w:val="404040" w:themeColor="text1" w:themeTint="BF"/>
                        <w:sz w:val="23"/>
                        <w:szCs w:val="23"/>
                        <w:rPrChange w:id="173" w:author="Lenovo Legion" w:date="2023-10-16T06:35:00Z">
                          <w:rPr>
                            <w:color w:val="404040" w:themeColor="text1" w:themeTint="BF"/>
                            <w:sz w:val="22"/>
                            <w:szCs w:val="22"/>
                          </w:rPr>
                        </w:rPrChange>
                      </w:rPr>
                      <w:pPrChange w:id="174" w:author="Lenovo Legion" w:date="2023-10-16T06:24:00Z">
                        <w:pPr>
                          <w:jc w:val="center"/>
                        </w:pPr>
                      </w:pPrChange>
                    </w:pPr>
                    <w:del w:id="175" w:author="Lenovo Legion" w:date="2023-10-16T06:23:00Z">
                      <w:r w:rsidRPr="00D01811" w:rsidDel="00193275">
                        <w:rPr>
                          <w:rFonts w:cstheme="minorHAnsi"/>
                          <w:color w:val="404040" w:themeColor="text1" w:themeTint="BF"/>
                          <w:sz w:val="23"/>
                          <w:szCs w:val="23"/>
                          <w:rPrChange w:id="176" w:author="Lenovo Legion" w:date="2023-10-16T06:35:00Z">
                            <w:rPr>
                              <w:color w:val="404040" w:themeColor="text1" w:themeTint="BF"/>
                              <w:sz w:val="22"/>
                              <w:szCs w:val="22"/>
                            </w:rPr>
                          </w:rPrChange>
                        </w:rPr>
                        <w:delText>Dan hukum membaca Al Quran dangan tajwid adalah wajib, Barang siapa yang tidak mambaca AlQuran dengan tajwid maka dia berdosa.</w:delText>
                      </w:r>
                    </w:del>
                  </w:p>
                </w:txbxContent>
              </v:textbox>
            </v:shape>
          </w:pict>
        </w:r>
      </w:ins>
      <w:r>
        <w:pict w14:anchorId="041BA52F">
          <v:shape id="Kotak Teks 161828017" o:spid="_x0000_s2115" type="#_x0000_t202" style="position:absolute;margin-left:381.8pt;margin-top:487.85pt;width:41.5pt;height:35.65pt;z-index:25156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" filled="f" stroked="f">
            <v:textbox>
              <w:txbxContent>
                <w:p w14:paraId="6E6CAF11" w14:textId="66BF0D7D" w:rsidR="005A10AC" w:rsidRPr="003E70A7" w:rsidRDefault="005A10AC" w:rsidP="003C1BC1">
                  <w:pPr>
                    <w:rPr>
                      <w:rFonts w:ascii="13/5Atom Sans" w:hAnsi="13/5Atom Sans"/>
                      <w:sz w:val="40"/>
                      <w:szCs w:val="40"/>
                    </w:rPr>
                  </w:pPr>
                  <w:r w:rsidRPr="004F7B4C">
                    <w:rPr>
                      <w:rFonts w:ascii="13/5Atom Sans" w:hAnsi="13/5Atom Sans"/>
                      <w:color w:val="595959" w:themeColor="text1" w:themeTint="A6"/>
                      <w:sz w:val="96"/>
                      <w:szCs w:val="96"/>
                    </w:rPr>
                    <w:t>2</w:t>
                  </w:r>
                  <w:r w:rsidR="00625D2D" w:rsidRPr="004F7B4C">
                    <w:rPr>
                      <w:rFonts w:ascii="13/5Atom Sans" w:hAnsi="13/5Atom Sans"/>
                      <w:color w:val="595959" w:themeColor="text1" w:themeTint="A6"/>
                      <w:sz w:val="96"/>
                      <w:szCs w:val="96"/>
                    </w:rPr>
                    <w:t>2</w:t>
                  </w:r>
                  <w:r w:rsidRPr="003E70A7">
                    <w:rPr>
                      <w:rFonts w:ascii="13/5Atom Sans" w:hAnsi="13/5Atom Sans"/>
                      <w:sz w:val="120"/>
                      <w:szCs w:val="120"/>
                    </w:rPr>
                    <w:t xml:space="preserve"> </w:t>
                  </w:r>
                </w:p>
              </w:txbxContent>
            </v:textbox>
            <w10:wrap anchorx="page"/>
          </v:shape>
        </w:pict>
      </w:r>
      <w:r>
        <w:pict w14:anchorId="590C4087">
          <v:shape id="Kotak Teks 1" o:spid="_x0000_s2114" type="#_x0000_t202" style="position:absolute;margin-left:15.2pt;margin-top:154.3pt;width:317.35pt;height:96pt;z-index:25156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" filled="f" stroked="f">
            <v:textbox>
              <w:txbxContent>
                <w:p w14:paraId="56C1539D" w14:textId="173F982F" w:rsidR="00714F0D" w:rsidRDefault="00BF4352" w:rsidP="00BF4352">
                  <w:pPr>
                    <w:jc w:val="center"/>
                    <w:rPr>
                      <w:rFonts w:ascii="Cascadia Mono SemiLight" w:hAnsi="Cascadia Mono SemiLight" w:cs="Cascadia Mono SemiLight"/>
                      <w:color w:val="595959" w:themeColor="text1" w:themeTint="A6"/>
                      <w:sz w:val="24"/>
                      <w:szCs w:val="24"/>
                    </w:rPr>
                  </w:pPr>
                  <w:r w:rsidRPr="00B23C5F">
                    <w:rPr>
                      <w:rFonts w:ascii="Cascadia Mono SemiLight" w:hAnsi="Cascadia Mono SemiLight" w:cs="Cascadia Mono SemiLight"/>
                      <w:color w:val="595959" w:themeColor="text1" w:themeTint="A6"/>
                      <w:sz w:val="24"/>
                      <w:szCs w:val="24"/>
                      <w:rtl/>
                    </w:rPr>
                    <w:t>وَالأَخْـذُ بِالتَّـجْـوِيـدِ حَـتْــمٌ لازِمُ * مَــنْ لَــمْ يُـجَـوِّدِ الْـقُـرَانَ آثِــمُ</w:t>
                  </w:r>
                </w:p>
                <w:p w14:paraId="72A06F7D" w14:textId="1ABC409D" w:rsidR="00141BA2" w:rsidRPr="00D01811" w:rsidRDefault="00141BA2" w:rsidP="00BF4352">
                  <w:pPr>
                    <w:jc w:val="center"/>
                    <w:rPr>
                      <w:color w:val="404040" w:themeColor="text1" w:themeTint="BF"/>
                      <w:sz w:val="22"/>
                      <w:szCs w:val="22"/>
                    </w:rPr>
                  </w:pPr>
                  <w:r w:rsidRPr="00D01811">
                    <w:rPr>
                      <w:color w:val="404040" w:themeColor="text1" w:themeTint="BF"/>
                      <w:sz w:val="22"/>
                      <w:szCs w:val="22"/>
                    </w:rPr>
                    <w:t>Dan hukum membaca Al Quran dangan tajwid adalah waji</w:t>
                  </w:r>
                  <w:r w:rsidR="004866A7" w:rsidRPr="00D01811">
                    <w:rPr>
                      <w:color w:val="404040" w:themeColor="text1" w:themeTint="BF"/>
                      <w:sz w:val="22"/>
                      <w:szCs w:val="22"/>
                    </w:rPr>
                    <w:t>b, Barang siapa yang tidak mambaca AlQuran dengan tajwid maka dia berdosa</w:t>
                  </w:r>
                  <w:r w:rsidR="008540FE" w:rsidRPr="00D01811">
                    <w:rPr>
                      <w:color w:val="404040" w:themeColor="text1" w:themeTint="BF"/>
                      <w:sz w:val="22"/>
                      <w:szCs w:val="22"/>
                    </w:rPr>
                    <w:t>.</w:t>
                  </w:r>
                </w:p>
              </w:txbxContent>
            </v:textbox>
          </v:shape>
        </w:pict>
      </w:r>
      <w:r>
        <w:pict w14:anchorId="52451382">
          <v:rect id="Persegi Panjang 2122430220" o:spid="_x0000_s2113" style="position:absolute;margin-left:296.2pt;margin-top:140.6pt;width:347.4pt;height:346.7pt;z-index:25154406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" fillcolor="#fdeabc [3207]" stroked="f" strokeweight="1pt">
            <w10:wrap anchorx="margin"/>
          </v:rect>
        </w:pict>
      </w:r>
      <w:r w:rsidR="009D36D2">
        <w:rPr>
          <w:rFonts w:asciiTheme="majorHAnsi" w:eastAsiaTheme="majorEastAsia" w:hAnsiTheme="majorHAnsi" w:cstheme="majorBidi"/>
          <w:color w:val="C68D08" w:themeColor="accent1" w:themeShade="BF"/>
          <w:sz w:val="36"/>
          <w:szCs w:val="36"/>
          <w:lang w:val="id-ID"/>
        </w:rPr>
        <w:br w:type="page"/>
      </w:r>
    </w:p>
    <w:p w14:paraId="20EF8C49" w14:textId="39E5D670" w:rsidR="009D36D2" w:rsidRDefault="00CF26DA">
      <w:pPr>
        <w:rPr>
          <w:rFonts w:asciiTheme="majorHAnsi" w:eastAsiaTheme="majorEastAsia" w:hAnsiTheme="majorHAnsi" w:cstheme="majorBidi"/>
          <w:color w:val="C68D08" w:themeColor="accent1" w:themeShade="BF"/>
          <w:sz w:val="36"/>
          <w:szCs w:val="36"/>
          <w:lang w:val="id-ID"/>
        </w:rPr>
      </w:pPr>
      <w:ins w:id="177" w:author="Lenovo Legion" w:date="2023-10-16T06:38:00Z">
        <w:r>
          <w:lastRenderedPageBreak/>
          <w:pict w14:anchorId="711C83BE">
            <v:group id="Grup 582789952" o:spid="_x0000_s2110" style="position:absolute;margin-left:16.15pt;margin-top:9pt;width:312.5pt;height:64.25pt;z-index:251623936;mso-position-horizontal-relative:margin;mso-width-relative:margin;mso-height-relative:margin" coordorigin="-152,355" coordsize="15052,6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">
              <v:shape id="_x0000_s2111" type="#_x0000_t202" style="position:absolute;left:-152;top:355;width:15051;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" filled="f" stroked="f">
                <v:textbox>
                  <w:txbxContent>
                    <w:p w14:paraId="7C6CEC72" w14:textId="011AD958" w:rsidR="00581DDD" w:rsidRPr="00412784" w:rsidRDefault="00581DDD" w:rsidP="00581DDD">
                      <w:pPr>
                        <w:jc w:val="right"/>
                        <w:rPr>
                          <w:rFonts w:eastAsia="MS Mincho" w:cstheme="minorHAnsi"/>
                          <w:color w:val="C68D08" w:themeColor="accent1" w:themeShade="BF"/>
                          <w:sz w:val="48"/>
                          <w:szCs w:val="48"/>
                          <w:rPrChange w:id="178" w:author="Lenovo Legion" w:date="2023-10-16T06:41:00Z">
                            <w:rPr>
                              <w:rFonts w:ascii="Cascadia Mono SemiLight" w:eastAsia="MS Mincho" w:hAnsi="Cascadia Mono SemiLight" w:cs="Cascadia Mono SemiLight"/>
                              <w:color w:val="C68D08" w:themeColor="accent1" w:themeShade="BF"/>
                              <w:sz w:val="48"/>
                              <w:szCs w:val="48"/>
                            </w:rPr>
                          </w:rPrChange>
                        </w:rPr>
                      </w:pPr>
                      <w:del w:id="179" w:author="Lenovo Legion" w:date="2023-10-16T06:41:00Z">
                        <w:r w:rsidRPr="00412784" w:rsidDel="004B751F">
                          <w:rPr>
                            <w:rFonts w:cstheme="minorHAnsi"/>
                            <w:color w:val="C68D08" w:themeColor="accent1" w:themeShade="BF"/>
                            <w:sz w:val="48"/>
                            <w:szCs w:val="48"/>
                            <w:rPrChange w:id="180" w:author="Lenovo Legion" w:date="2023-10-16T06:41:00Z">
                              <w:rPr>
                                <w:rFonts w:ascii="Cascadia Mono SemiLight" w:hAnsi="Cascadia Mono SemiLight" w:cs="Cascadia Mono SemiLight"/>
                                <w:color w:val="C68D08" w:themeColor="accent1" w:themeShade="BF"/>
                                <w:sz w:val="48"/>
                                <w:szCs w:val="48"/>
                              </w:rPr>
                            </w:rPrChange>
                          </w:rPr>
                          <w:delText>AL HALQI</w:delText>
                        </w:r>
                      </w:del>
                      <w:ins w:id="181" w:author="Lenovo Legion" w:date="2023-10-16T06:41:00Z">
                        <w:r w:rsidR="004B751F" w:rsidRPr="00412784">
                          <w:rPr>
                            <w:rFonts w:cstheme="minorHAnsi"/>
                            <w:color w:val="C68D08" w:themeColor="accent1" w:themeShade="BF"/>
                            <w:sz w:val="48"/>
                            <w:szCs w:val="48"/>
                            <w:rPrChange w:id="182" w:author="Lenovo Legion" w:date="2023-10-16T06:41:00Z">
                              <w:rPr>
                                <w:rFonts w:ascii="Cascadia Mono SemiLight" w:hAnsi="Cascadia Mono SemiLight" w:cs="Cascadia Mono SemiLight"/>
                                <w:color w:val="C68D08" w:themeColor="accent1" w:themeShade="BF"/>
                                <w:sz w:val="48"/>
                                <w:szCs w:val="48"/>
                              </w:rPr>
                            </w:rPrChange>
                          </w:rPr>
                          <w:t>HUKUM</w:t>
                        </w:r>
                        <w:r w:rsidR="00412784" w:rsidRPr="00412784">
                          <w:rPr>
                            <w:rFonts w:cstheme="minorHAnsi"/>
                            <w:color w:val="C68D08" w:themeColor="accent1" w:themeShade="BF"/>
                            <w:sz w:val="48"/>
                            <w:szCs w:val="48"/>
                            <w:rPrChange w:id="183" w:author="Lenovo Legion" w:date="2023-10-16T06:41:00Z">
                              <w:rPr>
                                <w:rFonts w:ascii="Cascadia Mono SemiLight" w:hAnsi="Cascadia Mono SemiLight" w:cs="Cascadia Mono SemiLight"/>
                                <w:color w:val="C68D08" w:themeColor="accent1" w:themeShade="BF"/>
                                <w:sz w:val="48"/>
                                <w:szCs w:val="48"/>
                              </w:rPr>
                            </w:rPrChange>
                          </w:rPr>
                          <w:t xml:space="preserve"> NUN DAN TANWIN</w:t>
                        </w:r>
                      </w:ins>
                    </w:p>
                  </w:txbxContent>
                </v:textbox>
              </v:shape>
              <v:shape id="_x0000_s2112" type="#_x0000_t202" style="position:absolute;left:5259;top:3817;width:9625;height:3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" filled="f" stroked="f">
                <v:textbox>
                  <w:txbxContent>
                    <w:p w14:paraId="1CE8A107" w14:textId="4944FF7A" w:rsidR="00581DDD" w:rsidRPr="004C77EC" w:rsidRDefault="00D52D95" w:rsidP="00581DDD">
                      <w:pPr>
                        <w:jc w:val="right"/>
                        <w:rPr>
                          <w:rFonts w:ascii="Cascadia Mono SemiLight" w:eastAsia="MS Mincho" w:hAnsi="Cascadia Mono SemiLight" w:cs="Cascadia Mono SemiLight"/>
                          <w:color w:val="743C08" w:themeColor="accent3"/>
                          <w:sz w:val="36"/>
                          <w:szCs w:val="36"/>
                          <w:rPrChange w:id="184" w:author="Lenovo Legion" w:date="2023-10-16T06:42:00Z">
                            <w:rPr>
                              <w:rFonts w:ascii="Cascadia Mono SemiLight" w:eastAsia="MS Mincho" w:hAnsi="Cascadia Mono SemiLight" w:cs="Cascadia Mono SemiLight"/>
                              <w:color w:val="C68D08" w:themeColor="accent1" w:themeShade="BF"/>
                              <w:sz w:val="32"/>
                              <w:szCs w:val="32"/>
                            </w:rPr>
                          </w:rPrChange>
                        </w:rPr>
                      </w:pPr>
                      <w:ins w:id="185" w:author="Lenovo Legion" w:date="2023-10-16T06:42:00Z">
                        <w:r w:rsidRPr="004C77EC">
                          <w:rPr>
                            <w:rFonts w:ascii="Cascadia Mono SemiLight" w:hAnsi="Cascadia Mono SemiLight" w:cs="Cascadia Mono SemiLight"/>
                            <w:color w:val="743C08" w:themeColor="accent3"/>
                            <w:sz w:val="28"/>
                            <w:szCs w:val="28"/>
                            <w:rtl/>
                            <w:rPrChange w:id="186" w:author="Lenovo Legion" w:date="2023-10-16T06:42:00Z">
                              <w:rPr>
                                <w:rFonts w:ascii="Cascadia Mono SemiLight" w:hAnsi="Cascadia Mono SemiLight" w:cs="Cascadia Mono SemiLight"/>
                                <w:color w:val="595959" w:themeColor="text1" w:themeTint="A6"/>
                                <w:sz w:val="24"/>
                                <w:szCs w:val="24"/>
                                <w:rtl/>
                              </w:rPr>
                            </w:rPrChange>
                          </w:rPr>
                          <w:t xml:space="preserve">حُـكْـمُ تَنْـوِيْـنٍ وَنُـونٍ </w:t>
                        </w:r>
                      </w:ins>
                      <w:del w:id="187" w:author="Lenovo Legion" w:date="2023-10-16T06:42:00Z">
                        <w:r w:rsidR="00581DDD" w:rsidRPr="004C77EC" w:rsidDel="00D52D95">
                          <w:rPr>
                            <w:rFonts w:ascii="Cascadia Mono SemiLight" w:hAnsi="Cascadia Mono SemiLight" w:cs="Cascadia Mono SemiLight"/>
                            <w:color w:val="743C08" w:themeColor="accent3"/>
                            <w:sz w:val="36"/>
                            <w:szCs w:val="36"/>
                            <w:rtl/>
                            <w:rPrChange w:id="188" w:author="Lenovo Legion" w:date="2023-10-16T06:42:00Z">
                              <w:rPr>
                                <w:rFonts w:ascii="Cascadia Mono SemiLight" w:hAnsi="Cascadia Mono SemiLight" w:cs="Cascadia Mono SemiLight"/>
                                <w:color w:val="743C08" w:themeColor="accent3"/>
                                <w:sz w:val="32"/>
                                <w:szCs w:val="32"/>
                                <w:rtl/>
                              </w:rPr>
                            </w:rPrChange>
                          </w:rPr>
                          <w:delText>ال</w:delText>
                        </w:r>
                        <w:r w:rsidR="00581DDD" w:rsidRPr="004C77EC" w:rsidDel="00D52D95">
                          <w:rPr>
                            <w:rFonts w:ascii="Cascadia Mono SemiLight" w:hAnsi="Cascadia Mono SemiLight" w:cs="Cascadia Mono SemiLight" w:hint="cs"/>
                            <w:color w:val="743C08" w:themeColor="accent3"/>
                            <w:sz w:val="36"/>
                            <w:szCs w:val="36"/>
                            <w:rtl/>
                            <w:rPrChange w:id="189" w:author="Lenovo Legion" w:date="2023-10-16T06:42:00Z">
                              <w:rPr>
                                <w:rFonts w:ascii="Cascadia Mono SemiLight" w:hAnsi="Cascadia Mono SemiLight" w:cs="Cascadia Mono SemiLight" w:hint="cs"/>
                                <w:color w:val="743C08" w:themeColor="accent3"/>
                                <w:sz w:val="32"/>
                                <w:szCs w:val="32"/>
                                <w:rtl/>
                              </w:rPr>
                            </w:rPrChange>
                          </w:rPr>
                          <w:delText>حَلقِ</w:delText>
                        </w:r>
                      </w:del>
                      <w:r w:rsidR="00581DDD" w:rsidRPr="004C77EC">
                        <w:rPr>
                          <w:rFonts w:ascii="Cascadia Mono SemiLight" w:hAnsi="Cascadia Mono SemiLight" w:cs="Cascadia Mono SemiLight"/>
                          <w:color w:val="743C08" w:themeColor="accent3"/>
                          <w:sz w:val="36"/>
                          <w:szCs w:val="36"/>
                          <w:rPrChange w:id="190" w:author="Lenovo Legion" w:date="2023-10-16T06:42:00Z">
                            <w:rPr>
                              <w:rFonts w:ascii="Cascadia Mono SemiLight" w:hAnsi="Cascadia Mono SemiLight" w:cs="Cascadia Mono SemiLight"/>
                              <w:color w:val="C68D08" w:themeColor="accent1" w:themeShade="BF"/>
                              <w:sz w:val="32"/>
                              <w:szCs w:val="32"/>
                            </w:rPr>
                          </w:rPrChange>
                        </w:rPr>
                        <w:t xml:space="preserve"> </w:t>
                      </w:r>
                    </w:p>
                  </w:txbxContent>
                </v:textbox>
              </v:shape>
              <w10:wrap anchorx="margin"/>
            </v:group>
          </w:pict>
        </w:r>
      </w:ins>
      <w:r>
        <w:pict w14:anchorId="69A96EE7">
          <v:rect id="Persegi Panjang 2095189953" o:spid="_x0000_s2109" style="position:absolute;margin-left:0;margin-top:.5pt;width:347.4pt;height:522pt;z-index:251579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" fillcolor="#fdeabc [3207]" stroked="f" strokeweight="1pt">
            <w10:wrap anchorx="margin"/>
          </v:rect>
        </w:pict>
      </w:r>
    </w:p>
    <w:p w14:paraId="048AD830" w14:textId="4088F7A8" w:rsidR="009D36D2" w:rsidRPr="00D96D5D" w:rsidDel="00BE4BF9" w:rsidRDefault="00CF26DA">
      <w:pPr>
        <w:rPr>
          <w:del w:id="191" w:author="Lenovo Legion" w:date="2023-10-16T08:53:00Z"/>
          <w:rFonts w:asciiTheme="majorHAnsi" w:eastAsiaTheme="majorEastAsia" w:hAnsiTheme="majorHAnsi" w:cstheme="majorBidi"/>
          <w:color w:val="C68D08" w:themeColor="accent1" w:themeShade="BF"/>
          <w:sz w:val="36"/>
          <w:szCs w:val="36"/>
          <w:rPrChange w:id="192" w:author="Lenovo Legion" w:date="2023-10-16T08:26:00Z">
            <w:rPr>
              <w:del w:id="193" w:author="Lenovo Legion" w:date="2023-10-16T08:53:00Z"/>
              <w:rFonts w:asciiTheme="majorHAnsi" w:eastAsiaTheme="majorEastAsia" w:hAnsiTheme="majorHAnsi" w:cstheme="majorBidi"/>
              <w:color w:val="C68D08" w:themeColor="accent1" w:themeShade="BF"/>
              <w:sz w:val="36"/>
              <w:szCs w:val="36"/>
              <w:lang w:val="id-ID"/>
            </w:rPr>
          </w:rPrChange>
        </w:rPr>
      </w:pPr>
      <w:ins w:id="194" w:author="Lenovo Legion" w:date="2023-10-16T06:48:00Z">
        <w:r>
          <w:pict w14:anchorId="67F86517">
            <v:group id="Grup 1885806652" o:spid="_x0000_s2106" style="position:absolute;margin-left:184.2pt;margin-top:297.55pt;width:148.25pt;height:65.15pt;z-index:251664896;mso-position-horizontal-relative:margin;mso-width-relative:margin;mso-height-relative:margin" coordorigin="2732,355" coordsize="12338,7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">
              <v:shape id="_x0000_s2107" type="#_x0000_t202" style="position:absolute;left:2732;top:355;width:12162;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" filled="f" stroked="f">
                <v:textbox>
                  <w:txbxContent>
                    <w:p w14:paraId="78C7299E" w14:textId="5AAC5B69" w:rsidR="00BE4BF9" w:rsidRDefault="002E16F4" w:rsidP="002E16F4">
                      <w:pPr>
                        <w:jc w:val="right"/>
                        <w:rPr>
                          <w:ins w:id="195" w:author="Lenovo Legion" w:date="2023-10-16T08:54:00Z"/>
                          <w:rFonts w:cstheme="minorHAnsi"/>
                          <w:color w:val="C68D08" w:themeColor="accent1" w:themeShade="BF"/>
                          <w:sz w:val="48"/>
                          <w:szCs w:val="48"/>
                        </w:rPr>
                      </w:pPr>
                      <w:del w:id="196" w:author="Lenovo Legion" w:date="2023-10-16T06:41:00Z">
                        <w:r w:rsidRPr="00412784" w:rsidDel="004B751F">
                          <w:rPr>
                            <w:rFonts w:cstheme="minorHAnsi"/>
                            <w:color w:val="C68D08" w:themeColor="accent1" w:themeShade="BF"/>
                            <w:sz w:val="48"/>
                            <w:szCs w:val="48"/>
                            <w:rPrChange w:id="197" w:author="Lenovo Legion" w:date="2023-10-16T06:41:00Z">
                              <w:rPr>
                                <w:rFonts w:ascii="Cascadia Mono SemiLight" w:hAnsi="Cascadia Mono SemiLight" w:cs="Cascadia Mono SemiLight"/>
                                <w:color w:val="C68D08" w:themeColor="accent1" w:themeShade="BF"/>
                                <w:sz w:val="48"/>
                                <w:szCs w:val="48"/>
                              </w:rPr>
                            </w:rPrChange>
                          </w:rPr>
                          <w:delText>AL HALQI</w:delText>
                        </w:r>
                      </w:del>
                      <w:ins w:id="198" w:author="Lenovo Legion" w:date="2023-10-16T06:48:00Z">
                        <w:r>
                          <w:rPr>
                            <w:rFonts w:cstheme="minorHAnsi"/>
                            <w:color w:val="C68D08" w:themeColor="accent1" w:themeShade="BF"/>
                            <w:sz w:val="48"/>
                            <w:szCs w:val="48"/>
                          </w:rPr>
                          <w:t>I</w:t>
                        </w:r>
                      </w:ins>
                      <w:ins w:id="199" w:author="Lenovo Legion" w:date="2023-10-16T08:56:00Z">
                        <w:r w:rsidR="00BE4BF9">
                          <w:rPr>
                            <w:rFonts w:cstheme="minorHAnsi"/>
                            <w:color w:val="C68D08" w:themeColor="accent1" w:themeShade="BF"/>
                            <w:sz w:val="48"/>
                            <w:szCs w:val="48"/>
                          </w:rPr>
                          <w:t>DGHOM</w:t>
                        </w:r>
                      </w:ins>
                    </w:p>
                    <w:p w14:paraId="49C9A9CF" w14:textId="77777777" w:rsidR="00BE4BF9" w:rsidRDefault="00BE4BF9" w:rsidP="002E16F4">
                      <w:pPr>
                        <w:jc w:val="right"/>
                        <w:rPr>
                          <w:ins w:id="200" w:author="Lenovo Legion" w:date="2023-10-16T08:54:00Z"/>
                          <w:rFonts w:cstheme="minorHAnsi"/>
                          <w:color w:val="C68D08" w:themeColor="accent1" w:themeShade="BF"/>
                          <w:sz w:val="48"/>
                          <w:szCs w:val="48"/>
                        </w:rPr>
                      </w:pPr>
                    </w:p>
                    <w:p w14:paraId="69BB24EE" w14:textId="6696FF36" w:rsidR="002E16F4" w:rsidRPr="00412784" w:rsidRDefault="002E16F4" w:rsidP="002E16F4">
                      <w:pPr>
                        <w:jc w:val="right"/>
                        <w:rPr>
                          <w:rFonts w:eastAsia="MS Mincho" w:cstheme="minorHAnsi"/>
                          <w:color w:val="C68D08" w:themeColor="accent1" w:themeShade="BF"/>
                          <w:sz w:val="48"/>
                          <w:szCs w:val="48"/>
                          <w:rPrChange w:id="201" w:author="Lenovo Legion" w:date="2023-10-16T06:41:00Z">
                            <w:rPr>
                              <w:rFonts w:ascii="Cascadia Mono SemiLight" w:eastAsia="MS Mincho" w:hAnsi="Cascadia Mono SemiLight" w:cs="Cascadia Mono SemiLight"/>
                              <w:color w:val="C68D08" w:themeColor="accent1" w:themeShade="BF"/>
                              <w:sz w:val="48"/>
                              <w:szCs w:val="48"/>
                            </w:rPr>
                          </w:rPrChange>
                        </w:rPr>
                      </w:pPr>
                      <w:ins w:id="202" w:author="Lenovo Legion" w:date="2023-10-16T06:48:00Z">
                        <w:r>
                          <w:rPr>
                            <w:rFonts w:cstheme="minorHAnsi"/>
                            <w:color w:val="C68D08" w:themeColor="accent1" w:themeShade="BF"/>
                            <w:sz w:val="48"/>
                            <w:szCs w:val="48"/>
                          </w:rPr>
                          <w:t xml:space="preserve">DGHOM </w:t>
                        </w:r>
                      </w:ins>
                    </w:p>
                  </w:txbxContent>
                </v:textbox>
              </v:shape>
              <v:shape id="_x0000_s2108" type="#_x0000_t202" style="position:absolute;left:5627;top:3915;width:9443;height:3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" filled="f" stroked="f">
                <v:textbox>
                  <w:txbxContent>
                    <w:p w14:paraId="0E16C448" w14:textId="375A5549" w:rsidR="00C1394F" w:rsidRPr="00F03653" w:rsidRDefault="009A76B1" w:rsidP="00FE17BF">
                      <w:pPr>
                        <w:jc w:val="right"/>
                        <w:rPr>
                          <w:ins w:id="203" w:author="Lenovo Legion" w:date="2023-10-16T08:40:00Z"/>
                          <w:rFonts w:ascii="Cascadia Mono SemiLight" w:hAnsi="Cascadia Mono SemiLight" w:cs="Cascadia Mono SemiLight"/>
                          <w:color w:val="743C08" w:themeColor="accent3"/>
                          <w:sz w:val="32"/>
                          <w:szCs w:val="32"/>
                          <w:rPrChange w:id="204" w:author="Lenovo Legion" w:date="2023-10-16T12:07:00Z">
                            <w:rPr>
                              <w:ins w:id="205" w:author="Lenovo Legion" w:date="2023-10-16T08:40:00Z"/>
                              <w:rFonts w:ascii="Cascadia Mono SemiLight" w:hAnsi="Cascadia Mono SemiLight" w:cs="Cascadia Mono SemiLight"/>
                              <w:color w:val="743C08" w:themeColor="accent3"/>
                              <w:sz w:val="28"/>
                              <w:szCs w:val="28"/>
                            </w:rPr>
                          </w:rPrChange>
                        </w:rPr>
                      </w:pPr>
                      <w:ins w:id="206" w:author="Lenovo Legion" w:date="2023-10-16T12:07:00Z">
                        <w:r w:rsidRPr="00F03653">
                          <w:rPr>
                            <w:rFonts w:ascii="Cascadia Mono SemiLight" w:hAnsi="Cascadia Mono SemiLight" w:cs="Cascadia Mono SemiLight" w:hint="cs"/>
                            <w:color w:val="743C08" w:themeColor="accent3"/>
                            <w:sz w:val="32"/>
                            <w:szCs w:val="32"/>
                            <w:rtl/>
                            <w:rPrChange w:id="207" w:author="Lenovo Legion" w:date="2023-10-16T12:07:00Z">
                              <w:rPr>
                                <w:rFonts w:ascii="Cascadia Mono SemiLight" w:hAnsi="Cascadia Mono SemiLight" w:cs="Cascadia Mono SemiLight" w:hint="cs"/>
                                <w:color w:val="743C08" w:themeColor="accent3"/>
                                <w:sz w:val="28"/>
                                <w:szCs w:val="28"/>
                                <w:rtl/>
                              </w:rPr>
                            </w:rPrChange>
                          </w:rPr>
                          <w:t>ا</w:t>
                        </w:r>
                        <w:r w:rsidR="00F03653" w:rsidRPr="00F03653">
                          <w:rPr>
                            <w:rFonts w:ascii="Cascadia Mono SemiLight" w:hAnsi="Cascadia Mono SemiLight" w:cs="Cascadia Mono SemiLight" w:hint="cs"/>
                            <w:color w:val="743C08" w:themeColor="accent3"/>
                            <w:sz w:val="32"/>
                            <w:szCs w:val="32"/>
                            <w:rtl/>
                            <w:rPrChange w:id="208" w:author="Lenovo Legion" w:date="2023-10-16T12:07:00Z">
                              <w:rPr>
                                <w:rFonts w:ascii="Cascadia Mono SemiLight" w:hAnsi="Cascadia Mono SemiLight" w:cs="Cascadia Mono SemiLight" w:hint="cs"/>
                                <w:color w:val="743C08" w:themeColor="accent3"/>
                                <w:sz w:val="28"/>
                                <w:szCs w:val="28"/>
                                <w:rtl/>
                              </w:rPr>
                            </w:rPrChange>
                          </w:rPr>
                          <w:t>دغام</w:t>
                        </w:r>
                      </w:ins>
                    </w:p>
                    <w:p w14:paraId="1992DB35" w14:textId="77777777" w:rsidR="00C1394F" w:rsidRPr="00F03653" w:rsidRDefault="00C1394F" w:rsidP="00FE17BF">
                      <w:pPr>
                        <w:jc w:val="right"/>
                        <w:rPr>
                          <w:ins w:id="209" w:author="Lenovo Legion" w:date="2023-10-16T08:40:00Z"/>
                          <w:rFonts w:ascii="Cascadia Mono SemiLight" w:hAnsi="Cascadia Mono SemiLight" w:cs="Cascadia Mono SemiLight"/>
                          <w:color w:val="743C08" w:themeColor="accent3"/>
                          <w:sz w:val="32"/>
                          <w:szCs w:val="32"/>
                          <w:rPrChange w:id="210" w:author="Lenovo Legion" w:date="2023-10-16T12:07:00Z">
                            <w:rPr>
                              <w:ins w:id="211" w:author="Lenovo Legion" w:date="2023-10-16T08:40:00Z"/>
                              <w:rFonts w:ascii="Cascadia Mono SemiLight" w:hAnsi="Cascadia Mono SemiLight" w:cs="Cascadia Mono SemiLight"/>
                              <w:color w:val="743C08" w:themeColor="accent3"/>
                              <w:sz w:val="28"/>
                              <w:szCs w:val="28"/>
                            </w:rPr>
                          </w:rPrChange>
                        </w:rPr>
                      </w:pPr>
                    </w:p>
                    <w:p w14:paraId="3B2F387D" w14:textId="35946927" w:rsidR="002E16F4" w:rsidRPr="00F03653" w:rsidRDefault="002E16F4" w:rsidP="00FE17BF">
                      <w:pPr>
                        <w:jc w:val="right"/>
                        <w:rPr>
                          <w:rFonts w:ascii="Cascadia Mono SemiLight" w:eastAsia="MS Mincho" w:hAnsi="Cascadia Mono SemiLight" w:cs="Cascadia Mono SemiLight"/>
                          <w:color w:val="743C08" w:themeColor="accent3"/>
                          <w:sz w:val="48"/>
                          <w:szCs w:val="48"/>
                          <w:rPrChange w:id="212" w:author="Lenovo Legion" w:date="2023-10-16T12:07:00Z">
                            <w:rPr>
                              <w:rFonts w:ascii="Cascadia Mono SemiLight" w:eastAsia="MS Mincho" w:hAnsi="Cascadia Mono SemiLight" w:cs="Cascadia Mono SemiLight"/>
                              <w:color w:val="C68D08" w:themeColor="accent1" w:themeShade="BF"/>
                              <w:sz w:val="32"/>
                              <w:szCs w:val="32"/>
                            </w:rPr>
                          </w:rPrChange>
                        </w:rPr>
                      </w:pPr>
                      <w:ins w:id="213" w:author="Lenovo Legion" w:date="2023-10-16T06:48:00Z">
                        <w:r w:rsidRPr="00F03653">
                          <w:rPr>
                            <w:rFonts w:ascii="Cascadia Mono SemiLight" w:hAnsi="Cascadia Mono SemiLight" w:cs="Cascadia Mono SemiLight"/>
                            <w:color w:val="743C08" w:themeColor="accent3"/>
                            <w:sz w:val="32"/>
                            <w:szCs w:val="32"/>
                            <w:rtl/>
                            <w:rPrChange w:id="214" w:author="Lenovo Legion" w:date="2023-10-16T12:07:00Z">
                              <w:rPr>
                                <w:rFonts w:ascii="Cascadia Mono SemiLight" w:hAnsi="Cascadia Mono SemiLight" w:cs="Cascadia Mono SemiLight"/>
                                <w:color w:val="595959" w:themeColor="text1" w:themeTint="A6"/>
                                <w:sz w:val="24"/>
                                <w:szCs w:val="24"/>
                                <w:rtl/>
                              </w:rPr>
                            </w:rPrChange>
                          </w:rPr>
                          <w:t xml:space="preserve"> </w:t>
                        </w:r>
                      </w:ins>
                      <w:del w:id="215" w:author="Lenovo Legion" w:date="2023-10-16T06:42:00Z">
                        <w:r w:rsidRPr="00F03653" w:rsidDel="00D52D95">
                          <w:rPr>
                            <w:rFonts w:ascii="Cascadia Mono SemiLight" w:hAnsi="Cascadia Mono SemiLight" w:cs="Cascadia Mono SemiLight"/>
                            <w:color w:val="743C08" w:themeColor="accent3"/>
                            <w:sz w:val="48"/>
                            <w:szCs w:val="48"/>
                            <w:rtl/>
                            <w:rPrChange w:id="216" w:author="Lenovo Legion" w:date="2023-10-16T12:07:00Z">
                              <w:rPr>
                                <w:rFonts w:ascii="Cascadia Mono SemiLight" w:hAnsi="Cascadia Mono SemiLight" w:cs="Cascadia Mono SemiLight"/>
                                <w:color w:val="743C08" w:themeColor="accent3"/>
                                <w:sz w:val="32"/>
                                <w:szCs w:val="32"/>
                                <w:rtl/>
                              </w:rPr>
                            </w:rPrChange>
                          </w:rPr>
                          <w:delText>ال</w:delText>
                        </w:r>
                        <w:r w:rsidRPr="00F03653" w:rsidDel="00D52D95">
                          <w:rPr>
                            <w:rFonts w:ascii="Cascadia Mono SemiLight" w:hAnsi="Cascadia Mono SemiLight" w:cs="Cascadia Mono SemiLight" w:hint="cs"/>
                            <w:color w:val="743C08" w:themeColor="accent3"/>
                            <w:sz w:val="48"/>
                            <w:szCs w:val="48"/>
                            <w:rtl/>
                            <w:rPrChange w:id="217" w:author="Lenovo Legion" w:date="2023-10-16T12:07:00Z">
                              <w:rPr>
                                <w:rFonts w:ascii="Cascadia Mono SemiLight" w:hAnsi="Cascadia Mono SemiLight" w:cs="Cascadia Mono SemiLight" w:hint="cs"/>
                                <w:color w:val="743C08" w:themeColor="accent3"/>
                                <w:sz w:val="32"/>
                                <w:szCs w:val="32"/>
                                <w:rtl/>
                              </w:rPr>
                            </w:rPrChange>
                          </w:rPr>
                          <w:delText>حَلقِ</w:delText>
                        </w:r>
                      </w:del>
                      <w:del w:id="218" w:author="Lenovo Legion" w:date="2023-10-16T06:46:00Z">
                        <w:r w:rsidRPr="00F03653" w:rsidDel="005F5BF3">
                          <w:rPr>
                            <w:rFonts w:ascii="Cascadia Mono SemiLight" w:hAnsi="Cascadia Mono SemiLight" w:cs="Cascadia Mono SemiLight"/>
                            <w:color w:val="743C08" w:themeColor="accent3"/>
                            <w:sz w:val="48"/>
                            <w:szCs w:val="48"/>
                            <w:rPrChange w:id="219" w:author="Lenovo Legion" w:date="2023-10-16T12:07:00Z">
                              <w:rPr>
                                <w:rFonts w:ascii="Cascadia Mono SemiLight" w:hAnsi="Cascadia Mono SemiLight" w:cs="Cascadia Mono SemiLight"/>
                                <w:color w:val="C68D08" w:themeColor="accent1" w:themeShade="BF"/>
                                <w:sz w:val="32"/>
                                <w:szCs w:val="32"/>
                              </w:rPr>
                            </w:rPrChange>
                          </w:rPr>
                          <w:delText xml:space="preserve"> </w:delText>
                        </w:r>
                      </w:del>
                    </w:p>
                  </w:txbxContent>
                </v:textbox>
              </v:shape>
              <w10:wrap anchorx="margin"/>
            </v:group>
          </w:pict>
        </w:r>
      </w:ins>
      <w:ins w:id="220" w:author="Lenovo Legion" w:date="2023-10-16T06:45:00Z">
        <w:r>
          <w:pict w14:anchorId="01A06059">
            <v:group id="Grup 426265365" o:spid="_x0000_s2103" style="position:absolute;margin-left:-1.65pt;margin-top:145.2pt;width:185.55pt;height:62.65pt;z-index:251643392;mso-position-horizontal-relative:margin;mso-width-relative:margin;mso-height-relative:margin" coordorigin="1860,355" coordsize="13031,6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">
              <v:shape id="_x0000_s2104" type="#_x0000_t202" style="position:absolute;left:2660;top:355;width:12231;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" filled="f" stroked="f">
                <v:textbox>
                  <w:txbxContent>
                    <w:p w14:paraId="01C4C1B6" w14:textId="4606547A" w:rsidR="005F5BF3" w:rsidRPr="00412784" w:rsidRDefault="005F5BF3">
                      <w:pPr>
                        <w:rPr>
                          <w:rFonts w:eastAsia="MS Mincho" w:cstheme="minorHAnsi"/>
                          <w:color w:val="C68D08" w:themeColor="accent1" w:themeShade="BF"/>
                          <w:sz w:val="48"/>
                          <w:szCs w:val="48"/>
                          <w:rPrChange w:id="221" w:author="Lenovo Legion" w:date="2023-10-16T06:41:00Z">
                            <w:rPr>
                              <w:rFonts w:ascii="Cascadia Mono SemiLight" w:eastAsia="MS Mincho" w:hAnsi="Cascadia Mono SemiLight" w:cs="Cascadia Mono SemiLight"/>
                              <w:color w:val="C68D08" w:themeColor="accent1" w:themeShade="BF"/>
                              <w:sz w:val="48"/>
                              <w:szCs w:val="48"/>
                            </w:rPr>
                          </w:rPrChange>
                        </w:rPr>
                        <w:pPrChange w:id="222" w:author="Lenovo Legion" w:date="2023-10-16T12:05:00Z">
                          <w:pPr>
                            <w:jc w:val="right"/>
                          </w:pPr>
                        </w:pPrChange>
                      </w:pPr>
                      <w:del w:id="223" w:author="Lenovo Legion" w:date="2023-10-16T06:41:00Z">
                        <w:r w:rsidRPr="00412784" w:rsidDel="004B751F">
                          <w:rPr>
                            <w:rFonts w:cstheme="minorHAnsi"/>
                            <w:color w:val="C68D08" w:themeColor="accent1" w:themeShade="BF"/>
                            <w:sz w:val="48"/>
                            <w:szCs w:val="48"/>
                            <w:rPrChange w:id="224" w:author="Lenovo Legion" w:date="2023-10-16T06:41:00Z">
                              <w:rPr>
                                <w:rFonts w:ascii="Cascadia Mono SemiLight" w:hAnsi="Cascadia Mono SemiLight" w:cs="Cascadia Mono SemiLight"/>
                                <w:color w:val="C68D08" w:themeColor="accent1" w:themeShade="BF"/>
                                <w:sz w:val="48"/>
                                <w:szCs w:val="48"/>
                              </w:rPr>
                            </w:rPrChange>
                          </w:rPr>
                          <w:delText>AL HALQI</w:delText>
                        </w:r>
                      </w:del>
                      <w:ins w:id="225" w:author="Lenovo Legion" w:date="2023-10-16T06:45:00Z">
                        <w:r>
                          <w:rPr>
                            <w:rFonts w:cstheme="minorHAnsi"/>
                            <w:color w:val="C68D08" w:themeColor="accent1" w:themeShade="BF"/>
                            <w:sz w:val="48"/>
                            <w:szCs w:val="48"/>
                          </w:rPr>
                          <w:t>IDZHAR</w:t>
                        </w:r>
                      </w:ins>
                      <w:ins w:id="226" w:author="Lenovo Legion" w:date="2023-10-16T12:05:00Z">
                        <w:r w:rsidR="00FE17BF">
                          <w:rPr>
                            <w:rFonts w:cstheme="minorHAnsi"/>
                            <w:color w:val="C68D08" w:themeColor="accent1" w:themeShade="BF"/>
                            <w:sz w:val="48"/>
                            <w:szCs w:val="48"/>
                          </w:rPr>
                          <w:t xml:space="preserve"> HALQI </w:t>
                        </w:r>
                      </w:ins>
                    </w:p>
                  </w:txbxContent>
                </v:textbox>
              </v:shape>
              <v:shape id="_x0000_s2105" type="#_x0000_t202" style="position:absolute;left:1860;top:3652;width:10860;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" filled="f" stroked="f">
                <v:textbox>
                  <w:txbxContent>
                    <w:p w14:paraId="0CFF123E" w14:textId="30DA4F5C" w:rsidR="005F5BF3" w:rsidRPr="009A76B1" w:rsidRDefault="005F5BF3">
                      <w:pPr>
                        <w:rPr>
                          <w:rFonts w:ascii="Cascadia Mono SemiLight" w:eastAsia="MS Mincho" w:hAnsi="Cascadia Mono SemiLight" w:cs="Cascadia Mono SemiLight"/>
                          <w:color w:val="743C08" w:themeColor="accent3"/>
                          <w:sz w:val="44"/>
                          <w:szCs w:val="44"/>
                          <w:rPrChange w:id="227" w:author="Lenovo Legion" w:date="2023-10-16T12:07:00Z">
                            <w:rPr>
                              <w:rFonts w:ascii="Cascadia Mono SemiLight" w:eastAsia="MS Mincho" w:hAnsi="Cascadia Mono SemiLight" w:cs="Cascadia Mono SemiLight"/>
                              <w:color w:val="C68D08" w:themeColor="accent1" w:themeShade="BF"/>
                              <w:sz w:val="32"/>
                              <w:szCs w:val="32"/>
                            </w:rPr>
                          </w:rPrChange>
                        </w:rPr>
                        <w:pPrChange w:id="228" w:author="Lenovo Legion" w:date="2023-10-16T12:05:00Z">
                          <w:pPr>
                            <w:jc w:val="right"/>
                          </w:pPr>
                        </w:pPrChange>
                      </w:pPr>
                      <w:ins w:id="229" w:author="Lenovo Legion" w:date="2023-10-16T06:46:00Z">
                        <w:r w:rsidRPr="009A76B1">
                          <w:rPr>
                            <w:rFonts w:ascii="Cascadia Mono SemiLight" w:hAnsi="Cascadia Mono SemiLight" w:cs="Cascadia Mono SemiLight"/>
                            <w:color w:val="743C08" w:themeColor="accent3"/>
                            <w:sz w:val="32"/>
                            <w:szCs w:val="32"/>
                            <w:rtl/>
                            <w:rPrChange w:id="230" w:author="Lenovo Legion" w:date="2023-10-16T12:07:00Z">
                              <w:rPr>
                                <w:rFonts w:ascii="Cascadia Mono SemiLight" w:hAnsi="Cascadia Mono SemiLight" w:cs="Cascadia Mono SemiLight"/>
                                <w:color w:val="595959" w:themeColor="text1" w:themeTint="A6"/>
                                <w:sz w:val="24"/>
                                <w:szCs w:val="24"/>
                                <w:rtl/>
                              </w:rPr>
                            </w:rPrChange>
                          </w:rPr>
                          <w:t>أَظْهِـرْ</w:t>
                        </w:r>
                      </w:ins>
                      <w:ins w:id="231" w:author="Lenovo Legion" w:date="2023-10-16T12:06:00Z">
                        <w:r w:rsidR="00121623" w:rsidRPr="009A76B1">
                          <w:rPr>
                            <w:rFonts w:ascii="Cascadia Mono SemiLight" w:hAnsi="Cascadia Mono SemiLight" w:cs="Cascadia Mono SemiLight"/>
                            <w:color w:val="743C08" w:themeColor="accent3"/>
                            <w:sz w:val="32"/>
                            <w:szCs w:val="32"/>
                            <w:rtl/>
                            <w:rPrChange w:id="232" w:author="Lenovo Legion" w:date="2023-10-16T12:07:00Z">
                              <w:rPr>
                                <w:rFonts w:ascii="Cascadia Mono SemiLight" w:hAnsi="Cascadia Mono SemiLight" w:cs="Cascadia Mono SemiLight"/>
                                <w:color w:val="743C08" w:themeColor="accent3"/>
                                <w:sz w:val="28"/>
                                <w:szCs w:val="28"/>
                                <w:rtl/>
                              </w:rPr>
                            </w:rPrChange>
                          </w:rPr>
                          <w:t xml:space="preserve"> الحل</w:t>
                        </w:r>
                        <w:r w:rsidR="009A76B1" w:rsidRPr="009A76B1">
                          <w:rPr>
                            <w:rFonts w:ascii="Cascadia Mono SemiLight" w:hAnsi="Cascadia Mono SemiLight" w:cs="Cascadia Mono SemiLight" w:hint="cs"/>
                            <w:color w:val="743C08" w:themeColor="accent3"/>
                            <w:sz w:val="32"/>
                            <w:szCs w:val="32"/>
                            <w:rtl/>
                            <w:rPrChange w:id="233" w:author="Lenovo Legion" w:date="2023-10-16T12:07:00Z">
                              <w:rPr>
                                <w:rFonts w:ascii="Cascadia Mono SemiLight" w:hAnsi="Cascadia Mono SemiLight" w:cs="Cascadia Mono SemiLight" w:hint="cs"/>
                                <w:color w:val="743C08" w:themeColor="accent3"/>
                                <w:sz w:val="28"/>
                                <w:szCs w:val="28"/>
                                <w:rtl/>
                              </w:rPr>
                            </w:rPrChange>
                          </w:rPr>
                          <w:t>ق</w:t>
                        </w:r>
                      </w:ins>
                      <w:ins w:id="234" w:author="Lenovo Legion" w:date="2023-10-16T06:46:00Z">
                        <w:r w:rsidRPr="009A76B1" w:rsidDel="00D52D95">
                          <w:rPr>
                            <w:rFonts w:ascii="Cascadia Mono SemiLight" w:hAnsi="Cascadia Mono SemiLight" w:cs="Cascadia Mono SemiLight"/>
                            <w:color w:val="743C08" w:themeColor="accent3"/>
                            <w:sz w:val="44"/>
                            <w:szCs w:val="44"/>
                            <w:rtl/>
                            <w:rPrChange w:id="235" w:author="Lenovo Legion" w:date="2023-10-16T12:07:00Z">
                              <w:rPr>
                                <w:rFonts w:ascii="Cascadia Mono SemiLight" w:hAnsi="Cascadia Mono SemiLight" w:cs="Cascadia Mono SemiLight"/>
                                <w:color w:val="743C08" w:themeColor="accent3"/>
                                <w:sz w:val="36"/>
                                <w:szCs w:val="36"/>
                                <w:rtl/>
                              </w:rPr>
                            </w:rPrChange>
                          </w:rPr>
                          <w:t xml:space="preserve"> </w:t>
                        </w:r>
                      </w:ins>
                      <w:del w:id="236" w:author="Lenovo Legion" w:date="2023-10-16T06:42:00Z">
                        <w:r w:rsidRPr="009A76B1" w:rsidDel="00D52D95">
                          <w:rPr>
                            <w:rFonts w:ascii="Cascadia Mono SemiLight" w:hAnsi="Cascadia Mono SemiLight" w:cs="Cascadia Mono SemiLight"/>
                            <w:color w:val="743C08" w:themeColor="accent3"/>
                            <w:sz w:val="44"/>
                            <w:szCs w:val="44"/>
                            <w:rtl/>
                            <w:rPrChange w:id="237" w:author="Lenovo Legion" w:date="2023-10-16T12:07:00Z">
                              <w:rPr>
                                <w:rFonts w:ascii="Cascadia Mono SemiLight" w:hAnsi="Cascadia Mono SemiLight" w:cs="Cascadia Mono SemiLight"/>
                                <w:color w:val="743C08" w:themeColor="accent3"/>
                                <w:sz w:val="32"/>
                                <w:szCs w:val="32"/>
                                <w:rtl/>
                              </w:rPr>
                            </w:rPrChange>
                          </w:rPr>
                          <w:delText>ال</w:delText>
                        </w:r>
                        <w:r w:rsidRPr="009A76B1" w:rsidDel="00D52D95">
                          <w:rPr>
                            <w:rFonts w:ascii="Cascadia Mono SemiLight" w:hAnsi="Cascadia Mono SemiLight" w:cs="Cascadia Mono SemiLight" w:hint="cs"/>
                            <w:color w:val="743C08" w:themeColor="accent3"/>
                            <w:sz w:val="44"/>
                            <w:szCs w:val="44"/>
                            <w:rtl/>
                            <w:rPrChange w:id="238" w:author="Lenovo Legion" w:date="2023-10-16T12:07:00Z">
                              <w:rPr>
                                <w:rFonts w:ascii="Cascadia Mono SemiLight" w:hAnsi="Cascadia Mono SemiLight" w:cs="Cascadia Mono SemiLight" w:hint="cs"/>
                                <w:color w:val="743C08" w:themeColor="accent3"/>
                                <w:sz w:val="32"/>
                                <w:szCs w:val="32"/>
                                <w:rtl/>
                              </w:rPr>
                            </w:rPrChange>
                          </w:rPr>
                          <w:delText>حَلقِ</w:delText>
                        </w:r>
                      </w:del>
                      <w:del w:id="239" w:author="Lenovo Legion" w:date="2023-10-16T06:46:00Z">
                        <w:r w:rsidRPr="009A76B1" w:rsidDel="005F5BF3">
                          <w:rPr>
                            <w:rFonts w:ascii="Cascadia Mono SemiLight" w:hAnsi="Cascadia Mono SemiLight" w:cs="Cascadia Mono SemiLight"/>
                            <w:color w:val="743C08" w:themeColor="accent3"/>
                            <w:sz w:val="44"/>
                            <w:szCs w:val="44"/>
                            <w:rPrChange w:id="240" w:author="Lenovo Legion" w:date="2023-10-16T12:07:00Z">
                              <w:rPr>
                                <w:rFonts w:ascii="Cascadia Mono SemiLight" w:hAnsi="Cascadia Mono SemiLight" w:cs="Cascadia Mono SemiLight"/>
                                <w:color w:val="C68D08" w:themeColor="accent1" w:themeShade="BF"/>
                                <w:sz w:val="32"/>
                                <w:szCs w:val="32"/>
                              </w:rPr>
                            </w:rPrChange>
                          </w:rPr>
                          <w:delText xml:space="preserve"> </w:delText>
                        </w:r>
                      </w:del>
                    </w:p>
                  </w:txbxContent>
                </v:textbox>
              </v:shape>
              <w10:wrap anchorx="margin"/>
            </v:group>
          </w:pict>
        </w:r>
      </w:ins>
      <w:r>
        <w:pict w14:anchorId="2D329519">
          <v:group id="Grup 270384887" o:spid="_x0000_s2100" style="position:absolute;margin-left:260.6pt;margin-top:219.05pt;width:311.8pt;height:303.3pt;rotation:180;z-index:-251536896;mso-position-horizontal:right;mso-position-horizontal-relative:page" coordsize="39602,3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">
            <v:shape id="Gambar 7" o:spid="_x0000_s2101" type="#_x0000_t75" style="position:absolute;width:19513;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">
              <v:imagedata r:id="rId11" o:title=""/>
            </v:shape>
            <v:shape id="Gambar 22" o:spid="_x0000_s2102" type="#_x0000_t75" style="position:absolute;left:2201;top:2116;width:37401;height:3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">
              <v:imagedata r:id="rId12" o:title=""/>
            </v:shape>
            <w10:wrap anchorx="page"/>
          </v:group>
        </w:pict>
      </w:r>
      <w:r>
        <w:pict w14:anchorId="57C14C17">
          <v:shape id="Kotak Teks 421496274" o:spid="_x0000_s2099" type="#_x0000_t202" style="position:absolute;margin-left:-.05pt;margin-top:486.9pt;width:41.5pt;height:35.65pt;z-index:251771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" filled="f" stroked="f">
            <v:textbox>
              <w:txbxContent>
                <w:p w14:paraId="34D1B03A" w14:textId="6C6D40CA" w:rsidR="00EF7AFA" w:rsidRPr="003E70A7" w:rsidRDefault="00EF7AFA" w:rsidP="00EF7AFA">
                  <w:pPr>
                    <w:rPr>
                      <w:rFonts w:ascii="13/5Atom Sans" w:hAnsi="13/5Atom Sans"/>
                      <w:sz w:val="40"/>
                      <w:szCs w:val="40"/>
                    </w:rPr>
                  </w:pPr>
                  <w:r w:rsidRPr="004F7B4C">
                    <w:rPr>
                      <w:rFonts w:ascii="13/5Atom Sans" w:hAnsi="13/5Atom Sans"/>
                      <w:color w:val="595959" w:themeColor="text1" w:themeTint="A6"/>
                      <w:sz w:val="96"/>
                      <w:szCs w:val="96"/>
                    </w:rPr>
                    <w:t>2</w:t>
                  </w:r>
                  <w:r>
                    <w:rPr>
                      <w:rFonts w:ascii="13/5Atom Sans" w:hAnsi="13/5Atom Sans"/>
                      <w:color w:val="595959" w:themeColor="text1" w:themeTint="A6"/>
                      <w:sz w:val="96"/>
                      <w:szCs w:val="96"/>
                    </w:rPr>
                    <w:t>3</w:t>
                  </w:r>
                  <w:r w:rsidRPr="003E70A7">
                    <w:rPr>
                      <w:rFonts w:ascii="13/5Atom Sans" w:hAnsi="13/5Atom Sans"/>
                      <w:sz w:val="120"/>
                      <w:szCs w:val="120"/>
                    </w:rPr>
                    <w:t xml:space="preserve"> </w:t>
                  </w:r>
                </w:p>
              </w:txbxContent>
            </v:textbox>
            <w10:wrap anchorx="page"/>
          </v:shape>
        </w:pict>
      </w:r>
      <w:ins w:id="241" w:author="Lenovo Legion" w:date="2023-10-16T06:38:00Z">
        <w:r>
          <w:pict w14:anchorId="54441769">
            <v:shape id="_x0000_s2098" type="#_x0000_t202" style="position:absolute;margin-left:10.35pt;margin-top:29.8pt;width:320.35pt;height:540.2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" filled="f" stroked="f">
              <v:textbox>
                <w:txbxContent>
                  <w:p w14:paraId="37311C72" w14:textId="77777777" w:rsidR="00110599" w:rsidRDefault="00110599" w:rsidP="00110599">
                    <w:pPr>
                      <w:jc w:val="right"/>
                      <w:rPr>
                        <w:rFonts w:ascii="Cascadia Mono SemiLight" w:hAnsi="Cascadia Mono SemiLight" w:cs="Cascadia Mono SemiLight"/>
                        <w:color w:val="595959" w:themeColor="text1" w:themeTint="A6"/>
                        <w:sz w:val="24"/>
                        <w:szCs w:val="24"/>
                      </w:rPr>
                    </w:pPr>
                  </w:p>
                  <w:p w14:paraId="578C2AAB" w14:textId="45144F40" w:rsidR="00581DDD" w:rsidRDefault="00B95666">
                    <w:pPr>
                      <w:jc w:val="right"/>
                      <w:rPr>
                        <w:ins w:id="242" w:author="Lenovo Legion" w:date="2023-10-16T06:39:00Z"/>
                        <w:rFonts w:ascii="Cascadia Mono SemiLight" w:hAnsi="Cascadia Mono SemiLight" w:cs="Cascadia Mono SemiLight"/>
                        <w:color w:val="595959" w:themeColor="text1" w:themeTint="A6"/>
                        <w:sz w:val="24"/>
                        <w:szCs w:val="24"/>
                      </w:rPr>
                      <w:pPrChange w:id="243" w:author="Lenovo Legion" w:date="2023-10-16T11:59:00Z">
                        <w:pPr>
                          <w:jc w:val="center"/>
                        </w:pPr>
                      </w:pPrChange>
                    </w:pPr>
                    <w:ins w:id="244" w:author="Lenovo Legion" w:date="2023-10-16T06:39:00Z">
                      <w:r w:rsidRPr="006005A4">
                        <w:rPr>
                          <w:rFonts w:ascii="Cascadia Mono SemiLight" w:hAnsi="Cascadia Mono SemiLight" w:cs="Cascadia Mono SemiLight"/>
                          <w:color w:val="595959" w:themeColor="text1" w:themeTint="A6"/>
                          <w:sz w:val="24"/>
                          <w:szCs w:val="24"/>
                          <w:rtl/>
                        </w:rPr>
                        <w:t>وَحُـكْـمُ تَنْـوِيْـنٍ وَنُـونٍ يُـلْـفَـى  إِظْـهَـارٌ ادْغَــامٌ وَقَـلْـبٌ إخْـفَــا</w:t>
                      </w:r>
                    </w:ins>
                  </w:p>
                  <w:p w14:paraId="3769876E" w14:textId="4B0E6D43" w:rsidR="00B95666" w:rsidRDefault="00B95666">
                    <w:pPr>
                      <w:jc w:val="right"/>
                      <w:rPr>
                        <w:ins w:id="245" w:author="Lenovo Legion" w:date="2023-10-16T06:41:00Z"/>
                        <w:rFonts w:cstheme="minorHAnsi"/>
                        <w:color w:val="595959" w:themeColor="text1" w:themeTint="A6"/>
                        <w:sz w:val="24"/>
                        <w:szCs w:val="24"/>
                      </w:rPr>
                      <w:pPrChange w:id="246" w:author="Lenovo Legion" w:date="2023-10-16T11:59:00Z">
                        <w:pPr>
                          <w:jc w:val="center"/>
                        </w:pPr>
                      </w:pPrChange>
                    </w:pPr>
                    <w:ins w:id="247" w:author="Lenovo Legion" w:date="2023-10-16T06:39:00Z">
                      <w:r w:rsidRPr="00EB74EC">
                        <w:rPr>
                          <w:rFonts w:cstheme="minorHAnsi"/>
                          <w:color w:val="595959" w:themeColor="text1" w:themeTint="A6"/>
                          <w:sz w:val="24"/>
                          <w:szCs w:val="24"/>
                          <w:rPrChange w:id="248" w:author="Lenovo Legion" w:date="2023-10-16T06:39:00Z">
                            <w:rPr>
                              <w:rFonts w:ascii="Cascadia Mono SemiLight" w:hAnsi="Cascadia Mono SemiLight" w:cs="Cascadia Mono SemiLight"/>
                              <w:color w:val="595959" w:themeColor="text1" w:themeTint="A6"/>
                              <w:sz w:val="24"/>
                              <w:szCs w:val="24"/>
                            </w:rPr>
                          </w:rPrChange>
                        </w:rPr>
                        <w:t xml:space="preserve">Dan </w:t>
                      </w:r>
                      <w:r w:rsidR="00EB74EC">
                        <w:rPr>
                          <w:rFonts w:cstheme="minorHAnsi"/>
                          <w:color w:val="595959" w:themeColor="text1" w:themeTint="A6"/>
                          <w:sz w:val="24"/>
                          <w:szCs w:val="24"/>
                        </w:rPr>
                        <w:t>hukum tanwin dan nun m</w:t>
                      </w:r>
                    </w:ins>
                    <w:ins w:id="249" w:author="Lenovo Legion" w:date="2023-10-16T06:40:00Z">
                      <w:r w:rsidR="00EB74EC">
                        <w:rPr>
                          <w:rFonts w:cstheme="minorHAnsi"/>
                          <w:color w:val="595959" w:themeColor="text1" w:themeTint="A6"/>
                          <w:sz w:val="24"/>
                          <w:szCs w:val="24"/>
                        </w:rPr>
                        <w:t>enc</w:t>
                      </w:r>
                    </w:ins>
                    <w:ins w:id="250" w:author="Lenovo Legion" w:date="2023-10-16T06:39:00Z">
                      <w:r w:rsidR="00EB74EC">
                        <w:rPr>
                          <w:rFonts w:cstheme="minorHAnsi"/>
                          <w:color w:val="595959" w:themeColor="text1" w:themeTint="A6"/>
                          <w:sz w:val="24"/>
                          <w:szCs w:val="24"/>
                        </w:rPr>
                        <w:t>angkup</w:t>
                      </w:r>
                    </w:ins>
                    <w:ins w:id="251" w:author="Lenovo Legion" w:date="2023-10-16T06:40:00Z">
                      <w:r w:rsidR="004B751F">
                        <w:rPr>
                          <w:rFonts w:cstheme="minorHAnsi"/>
                          <w:color w:val="595959" w:themeColor="text1" w:themeTint="A6"/>
                          <w:sz w:val="24"/>
                          <w:szCs w:val="24"/>
                        </w:rPr>
                        <w:t xml:space="preserve"> Idzhar, Idghom, Iqlab, dan Ikhfa’</w:t>
                      </w:r>
                    </w:ins>
                  </w:p>
                  <w:p w14:paraId="79C4DD43" w14:textId="77777777" w:rsidR="005F5BF3" w:rsidRDefault="005F5BF3" w:rsidP="00B95666">
                    <w:pPr>
                      <w:jc w:val="center"/>
                      <w:rPr>
                        <w:ins w:id="252" w:author="Lenovo Legion" w:date="2023-10-16T06:47:00Z"/>
                        <w:rFonts w:cstheme="minorHAnsi"/>
                        <w:color w:val="595959" w:themeColor="text1" w:themeTint="A6"/>
                        <w:sz w:val="24"/>
                        <w:szCs w:val="24"/>
                      </w:rPr>
                    </w:pPr>
                  </w:p>
                  <w:p w14:paraId="6BA83FDF" w14:textId="77777777" w:rsidR="005F5BF3" w:rsidRDefault="005F5BF3" w:rsidP="00110599">
                    <w:pPr>
                      <w:rPr>
                        <w:rFonts w:cstheme="minorHAnsi"/>
                        <w:color w:val="595959" w:themeColor="text1" w:themeTint="A6"/>
                        <w:sz w:val="24"/>
                        <w:szCs w:val="24"/>
                      </w:rPr>
                    </w:pPr>
                  </w:p>
                  <w:p w14:paraId="6E5B004D" w14:textId="77777777" w:rsidR="00110599" w:rsidRDefault="00110599">
                    <w:pPr>
                      <w:rPr>
                        <w:ins w:id="253" w:author="Lenovo Legion" w:date="2023-10-16T06:41:00Z"/>
                        <w:rFonts w:cstheme="minorHAnsi"/>
                        <w:color w:val="595959" w:themeColor="text1" w:themeTint="A6"/>
                        <w:sz w:val="24"/>
                        <w:szCs w:val="24"/>
                      </w:rPr>
                      <w:pPrChange w:id="254" w:author="Lenovo Legion" w:date="2023-10-16T12:04:00Z">
                        <w:pPr>
                          <w:jc w:val="center"/>
                        </w:pPr>
                      </w:pPrChange>
                    </w:pPr>
                  </w:p>
                  <w:p w14:paraId="2DFF9A7D" w14:textId="41D68C32" w:rsidR="00110599" w:rsidRDefault="004B751F" w:rsidP="00110599">
                    <w:pPr>
                      <w:rPr>
                        <w:ins w:id="255" w:author="Lenovo Legion" w:date="2023-10-16T06:43:00Z"/>
                        <w:rFonts w:ascii="Cascadia Mono SemiLight" w:hAnsi="Cascadia Mono SemiLight" w:cs="Cascadia Mono SemiLight"/>
                        <w:color w:val="595959" w:themeColor="text1" w:themeTint="A6"/>
                        <w:sz w:val="24"/>
                        <w:szCs w:val="24"/>
                      </w:rPr>
                    </w:pPr>
                    <w:ins w:id="256" w:author="Lenovo Legion" w:date="2023-10-16T06:41:00Z">
                      <w:r w:rsidRPr="006005A4">
                        <w:rPr>
                          <w:rFonts w:ascii="Cascadia Mono SemiLight" w:hAnsi="Cascadia Mono SemiLight" w:cs="Cascadia Mono SemiLight"/>
                          <w:color w:val="595959" w:themeColor="text1" w:themeTint="A6"/>
                          <w:sz w:val="24"/>
                          <w:szCs w:val="24"/>
                          <w:rtl/>
                        </w:rPr>
                        <w:t>فَعِنْـدَ حَـرْفِ الحَلْـقِ أَظْهِـرْ</w:t>
                      </w:r>
                    </w:ins>
                  </w:p>
                  <w:p w14:paraId="4FD40C4B" w14:textId="22344BD1" w:rsidR="004C77EC" w:rsidRDefault="004C77EC" w:rsidP="008C4ADD">
                    <w:pPr>
                      <w:spacing w:line="240" w:lineRule="auto"/>
                      <w:rPr>
                        <w:rFonts w:cstheme="minorHAnsi"/>
                        <w:color w:val="595959" w:themeColor="text1" w:themeTint="A6"/>
                        <w:sz w:val="24"/>
                        <w:szCs w:val="24"/>
                      </w:rPr>
                    </w:pPr>
                    <w:ins w:id="257" w:author="Lenovo Legion" w:date="2023-10-16T06:43:00Z">
                      <w:r w:rsidRPr="004C77EC">
                        <w:rPr>
                          <w:rFonts w:cstheme="minorHAnsi"/>
                          <w:color w:val="595959" w:themeColor="text1" w:themeTint="A6"/>
                          <w:sz w:val="24"/>
                          <w:szCs w:val="24"/>
                          <w:rPrChange w:id="258" w:author="Lenovo Legion" w:date="2023-10-16T06:43:00Z">
                            <w:rPr>
                              <w:rFonts w:ascii="Cascadia Mono SemiLight" w:hAnsi="Cascadia Mono SemiLight" w:cs="Cascadia Mono SemiLight"/>
                              <w:color w:val="595959" w:themeColor="text1" w:themeTint="A6"/>
                              <w:sz w:val="24"/>
                              <w:szCs w:val="24"/>
                            </w:rPr>
                          </w:rPrChange>
                        </w:rPr>
                        <w:t xml:space="preserve">Ketika </w:t>
                      </w:r>
                      <w:r w:rsidR="00A42463">
                        <w:rPr>
                          <w:rFonts w:cstheme="minorHAnsi"/>
                          <w:color w:val="595959" w:themeColor="text1" w:themeTint="A6"/>
                          <w:sz w:val="24"/>
                          <w:szCs w:val="24"/>
                        </w:rPr>
                        <w:t xml:space="preserve">Nun atau tanwin bertemu salah satu huruf </w:t>
                      </w:r>
                    </w:ins>
                    <w:ins w:id="259" w:author="Lenovo Legion" w:date="2023-10-16T06:44:00Z">
                      <w:r w:rsidR="00A42463">
                        <w:rPr>
                          <w:rFonts w:cstheme="minorHAnsi"/>
                          <w:color w:val="595959" w:themeColor="text1" w:themeTint="A6"/>
                          <w:sz w:val="24"/>
                          <w:szCs w:val="24"/>
                        </w:rPr>
                        <w:t xml:space="preserve">halqi (Tenggorokan) maka dibaca </w:t>
                      </w:r>
                    </w:ins>
                    <w:ins w:id="260" w:author="Lenovo Legion" w:date="2023-10-16T08:59:00Z">
                      <w:r w:rsidR="00205D9A">
                        <w:rPr>
                          <w:rFonts w:cstheme="minorHAnsi"/>
                          <w:color w:val="595959" w:themeColor="text1" w:themeTint="A6"/>
                          <w:sz w:val="24"/>
                          <w:szCs w:val="24"/>
                        </w:rPr>
                        <w:t>JELAS.</w:t>
                      </w:r>
                    </w:ins>
                  </w:p>
                  <w:p w14:paraId="47EB411D" w14:textId="3F6E044D" w:rsidR="004A132E" w:rsidRDefault="008C4ADD" w:rsidP="008C4ADD">
                    <w:pPr>
                      <w:spacing w:line="168" w:lineRule="auto"/>
                      <w:rPr>
                        <w:ins w:id="261" w:author="Lenovo Legion" w:date="2023-10-16T06:47:00Z"/>
                        <w:rFonts w:cstheme="minorHAnsi"/>
                        <w:color w:val="595959" w:themeColor="text1" w:themeTint="A6"/>
                        <w:sz w:val="24"/>
                        <w:szCs w:val="24"/>
                      </w:rPr>
                    </w:pPr>
                    <w:r>
                      <w:rPr>
                        <w:rFonts w:cstheme="minorHAnsi"/>
                        <w:color w:val="595959" w:themeColor="text1" w:themeTint="A6"/>
                        <w:sz w:val="24"/>
                        <w:szCs w:val="24"/>
                      </w:rPr>
                      <w:t xml:space="preserve">Contoh : </w:t>
                    </w:r>
                    <w:r w:rsidRPr="009C57EE">
                      <w:rPr>
                        <w:rFonts w:ascii="Cascadia Mono SemiLight" w:hAnsi="Cascadia Mono SemiLight" w:cs="Cascadia Mono SemiLight"/>
                        <w:color w:val="595959" w:themeColor="text1" w:themeTint="A6"/>
                        <w:sz w:val="24"/>
                        <w:szCs w:val="24"/>
                        <w:rtl/>
                      </w:rPr>
                      <w:t>غَاسِ</w:t>
                    </w:r>
                    <w:r w:rsidRPr="00CF26DA">
                      <w:rPr>
                        <w:rFonts w:ascii="Cascadia Mono SemiLight" w:hAnsi="Cascadia Mono SemiLight" w:cs="Cascadia Mono SemiLight"/>
                        <w:color w:val="595959" w:themeColor="text1" w:themeTint="A6"/>
                        <w:sz w:val="24"/>
                        <w:szCs w:val="24"/>
                        <w:highlight w:val="lightGray"/>
                        <w:rtl/>
                      </w:rPr>
                      <w:t>قٍ</w:t>
                    </w:r>
                    <w:r w:rsidRPr="009C57EE">
                      <w:rPr>
                        <w:rFonts w:ascii="Cascadia Mono SemiLight" w:hAnsi="Cascadia Mono SemiLight" w:cs="Cascadia Mono SemiLight"/>
                        <w:color w:val="595959" w:themeColor="text1" w:themeTint="A6"/>
                        <w:sz w:val="24"/>
                        <w:szCs w:val="24"/>
                        <w:rtl/>
                      </w:rPr>
                      <w:t xml:space="preserve"> </w:t>
                    </w:r>
                    <w:r w:rsidRPr="00CF26DA">
                      <w:rPr>
                        <w:rFonts w:ascii="Cascadia Mono SemiLight" w:hAnsi="Cascadia Mono SemiLight" w:cs="Cascadia Mono SemiLight"/>
                        <w:color w:val="595959" w:themeColor="text1" w:themeTint="A6"/>
                        <w:sz w:val="24"/>
                        <w:szCs w:val="24"/>
                        <w:highlight w:val="lightGray"/>
                        <w:rtl/>
                      </w:rPr>
                      <w:t>إِ</w:t>
                    </w:r>
                    <w:r w:rsidRPr="009C57EE">
                      <w:rPr>
                        <w:rFonts w:ascii="Cascadia Mono SemiLight" w:hAnsi="Cascadia Mono SemiLight" w:cs="Cascadia Mono SemiLight"/>
                        <w:color w:val="595959" w:themeColor="text1" w:themeTint="A6"/>
                        <w:sz w:val="24"/>
                        <w:szCs w:val="24"/>
                        <w:rtl/>
                      </w:rPr>
                      <w:t>ذَا</w:t>
                    </w:r>
                  </w:p>
                  <w:p w14:paraId="23D2838A" w14:textId="77777777" w:rsidR="004A132E" w:rsidRDefault="004A132E" w:rsidP="00B95666">
                    <w:pPr>
                      <w:jc w:val="center"/>
                      <w:rPr>
                        <w:ins w:id="262" w:author="Lenovo Legion" w:date="2023-10-16T08:40:00Z"/>
                        <w:rFonts w:cstheme="minorHAnsi"/>
                        <w:color w:val="595959" w:themeColor="text1" w:themeTint="A6"/>
                        <w:sz w:val="24"/>
                        <w:szCs w:val="24"/>
                      </w:rPr>
                    </w:pPr>
                  </w:p>
                  <w:p w14:paraId="6DEE30E4" w14:textId="77777777" w:rsidR="00C1394F" w:rsidRDefault="00C1394F" w:rsidP="00B95666">
                    <w:pPr>
                      <w:jc w:val="center"/>
                      <w:rPr>
                        <w:ins w:id="263" w:author="Lenovo Legion" w:date="2023-10-16T12:00:00Z"/>
                        <w:rFonts w:cstheme="minorHAnsi"/>
                        <w:color w:val="595959" w:themeColor="text1" w:themeTint="A6"/>
                        <w:sz w:val="24"/>
                        <w:szCs w:val="24"/>
                      </w:rPr>
                    </w:pPr>
                  </w:p>
                  <w:p w14:paraId="7A09DECB" w14:textId="77777777" w:rsidR="008C4ADD" w:rsidRDefault="008C4ADD" w:rsidP="008C4ADD">
                    <w:pPr>
                      <w:jc w:val="right"/>
                      <w:rPr>
                        <w:rFonts w:cstheme="minorHAnsi"/>
                        <w:color w:val="595959" w:themeColor="text1" w:themeTint="A6"/>
                        <w:sz w:val="24"/>
                        <w:szCs w:val="24"/>
                      </w:rPr>
                    </w:pPr>
                  </w:p>
                  <w:p w14:paraId="5E9D58FA" w14:textId="64751094" w:rsidR="00552E1E" w:rsidRDefault="00552E1E">
                    <w:pPr>
                      <w:jc w:val="right"/>
                      <w:rPr>
                        <w:ins w:id="264" w:author="Lenovo Legion" w:date="2023-10-16T06:47:00Z"/>
                        <w:rFonts w:cstheme="minorHAnsi"/>
                        <w:color w:val="595959" w:themeColor="text1" w:themeTint="A6"/>
                        <w:sz w:val="24"/>
                        <w:szCs w:val="24"/>
                      </w:rPr>
                      <w:pPrChange w:id="265" w:author="Lenovo Legion" w:date="2023-10-16T12:00:00Z">
                        <w:pPr>
                          <w:jc w:val="center"/>
                        </w:pPr>
                      </w:pPrChange>
                    </w:pPr>
                    <w:ins w:id="266" w:author="Lenovo Legion" w:date="2023-10-16T12:00:00Z">
                      <w:r>
                        <w:rPr>
                          <w:rFonts w:cstheme="minorHAnsi"/>
                          <w:color w:val="595959" w:themeColor="text1" w:themeTint="A6"/>
                          <w:sz w:val="24"/>
                          <w:szCs w:val="24"/>
                        </w:rPr>
                        <w:t>Idghom artinya memasukkan</w:t>
                      </w:r>
                    </w:ins>
                    <w:ins w:id="267" w:author="Lenovo Legion" w:date="2023-10-16T12:01:00Z">
                      <w:r w:rsidR="00AD012C">
                        <w:rPr>
                          <w:rFonts w:cstheme="minorHAnsi"/>
                          <w:color w:val="595959" w:themeColor="text1" w:themeTint="A6"/>
                          <w:sz w:val="24"/>
                          <w:szCs w:val="24"/>
                        </w:rPr>
                        <w:t>,</w:t>
                      </w:r>
                    </w:ins>
                    <w:ins w:id="268" w:author="Lenovo Legion" w:date="2023-10-16T12:00:00Z">
                      <w:r w:rsidR="00BD2C30">
                        <w:rPr>
                          <w:rFonts w:cstheme="minorHAnsi"/>
                          <w:color w:val="595959" w:themeColor="text1" w:themeTint="A6"/>
                          <w:sz w:val="24"/>
                          <w:szCs w:val="24"/>
                        </w:rPr>
                        <w:t xml:space="preserve"> idgom dibagi menjadi dua ada yang dimasukan tanpa dengung</w:t>
                      </w:r>
                    </w:ins>
                    <w:ins w:id="269" w:author="Lenovo Legion" w:date="2023-10-16T12:01:00Z">
                      <w:r w:rsidR="00AD012C">
                        <w:rPr>
                          <w:rFonts w:cstheme="minorHAnsi"/>
                          <w:color w:val="595959" w:themeColor="text1" w:themeTint="A6"/>
                          <w:sz w:val="24"/>
                          <w:szCs w:val="24"/>
                        </w:rPr>
                        <w:t>(</w:t>
                      </w:r>
                    </w:ins>
                    <w:ins w:id="270" w:author="Lenovo Legion" w:date="2023-10-16T12:09:00Z">
                      <w:r w:rsidR="00A8246F" w:rsidRPr="00A8246F">
                        <w:rPr>
                          <w:rFonts w:ascii="Dubai" w:hAnsi="Dubai" w:cs="Dubai" w:hint="cs"/>
                          <w:color w:val="595959" w:themeColor="text1" w:themeTint="A6"/>
                          <w:sz w:val="24"/>
                          <w:szCs w:val="24"/>
                          <w:rtl/>
                          <w:rPrChange w:id="271" w:author="Lenovo Legion" w:date="2023-10-16T12:10:00Z">
                            <w:rPr>
                              <w:rFonts w:eastAsia="MS Mincho" w:hint="cs"/>
                              <w:color w:val="595959" w:themeColor="text1" w:themeTint="A6"/>
                              <w:sz w:val="24"/>
                              <w:szCs w:val="24"/>
                              <w:rtl/>
                            </w:rPr>
                          </w:rPrChange>
                        </w:rPr>
                        <w:t>بلا</w:t>
                      </w:r>
                      <w:r w:rsidR="00A8246F" w:rsidRPr="00A8246F">
                        <w:rPr>
                          <w:rFonts w:ascii="Dubai" w:hAnsi="Dubai" w:cs="Dubai"/>
                          <w:color w:val="595959" w:themeColor="text1" w:themeTint="A6"/>
                          <w:sz w:val="24"/>
                          <w:szCs w:val="24"/>
                          <w:rtl/>
                          <w:rPrChange w:id="272" w:author="Lenovo Legion" w:date="2023-10-16T12:10:00Z">
                            <w:rPr>
                              <w:rFonts w:eastAsia="MS Mincho"/>
                              <w:color w:val="595959" w:themeColor="text1" w:themeTint="A6"/>
                              <w:sz w:val="24"/>
                              <w:szCs w:val="24"/>
                              <w:rtl/>
                            </w:rPr>
                          </w:rPrChange>
                        </w:rPr>
                        <w:t xml:space="preserve"> </w:t>
                      </w:r>
                      <w:r w:rsidR="00A8246F" w:rsidRPr="00A8246F">
                        <w:rPr>
                          <w:rFonts w:ascii="Dubai" w:hAnsi="Dubai" w:cs="Dubai" w:hint="cs"/>
                          <w:color w:val="595959" w:themeColor="text1" w:themeTint="A6"/>
                          <w:sz w:val="24"/>
                          <w:szCs w:val="24"/>
                          <w:rtl/>
                          <w:rPrChange w:id="273" w:author="Lenovo Legion" w:date="2023-10-16T12:10:00Z">
                            <w:rPr>
                              <w:rFonts w:eastAsia="MS Mincho" w:hint="cs"/>
                              <w:color w:val="595959" w:themeColor="text1" w:themeTint="A6"/>
                              <w:sz w:val="24"/>
                              <w:szCs w:val="24"/>
                              <w:rtl/>
                            </w:rPr>
                          </w:rPrChange>
                        </w:rPr>
                        <w:t>غنّة</w:t>
                      </w:r>
                    </w:ins>
                    <w:ins w:id="274" w:author="Lenovo Legion" w:date="2023-10-16T12:01:00Z">
                      <w:r w:rsidR="00AD012C">
                        <w:rPr>
                          <w:rFonts w:cstheme="minorHAnsi"/>
                          <w:color w:val="595959" w:themeColor="text1" w:themeTint="A6"/>
                          <w:sz w:val="24"/>
                          <w:szCs w:val="24"/>
                        </w:rPr>
                        <w:t>)</w:t>
                      </w:r>
                    </w:ins>
                    <w:ins w:id="275" w:author="Lenovo Legion" w:date="2023-10-16T12:00:00Z">
                      <w:r w:rsidR="00BD2C30">
                        <w:rPr>
                          <w:rFonts w:cstheme="minorHAnsi"/>
                          <w:color w:val="595959" w:themeColor="text1" w:themeTint="A6"/>
                          <w:sz w:val="24"/>
                          <w:szCs w:val="24"/>
                        </w:rPr>
                        <w:t xml:space="preserve"> ada yang di</w:t>
                      </w:r>
                    </w:ins>
                    <w:ins w:id="276" w:author="Lenovo Legion" w:date="2023-10-16T12:01:00Z">
                      <w:r w:rsidR="00BD2C30">
                        <w:rPr>
                          <w:rFonts w:cstheme="minorHAnsi"/>
                          <w:color w:val="595959" w:themeColor="text1" w:themeTint="A6"/>
                          <w:sz w:val="24"/>
                          <w:szCs w:val="24"/>
                        </w:rPr>
                        <w:t>masukan dengan dengung</w:t>
                      </w:r>
                      <w:r w:rsidR="00AD012C">
                        <w:rPr>
                          <w:rFonts w:cstheme="minorHAnsi"/>
                          <w:color w:val="595959" w:themeColor="text1" w:themeTint="A6"/>
                          <w:sz w:val="24"/>
                          <w:szCs w:val="24"/>
                        </w:rPr>
                        <w:t>(</w:t>
                      </w:r>
                    </w:ins>
                    <w:ins w:id="277" w:author="Lenovo Legion" w:date="2023-10-16T12:09:00Z">
                      <w:r w:rsidR="00A8246F" w:rsidRPr="00A8246F">
                        <w:rPr>
                          <w:rFonts w:ascii="Dubai" w:hAnsi="Dubai" w:cs="Dubai" w:hint="cs"/>
                          <w:color w:val="595959" w:themeColor="text1" w:themeTint="A6"/>
                          <w:sz w:val="24"/>
                          <w:szCs w:val="24"/>
                          <w:rtl/>
                          <w:rPrChange w:id="278" w:author="Lenovo Legion" w:date="2023-10-16T12:09:00Z">
                            <w:rPr>
                              <w:rFonts w:cs="Times New Roman" w:hint="cs"/>
                              <w:color w:val="595959" w:themeColor="text1" w:themeTint="A6"/>
                              <w:sz w:val="24"/>
                              <w:szCs w:val="24"/>
                              <w:rtl/>
                            </w:rPr>
                          </w:rPrChange>
                        </w:rPr>
                        <w:t>بغنّة</w:t>
                      </w:r>
                    </w:ins>
                    <w:ins w:id="279" w:author="Lenovo Legion" w:date="2023-10-16T12:01:00Z">
                      <w:r w:rsidR="00AD012C">
                        <w:rPr>
                          <w:rFonts w:cstheme="minorHAnsi"/>
                          <w:color w:val="595959" w:themeColor="text1" w:themeTint="A6"/>
                          <w:sz w:val="24"/>
                          <w:szCs w:val="24"/>
                        </w:rPr>
                        <w:t>)</w:t>
                      </w:r>
                    </w:ins>
                  </w:p>
                  <w:p w14:paraId="71CFD407" w14:textId="77777777" w:rsidR="00C1394F" w:rsidRDefault="00C1394F" w:rsidP="005048D1">
                    <w:pPr>
                      <w:jc w:val="center"/>
                      <w:rPr>
                        <w:ins w:id="280" w:author="Lenovo Legion" w:date="2023-10-16T08:33:00Z"/>
                        <w:rFonts w:cstheme="minorHAnsi"/>
                      </w:rPr>
                    </w:pPr>
                  </w:p>
                  <w:p w14:paraId="49CCD84F" w14:textId="77777777" w:rsidR="00BE4BF9" w:rsidRDefault="00BE4BF9" w:rsidP="00DD63F3">
                    <w:pPr>
                      <w:jc w:val="center"/>
                      <w:rPr>
                        <w:ins w:id="281" w:author="Lenovo Legion" w:date="2023-10-16T08:53:00Z"/>
                        <w:rFonts w:cstheme="minorHAnsi"/>
                      </w:rPr>
                    </w:pPr>
                  </w:p>
                  <w:p w14:paraId="3210BBAB" w14:textId="77777777" w:rsidR="00BE4BF9" w:rsidRDefault="00BE4BF9" w:rsidP="00DD63F3">
                    <w:pPr>
                      <w:jc w:val="center"/>
                      <w:rPr>
                        <w:ins w:id="282" w:author="Lenovo Legion" w:date="2023-10-16T08:53:00Z"/>
                        <w:rFonts w:cstheme="minorHAnsi"/>
                      </w:rPr>
                    </w:pPr>
                  </w:p>
                  <w:p w14:paraId="4252172D" w14:textId="69510BC8" w:rsidR="00BE4BF9" w:rsidRDefault="00BE4BF9" w:rsidP="00DD63F3">
                    <w:pPr>
                      <w:jc w:val="center"/>
                      <w:rPr>
                        <w:ins w:id="283" w:author="Lenovo Legion" w:date="2023-10-16T08:53:00Z"/>
                        <w:rFonts w:cstheme="minorHAnsi"/>
                      </w:rPr>
                    </w:pPr>
                  </w:p>
                  <w:p w14:paraId="677E53AD" w14:textId="5418CCF3" w:rsidR="00BE4BF9" w:rsidRPr="004C77EC" w:rsidRDefault="00BE4BF9">
                    <w:pPr>
                      <w:jc w:val="center"/>
                      <w:rPr>
                        <w:rFonts w:cstheme="minorHAnsi"/>
                        <w:rPrChange w:id="284" w:author="Lenovo Legion" w:date="2023-10-16T06:43:00Z">
                          <w:rPr/>
                        </w:rPrChange>
                      </w:rPr>
                      <w:pPrChange w:id="285" w:author="Lenovo Legion" w:date="2023-10-16T08:33:00Z">
                        <w:pPr/>
                      </w:pPrChange>
                    </w:pPr>
                  </w:p>
                </w:txbxContent>
              </v:textbox>
            </v:shape>
          </w:pict>
        </w:r>
      </w:ins>
      <w:r w:rsidR="009D36D2">
        <w:rPr>
          <w:rFonts w:asciiTheme="majorHAnsi" w:eastAsiaTheme="majorEastAsia" w:hAnsiTheme="majorHAnsi" w:cstheme="majorBidi"/>
          <w:color w:val="C68D08" w:themeColor="accent1" w:themeShade="BF"/>
          <w:sz w:val="36"/>
          <w:szCs w:val="36"/>
          <w:lang w:val="id-ID"/>
        </w:rPr>
        <w:br w:type="page"/>
      </w:r>
      <w:ins w:id="286" w:author="Lenovo Legion" w:date="2023-10-16T08:41:00Z">
        <w:r>
          <w:lastRenderedPageBreak/>
          <w:pict w14:anchorId="02907658">
            <v:rect id="Persegi Panjang 150891834" o:spid="_x0000_s2097" style="position:absolute;margin-left:0;margin-top:.2pt;width:347.4pt;height:551.45pt;z-index:25167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" fillcolor="#fdeabc [3207]" stroked="f" strokeweight="1pt">
              <v:textbox>
                <w:txbxContent>
                  <w:p w14:paraId="1138B430" w14:textId="38EF9584" w:rsidR="00EF7AFA" w:rsidRDefault="00EF7AFA" w:rsidP="00EF7AFA">
                    <w:pPr>
                      <w:jc w:val="center"/>
                    </w:pPr>
                  </w:p>
                </w:txbxContent>
              </v:textbox>
              <w10:wrap anchorx="margin"/>
            </v:rect>
          </w:pict>
        </w:r>
      </w:ins>
      <w:ins w:id="287" w:author="Lenovo Legion" w:date="2023-10-16T12:14:00Z">
        <w:r>
          <w:pict w14:anchorId="7C30481B">
            <v:shape id="_x0000_s2096" type="#_x0000_t202" style="position:absolute;margin-left:139.45pt;margin-top:5.85pt;width:195.85pt;height:37.65pt;z-index:251744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" filled="f" stroked="f">
              <v:textbox>
                <w:txbxContent>
                  <w:p w14:paraId="6FB202B8" w14:textId="1D077962" w:rsidR="00783198" w:rsidRPr="00052C7F" w:rsidRDefault="00783198" w:rsidP="00783198">
                    <w:pPr>
                      <w:jc w:val="right"/>
                      <w:rPr>
                        <w:rFonts w:eastAsia="MS Mincho" w:cstheme="minorHAnsi"/>
                        <w:color w:val="C68D08" w:themeColor="accent1" w:themeShade="BF"/>
                        <w:sz w:val="44"/>
                        <w:szCs w:val="44"/>
                        <w:rPrChange w:id="288" w:author="Lenovo Legion" w:date="2023-10-16T12:16:00Z">
                          <w:rPr>
                            <w:rFonts w:ascii="Cascadia Mono SemiLight" w:eastAsia="MS Mincho" w:hAnsi="Cascadia Mono SemiLight" w:cs="Cascadia Mono SemiLight"/>
                            <w:color w:val="C68D08" w:themeColor="accent1" w:themeShade="BF"/>
                            <w:sz w:val="48"/>
                            <w:szCs w:val="48"/>
                          </w:rPr>
                        </w:rPrChange>
                      </w:rPr>
                    </w:pPr>
                    <w:del w:id="289" w:author="Lenovo Legion" w:date="2023-10-16T06:41:00Z">
                      <w:r w:rsidRPr="00052C7F" w:rsidDel="004B751F">
                        <w:rPr>
                          <w:rFonts w:cstheme="minorHAnsi"/>
                          <w:color w:val="C68D08" w:themeColor="accent1" w:themeShade="BF"/>
                          <w:sz w:val="44"/>
                          <w:szCs w:val="44"/>
                          <w:rPrChange w:id="290" w:author="Lenovo Legion" w:date="2023-10-16T12:16:00Z">
                            <w:rPr>
                              <w:rFonts w:ascii="Cascadia Mono SemiLight" w:hAnsi="Cascadia Mono SemiLight" w:cs="Cascadia Mono SemiLight"/>
                              <w:color w:val="C68D08" w:themeColor="accent1" w:themeShade="BF"/>
                              <w:sz w:val="48"/>
                              <w:szCs w:val="48"/>
                            </w:rPr>
                          </w:rPrChange>
                        </w:rPr>
                        <w:delText>AL HALQI</w:delText>
                      </w:r>
                    </w:del>
                    <w:ins w:id="291" w:author="Lenovo Legion" w:date="2023-10-16T12:14:00Z">
                      <w:r w:rsidR="00C279D2" w:rsidRPr="00052C7F">
                        <w:rPr>
                          <w:rFonts w:cstheme="minorHAnsi"/>
                          <w:color w:val="C68D08" w:themeColor="accent1" w:themeShade="BF"/>
                          <w:sz w:val="44"/>
                          <w:szCs w:val="44"/>
                          <w:rPrChange w:id="292" w:author="Lenovo Legion" w:date="2023-10-16T12:16:00Z">
                            <w:rPr>
                              <w:rFonts w:cstheme="minorHAnsi"/>
                              <w:color w:val="C68D08" w:themeColor="accent1" w:themeShade="BF"/>
                              <w:sz w:val="48"/>
                              <w:szCs w:val="48"/>
                            </w:rPr>
                          </w:rPrChange>
                        </w:rPr>
                        <w:t>BILAGHUNNAH</w:t>
                      </w:r>
                    </w:ins>
                  </w:p>
                </w:txbxContent>
              </v:textbox>
            </v:shape>
          </w:pict>
        </w:r>
      </w:ins>
    </w:p>
    <w:p w14:paraId="05E38E1C" w14:textId="013ACC81" w:rsidR="000253AF" w:rsidRDefault="000253AF" w:rsidP="00BE4BF9">
      <w:pPr>
        <w:rPr>
          <w:rFonts w:asciiTheme="majorHAnsi" w:eastAsiaTheme="majorEastAsia" w:hAnsiTheme="majorHAnsi" w:cstheme="majorBidi"/>
          <w:color w:val="C68D08" w:themeColor="accent1" w:themeShade="BF"/>
          <w:sz w:val="36"/>
          <w:szCs w:val="36"/>
          <w:lang w:val="id-ID"/>
        </w:rPr>
      </w:pPr>
    </w:p>
    <w:p w14:paraId="239C649E" w14:textId="4B69DC4A" w:rsidR="00366BD7" w:rsidRDefault="00FD197C">
      <w:pPr>
        <w:rPr>
          <w:rFonts w:asciiTheme="majorHAnsi" w:eastAsiaTheme="majorEastAsia" w:hAnsiTheme="majorHAnsi" w:cstheme="majorBidi"/>
          <w:color w:val="C68D08" w:themeColor="accent1" w:themeShade="BF"/>
          <w:sz w:val="36"/>
          <w:szCs w:val="36"/>
        </w:rPr>
      </w:pPr>
      <w:ins w:id="293" w:author="Lenovo Legion" w:date="2023-10-16T08:56:00Z">
        <w:r>
          <w:pict w14:anchorId="2BFA840A">
            <v:group id="Grup 2102519526" o:spid="_x0000_s2086" style="position:absolute;margin-left:-4.4pt;margin-top:341.75pt;width:187.75pt;height:61.3pt;z-index:251729408;mso-position-horizontal-relative:margin;mso-width-relative:margin;mso-height-relative:margin" coordorigin="2287,565" coordsize="12353,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">
              <v:shape id="_x0000_s2087" type="#_x0000_t202" style="position:absolute;left:2478;top:565;width:12162;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" filled="f" stroked="f">
                <v:textbox>
                  <w:txbxContent>
                    <w:p w14:paraId="7A1EF328" w14:textId="0A627086" w:rsidR="000107DD" w:rsidRDefault="000107DD" w:rsidP="000107DD">
                      <w:pPr>
                        <w:jc w:val="right"/>
                        <w:rPr>
                          <w:ins w:id="294" w:author="Lenovo Legion" w:date="2023-10-16T08:54:00Z"/>
                          <w:rFonts w:cstheme="minorHAnsi"/>
                          <w:color w:val="C68D08" w:themeColor="accent1" w:themeShade="BF"/>
                          <w:sz w:val="48"/>
                          <w:szCs w:val="48"/>
                        </w:rPr>
                      </w:pPr>
                      <w:del w:id="295" w:author="Lenovo Legion" w:date="2023-10-16T06:41:00Z">
                        <w:r w:rsidRPr="00412784" w:rsidDel="004B751F">
                          <w:rPr>
                            <w:rFonts w:cstheme="minorHAnsi"/>
                            <w:color w:val="C68D08" w:themeColor="accent1" w:themeShade="BF"/>
                            <w:sz w:val="48"/>
                            <w:szCs w:val="48"/>
                            <w:rPrChange w:id="296" w:author="Lenovo Legion" w:date="2023-10-16T06:41:00Z">
                              <w:rPr>
                                <w:rFonts w:ascii="Cascadia Mono SemiLight" w:hAnsi="Cascadia Mono SemiLight" w:cs="Cascadia Mono SemiLight"/>
                                <w:color w:val="C68D08" w:themeColor="accent1" w:themeShade="BF"/>
                                <w:sz w:val="48"/>
                                <w:szCs w:val="48"/>
                              </w:rPr>
                            </w:rPrChange>
                          </w:rPr>
                          <w:delText>AL HALQI</w:delText>
                        </w:r>
                      </w:del>
                      <w:ins w:id="297" w:author="Lenovo Legion" w:date="2023-10-16T12:12:00Z">
                        <w:r w:rsidR="008B2BAE">
                          <w:rPr>
                            <w:rFonts w:cstheme="minorHAnsi"/>
                            <w:color w:val="C68D08" w:themeColor="accent1" w:themeShade="BF"/>
                            <w:sz w:val="48"/>
                            <w:szCs w:val="48"/>
                          </w:rPr>
                          <w:t>IKHFA’ HAQIQI</w:t>
                        </w:r>
                      </w:ins>
                    </w:p>
                    <w:p w14:paraId="1063358D" w14:textId="77777777" w:rsidR="000107DD" w:rsidRDefault="000107DD" w:rsidP="000107DD">
                      <w:pPr>
                        <w:jc w:val="right"/>
                        <w:rPr>
                          <w:ins w:id="298" w:author="Lenovo Legion" w:date="2023-10-16T08:54:00Z"/>
                          <w:rFonts w:cstheme="minorHAnsi"/>
                          <w:color w:val="C68D08" w:themeColor="accent1" w:themeShade="BF"/>
                          <w:sz w:val="48"/>
                          <w:szCs w:val="48"/>
                        </w:rPr>
                      </w:pPr>
                    </w:p>
                    <w:p w14:paraId="490A2AFA" w14:textId="77777777" w:rsidR="000107DD" w:rsidRPr="00412784" w:rsidRDefault="000107DD" w:rsidP="000107DD">
                      <w:pPr>
                        <w:jc w:val="right"/>
                        <w:rPr>
                          <w:rFonts w:eastAsia="MS Mincho" w:cstheme="minorHAnsi"/>
                          <w:color w:val="C68D08" w:themeColor="accent1" w:themeShade="BF"/>
                          <w:sz w:val="48"/>
                          <w:szCs w:val="48"/>
                          <w:rPrChange w:id="299" w:author="Lenovo Legion" w:date="2023-10-16T06:41:00Z">
                            <w:rPr>
                              <w:rFonts w:ascii="Cascadia Mono SemiLight" w:eastAsia="MS Mincho" w:hAnsi="Cascadia Mono SemiLight" w:cs="Cascadia Mono SemiLight"/>
                              <w:color w:val="C68D08" w:themeColor="accent1" w:themeShade="BF"/>
                              <w:sz w:val="48"/>
                              <w:szCs w:val="48"/>
                            </w:rPr>
                          </w:rPrChange>
                        </w:rPr>
                      </w:pPr>
                      <w:ins w:id="300" w:author="Lenovo Legion" w:date="2023-10-16T06:48:00Z">
                        <w:r>
                          <w:rPr>
                            <w:rFonts w:cstheme="minorHAnsi"/>
                            <w:color w:val="C68D08" w:themeColor="accent1" w:themeShade="BF"/>
                            <w:sz w:val="48"/>
                            <w:szCs w:val="48"/>
                          </w:rPr>
                          <w:t xml:space="preserve">DGHOM </w:t>
                        </w:r>
                      </w:ins>
                    </w:p>
                  </w:txbxContent>
                </v:textbox>
              </v:shape>
              <v:shape id="_x0000_s2088" type="#_x0000_t202" style="position:absolute;left:2287;top:3705;width:10587;height:3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" filled="f" stroked="f">
                <v:textbox>
                  <w:txbxContent>
                    <w:p w14:paraId="266F365E" w14:textId="3DCC5697" w:rsidR="000107DD" w:rsidRPr="008B2BAE" w:rsidRDefault="000107DD" w:rsidP="00E878C8">
                      <w:pPr>
                        <w:rPr>
                          <w:ins w:id="301" w:author="Lenovo Legion" w:date="2023-10-16T08:40:00Z"/>
                          <w:rFonts w:ascii="Cascadia Mono SemiLight" w:eastAsia="MS Mincho" w:hAnsi="Cascadia Mono SemiLight" w:cs="Cascadia Mono SemiLight"/>
                          <w:color w:val="743C08" w:themeColor="accent3"/>
                          <w:sz w:val="28"/>
                          <w:szCs w:val="28"/>
                          <w:rPrChange w:id="302" w:author="Lenovo Legion" w:date="2023-10-16T12:12:00Z">
                            <w:rPr>
                              <w:ins w:id="303" w:author="Lenovo Legion" w:date="2023-10-16T08:40:00Z"/>
                              <w:rFonts w:ascii="Cascadia Mono SemiLight" w:hAnsi="Cascadia Mono SemiLight" w:cs="Cascadia Mono SemiLight"/>
                              <w:color w:val="743C08" w:themeColor="accent3"/>
                              <w:sz w:val="28"/>
                              <w:szCs w:val="28"/>
                            </w:rPr>
                          </w:rPrChange>
                        </w:rPr>
                      </w:pPr>
                      <w:ins w:id="304" w:author="Lenovo Legion" w:date="2023-10-16T08:27:00Z">
                        <w:r>
                          <w:rPr>
                            <w:rFonts w:ascii="Cascadia Mono SemiLight" w:hAnsi="Cascadia Mono SemiLight" w:cs="Cascadia Mono SemiLight"/>
                            <w:color w:val="743C08" w:themeColor="accent3"/>
                            <w:sz w:val="28"/>
                            <w:szCs w:val="28"/>
                          </w:rPr>
                          <w:t xml:space="preserve">  </w:t>
                        </w:r>
                      </w:ins>
                      <w:ins w:id="305" w:author="Lenovo Legion" w:date="2023-10-16T08:28:00Z">
                        <w:r>
                          <w:rPr>
                            <w:rFonts w:ascii="Cascadia Mono SemiLight" w:hAnsi="Cascadia Mono SemiLight" w:cs="Cascadia Mono SemiLight" w:hint="cs"/>
                            <w:color w:val="743C08" w:themeColor="accent3"/>
                            <w:sz w:val="28"/>
                            <w:szCs w:val="28"/>
                            <w:rtl/>
                          </w:rPr>
                          <w:t xml:space="preserve"> </w:t>
                        </w:r>
                      </w:ins>
                      <w:ins w:id="306" w:author="Lenovo Legion" w:date="2023-10-16T12:12:00Z">
                        <w:r w:rsidR="008B2BAE">
                          <w:rPr>
                            <w:rFonts w:ascii="Cascadia Mono SemiLight" w:eastAsia="MS Mincho" w:hAnsi="Cascadia Mono SemiLight" w:cs="Cascadia Mono SemiLight" w:hint="cs"/>
                            <w:color w:val="743C08" w:themeColor="accent3"/>
                            <w:sz w:val="28"/>
                            <w:szCs w:val="28"/>
                            <w:rtl/>
                          </w:rPr>
                          <w:t>اخفا</w:t>
                        </w:r>
                        <w:r w:rsidR="00C84BC7">
                          <w:rPr>
                            <w:rFonts w:ascii="Cascadia Mono SemiLight" w:eastAsia="MS Mincho" w:hAnsi="Cascadia Mono SemiLight" w:cs="Cascadia Mono SemiLight" w:hint="cs"/>
                            <w:color w:val="743C08" w:themeColor="accent3"/>
                            <w:sz w:val="28"/>
                            <w:szCs w:val="28"/>
                            <w:rtl/>
                          </w:rPr>
                          <w:t>ء حقيقي</w:t>
                        </w:r>
                      </w:ins>
                    </w:p>
                    <w:p w14:paraId="138579AF" w14:textId="77777777" w:rsidR="000107DD" w:rsidRDefault="000107DD" w:rsidP="000107DD">
                      <w:pPr>
                        <w:jc w:val="right"/>
                        <w:rPr>
                          <w:ins w:id="307" w:author="Lenovo Legion" w:date="2023-10-16T08:40:00Z"/>
                          <w:rFonts w:ascii="Cascadia Mono SemiLight" w:hAnsi="Cascadia Mono SemiLight" w:cs="Cascadia Mono SemiLight"/>
                          <w:color w:val="743C08" w:themeColor="accent3"/>
                          <w:sz w:val="28"/>
                          <w:szCs w:val="28"/>
                        </w:rPr>
                      </w:pPr>
                    </w:p>
                    <w:p w14:paraId="0299F7A2" w14:textId="77777777" w:rsidR="000107DD" w:rsidRPr="002E16F4" w:rsidRDefault="000107DD" w:rsidP="000107DD">
                      <w:pPr>
                        <w:jc w:val="right"/>
                        <w:rPr>
                          <w:rFonts w:ascii="Cascadia Mono SemiLight" w:eastAsia="MS Mincho" w:hAnsi="Cascadia Mono SemiLight" w:cs="Cascadia Mono SemiLight"/>
                          <w:color w:val="743C08" w:themeColor="accent3"/>
                          <w:sz w:val="44"/>
                          <w:szCs w:val="44"/>
                          <w:rPrChange w:id="308" w:author="Lenovo Legion" w:date="2023-10-16T06:49:00Z">
                            <w:rPr>
                              <w:rFonts w:ascii="Cascadia Mono SemiLight" w:eastAsia="MS Mincho" w:hAnsi="Cascadia Mono SemiLight" w:cs="Cascadia Mono SemiLight"/>
                              <w:color w:val="C68D08" w:themeColor="accent1" w:themeShade="BF"/>
                              <w:sz w:val="32"/>
                              <w:szCs w:val="32"/>
                            </w:rPr>
                          </w:rPrChange>
                        </w:rPr>
                      </w:pPr>
                      <w:ins w:id="309" w:author="Lenovo Legion" w:date="2023-10-16T06:48:00Z">
                        <w:r w:rsidRPr="002E16F4">
                          <w:rPr>
                            <w:rFonts w:ascii="Cascadia Mono SemiLight" w:hAnsi="Cascadia Mono SemiLight" w:cs="Cascadia Mono SemiLight"/>
                            <w:color w:val="743C08" w:themeColor="accent3"/>
                            <w:sz w:val="28"/>
                            <w:szCs w:val="28"/>
                            <w:rtl/>
                            <w:rPrChange w:id="310" w:author="Lenovo Legion" w:date="2023-10-16T06:49:00Z">
                              <w:rPr>
                                <w:rFonts w:ascii="Cascadia Mono SemiLight" w:hAnsi="Cascadia Mono SemiLight" w:cs="Cascadia Mono SemiLight"/>
                                <w:color w:val="595959" w:themeColor="text1" w:themeTint="A6"/>
                                <w:sz w:val="24"/>
                                <w:szCs w:val="24"/>
                                <w:rtl/>
                              </w:rPr>
                            </w:rPrChange>
                          </w:rPr>
                          <w:t xml:space="preserve"> </w:t>
                        </w:r>
                      </w:ins>
                      <w:del w:id="311" w:author="Lenovo Legion" w:date="2023-10-16T06:42:00Z">
                        <w:r w:rsidRPr="002E16F4" w:rsidDel="00D52D95">
                          <w:rPr>
                            <w:rFonts w:ascii="Cascadia Mono SemiLight" w:hAnsi="Cascadia Mono SemiLight" w:cs="Cascadia Mono SemiLight"/>
                            <w:color w:val="743C08" w:themeColor="accent3"/>
                            <w:sz w:val="44"/>
                            <w:szCs w:val="44"/>
                            <w:rtl/>
                            <w:rPrChange w:id="312" w:author="Lenovo Legion" w:date="2023-10-16T06:49:00Z">
                              <w:rPr>
                                <w:rFonts w:ascii="Cascadia Mono SemiLight" w:hAnsi="Cascadia Mono SemiLight" w:cs="Cascadia Mono SemiLight"/>
                                <w:color w:val="743C08" w:themeColor="accent3"/>
                                <w:sz w:val="32"/>
                                <w:szCs w:val="32"/>
                                <w:rtl/>
                              </w:rPr>
                            </w:rPrChange>
                          </w:rPr>
                          <w:delText>ال</w:delText>
                        </w:r>
                        <w:r w:rsidRPr="002E16F4" w:rsidDel="00D52D95">
                          <w:rPr>
                            <w:rFonts w:ascii="Cascadia Mono SemiLight" w:hAnsi="Cascadia Mono SemiLight" w:cs="Cascadia Mono SemiLight" w:hint="cs"/>
                            <w:color w:val="743C08" w:themeColor="accent3"/>
                            <w:sz w:val="44"/>
                            <w:szCs w:val="44"/>
                            <w:rtl/>
                            <w:rPrChange w:id="313" w:author="Lenovo Legion" w:date="2023-10-16T06:49:00Z">
                              <w:rPr>
                                <w:rFonts w:ascii="Cascadia Mono SemiLight" w:hAnsi="Cascadia Mono SemiLight" w:cs="Cascadia Mono SemiLight" w:hint="cs"/>
                                <w:color w:val="743C08" w:themeColor="accent3"/>
                                <w:sz w:val="32"/>
                                <w:szCs w:val="32"/>
                                <w:rtl/>
                              </w:rPr>
                            </w:rPrChange>
                          </w:rPr>
                          <w:delText>حَلقِ</w:delText>
                        </w:r>
                      </w:del>
                      <w:del w:id="314" w:author="Lenovo Legion" w:date="2023-10-16T06:46:00Z">
                        <w:r w:rsidRPr="002E16F4" w:rsidDel="005F5BF3">
                          <w:rPr>
                            <w:rFonts w:ascii="Cascadia Mono SemiLight" w:hAnsi="Cascadia Mono SemiLight" w:cs="Cascadia Mono SemiLight"/>
                            <w:color w:val="743C08" w:themeColor="accent3"/>
                            <w:sz w:val="44"/>
                            <w:szCs w:val="44"/>
                            <w:rPrChange w:id="315" w:author="Lenovo Legion" w:date="2023-10-16T06:49:00Z">
                              <w:rPr>
                                <w:rFonts w:ascii="Cascadia Mono SemiLight" w:hAnsi="Cascadia Mono SemiLight" w:cs="Cascadia Mono SemiLight"/>
                                <w:color w:val="C68D08" w:themeColor="accent1" w:themeShade="BF"/>
                                <w:sz w:val="32"/>
                                <w:szCs w:val="32"/>
                              </w:rPr>
                            </w:rPrChange>
                          </w:rPr>
                          <w:delText xml:space="preserve"> </w:delText>
                        </w:r>
                      </w:del>
                    </w:p>
                  </w:txbxContent>
                </v:textbox>
              </v:shape>
              <w10:wrap anchorx="margin"/>
            </v:group>
          </w:pict>
        </w:r>
      </w:ins>
      <w:ins w:id="316" w:author="Lenovo Legion" w:date="2023-10-16T08:41:00Z">
        <w:r w:rsidR="00CF26DA">
          <w:pict w14:anchorId="60941052">
            <v:shape id="_x0000_s2095" type="#_x0000_t202" style="position:absolute;margin-left:9.35pt;margin-top:285.4pt;width:326.65pt;height:232.65pt;z-index:25169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" filled="f" stroked="f">
              <v:textbox>
                <w:txbxContent>
                  <w:p w14:paraId="1B5CD9EF" w14:textId="0FCF90F7" w:rsidR="00BE4BF9" w:rsidRDefault="006B7AAA">
                    <w:pPr>
                      <w:rPr>
                        <w:ins w:id="317" w:author="Lenovo Legion" w:date="2023-10-16T08:42:00Z"/>
                        <w:rFonts w:ascii="Cascadia Mono SemiLight" w:hAnsi="Cascadia Mono SemiLight" w:cs="Cascadia Mono SemiLight"/>
                        <w:color w:val="595959" w:themeColor="text1" w:themeTint="A6"/>
                        <w:sz w:val="24"/>
                        <w:szCs w:val="24"/>
                      </w:rPr>
                      <w:pPrChange w:id="318" w:author="Lenovo Legion" w:date="2023-10-16T12:11:00Z">
                        <w:pPr>
                          <w:jc w:val="center"/>
                        </w:pPr>
                      </w:pPrChange>
                    </w:pPr>
                    <w:ins w:id="319" w:author="Lenovo Legion" w:date="2023-10-16T08:42:00Z">
                      <w:r w:rsidRPr="006005A4">
                        <w:rPr>
                          <w:rFonts w:ascii="Cascadia Mono SemiLight" w:hAnsi="Cascadia Mono SemiLight" w:cs="Cascadia Mono SemiLight"/>
                          <w:color w:val="595959" w:themeColor="text1" w:themeTint="A6"/>
                          <w:sz w:val="24"/>
                          <w:szCs w:val="24"/>
                          <w:rtl/>
                        </w:rPr>
                        <w:t>وَالقَلْـبُ عِـنْـدَ الـبَـا بِغُـنَّـةٍ كَـذَا</w:t>
                      </w:r>
                    </w:ins>
                  </w:p>
                  <w:p w14:paraId="012C25CD" w14:textId="69BB51C8" w:rsidR="006B7AAA" w:rsidRPr="00172894" w:rsidRDefault="006B7AAA">
                    <w:pPr>
                      <w:rPr>
                        <w:ins w:id="320" w:author="Lenovo Legion" w:date="2023-10-16T08:55:00Z"/>
                        <w:rFonts w:cstheme="minorHAnsi"/>
                        <w:color w:val="595959" w:themeColor="text1" w:themeTint="A6"/>
                        <w:sz w:val="24"/>
                        <w:szCs w:val="24"/>
                        <w:rPrChange w:id="321" w:author="Lenovo Legion" w:date="2023-10-16T12:20:00Z">
                          <w:rPr>
                            <w:ins w:id="322" w:author="Lenovo Legion" w:date="2023-10-16T08:55:00Z"/>
                            <w:rFonts w:cstheme="minorHAnsi"/>
                            <w:sz w:val="21"/>
                            <w:szCs w:val="21"/>
                          </w:rPr>
                        </w:rPrChange>
                      </w:rPr>
                      <w:pPrChange w:id="323" w:author="Lenovo Legion" w:date="2023-10-16T12:20:00Z">
                        <w:pPr>
                          <w:jc w:val="center"/>
                        </w:pPr>
                      </w:pPrChange>
                    </w:pPr>
                    <w:ins w:id="324" w:author="Lenovo Legion" w:date="2023-10-16T08:42:00Z">
                      <w:r w:rsidRPr="00172894">
                        <w:rPr>
                          <w:rFonts w:cstheme="minorHAnsi"/>
                          <w:color w:val="595959" w:themeColor="text1" w:themeTint="A6"/>
                          <w:sz w:val="24"/>
                          <w:szCs w:val="24"/>
                          <w:rPrChange w:id="325" w:author="Lenovo Legion" w:date="2023-10-16T12:20:00Z">
                            <w:rPr>
                              <w:rFonts w:ascii="Cascadia Mono SemiLight" w:hAnsi="Cascadia Mono SemiLight" w:cs="Cascadia Mono SemiLight"/>
                              <w:color w:val="595959" w:themeColor="text1" w:themeTint="A6"/>
                              <w:sz w:val="24"/>
                              <w:szCs w:val="24"/>
                            </w:rPr>
                          </w:rPrChange>
                        </w:rPr>
                        <w:t>Dan</w:t>
                      </w:r>
                    </w:ins>
                    <w:ins w:id="326" w:author="Lenovo Legion" w:date="2023-10-16T12:19:00Z">
                      <w:r w:rsidR="00756351" w:rsidRPr="00172894">
                        <w:rPr>
                          <w:rFonts w:cstheme="minorHAnsi"/>
                          <w:color w:val="595959" w:themeColor="text1" w:themeTint="A6"/>
                          <w:sz w:val="24"/>
                          <w:szCs w:val="24"/>
                          <w:rPrChange w:id="327" w:author="Lenovo Legion" w:date="2023-10-16T12:20:00Z">
                            <w:rPr>
                              <w:rFonts w:cstheme="minorHAnsi"/>
                              <w:sz w:val="21"/>
                              <w:szCs w:val="21"/>
                            </w:rPr>
                          </w:rPrChange>
                        </w:rPr>
                        <w:t xml:space="preserve"> gantilah huruf nun</w:t>
                      </w:r>
                    </w:ins>
                    <w:ins w:id="328" w:author="Lenovo Legion" w:date="2023-10-16T08:43:00Z">
                      <w:r w:rsidRPr="00172894">
                        <w:rPr>
                          <w:rFonts w:cstheme="minorHAnsi"/>
                          <w:color w:val="595959" w:themeColor="text1" w:themeTint="A6"/>
                          <w:sz w:val="24"/>
                          <w:szCs w:val="24"/>
                          <w:rPrChange w:id="329" w:author="Lenovo Legion" w:date="2023-10-16T12:20:00Z">
                            <w:rPr>
                              <w:rFonts w:ascii="Cascadia Mono SemiLight" w:hAnsi="Cascadia Mono SemiLight" w:cs="Cascadia Mono SemiLight"/>
                              <w:color w:val="595959" w:themeColor="text1" w:themeTint="A6"/>
                              <w:sz w:val="24"/>
                              <w:szCs w:val="24"/>
                            </w:rPr>
                          </w:rPrChange>
                        </w:rPr>
                        <w:t xml:space="preserve"> </w:t>
                      </w:r>
                    </w:ins>
                    <w:ins w:id="330" w:author="Lenovo Legion" w:date="2023-10-16T08:44:00Z">
                      <w:r w:rsidR="007C0665" w:rsidRPr="00172894">
                        <w:rPr>
                          <w:rFonts w:cstheme="minorHAnsi"/>
                          <w:color w:val="595959" w:themeColor="text1" w:themeTint="A6"/>
                          <w:sz w:val="24"/>
                          <w:szCs w:val="24"/>
                          <w:rPrChange w:id="331" w:author="Lenovo Legion" w:date="2023-10-16T12:20:00Z">
                            <w:rPr>
                              <w:rFonts w:ascii="Cascadia Mono SemiLight" w:hAnsi="Cascadia Mono SemiLight" w:cs="Cascadia Mono SemiLight"/>
                              <w:color w:val="595959" w:themeColor="text1" w:themeTint="A6"/>
                              <w:sz w:val="24"/>
                              <w:szCs w:val="24"/>
                            </w:rPr>
                          </w:rPrChange>
                        </w:rPr>
                        <w:t xml:space="preserve">jika </w:t>
                      </w:r>
                    </w:ins>
                    <w:ins w:id="332" w:author="Lenovo Legion" w:date="2023-10-16T08:43:00Z">
                      <w:r w:rsidRPr="00172894">
                        <w:rPr>
                          <w:rFonts w:cstheme="minorHAnsi"/>
                          <w:color w:val="595959" w:themeColor="text1" w:themeTint="A6"/>
                          <w:sz w:val="24"/>
                          <w:szCs w:val="24"/>
                          <w:rPrChange w:id="333" w:author="Lenovo Legion" w:date="2023-10-16T12:20:00Z">
                            <w:rPr>
                              <w:rFonts w:ascii="Cascadia Mono SemiLight" w:hAnsi="Cascadia Mono SemiLight" w:cs="Cascadia Mono SemiLight"/>
                              <w:color w:val="595959" w:themeColor="text1" w:themeTint="A6"/>
                              <w:sz w:val="24"/>
                              <w:szCs w:val="24"/>
                            </w:rPr>
                          </w:rPrChange>
                        </w:rPr>
                        <w:t>bertemu huruf ba’</w:t>
                      </w:r>
                    </w:ins>
                    <w:ins w:id="334" w:author="Lenovo Legion" w:date="2023-10-16T12:19:00Z">
                      <w:r w:rsidR="00670BF8" w:rsidRPr="00172894">
                        <w:rPr>
                          <w:rFonts w:cstheme="minorHAnsi"/>
                          <w:color w:val="595959" w:themeColor="text1" w:themeTint="A6"/>
                          <w:sz w:val="24"/>
                          <w:szCs w:val="24"/>
                          <w:rPrChange w:id="335" w:author="Lenovo Legion" w:date="2023-10-16T12:20:00Z">
                            <w:rPr>
                              <w:rFonts w:cstheme="minorHAnsi"/>
                              <w:sz w:val="21"/>
                              <w:szCs w:val="21"/>
                            </w:rPr>
                          </w:rPrChange>
                        </w:rPr>
                        <w:t>.</w:t>
                      </w:r>
                    </w:ins>
                  </w:p>
                  <w:p w14:paraId="5860AE56" w14:textId="77777777" w:rsidR="00BE4BF9" w:rsidRDefault="00BE4BF9" w:rsidP="00DF2180">
                    <w:pPr>
                      <w:jc w:val="center"/>
                      <w:rPr>
                        <w:ins w:id="336" w:author="Lenovo Legion" w:date="2023-10-16T08:55:00Z"/>
                        <w:rFonts w:cstheme="minorHAnsi"/>
                        <w:sz w:val="21"/>
                        <w:szCs w:val="21"/>
                      </w:rPr>
                    </w:pPr>
                  </w:p>
                  <w:p w14:paraId="1BC977AF" w14:textId="77777777" w:rsidR="00BE4BF9" w:rsidRPr="00214D90" w:rsidRDefault="00BE4BF9" w:rsidP="00DF2180">
                    <w:pPr>
                      <w:jc w:val="center"/>
                      <w:rPr>
                        <w:ins w:id="337" w:author="Lenovo Legion" w:date="2023-10-16T08:49:00Z"/>
                        <w:rFonts w:cstheme="minorHAnsi"/>
                        <w:sz w:val="21"/>
                        <w:szCs w:val="21"/>
                        <w:rPrChange w:id="338" w:author="Lenovo Legion" w:date="2023-10-16T08:53:00Z">
                          <w:rPr>
                            <w:ins w:id="339" w:author="Lenovo Legion" w:date="2023-10-16T08:49:00Z"/>
                            <w:rFonts w:ascii="Cascadia Mono SemiLight" w:hAnsi="Cascadia Mono SemiLight" w:cs="Cascadia Mono SemiLight"/>
                            <w:color w:val="595959" w:themeColor="text1" w:themeTint="A6"/>
                            <w:sz w:val="24"/>
                            <w:szCs w:val="24"/>
                          </w:rPr>
                        </w:rPrChange>
                      </w:rPr>
                    </w:pPr>
                  </w:p>
                  <w:p w14:paraId="1B41AECB" w14:textId="77777777" w:rsidR="009E05CB" w:rsidRDefault="009E05CB" w:rsidP="00DF2180">
                    <w:pPr>
                      <w:jc w:val="center"/>
                      <w:rPr>
                        <w:ins w:id="340" w:author="Lenovo Legion" w:date="2023-10-16T08:49:00Z"/>
                        <w:rFonts w:ascii="Cascadia Mono SemiLight" w:hAnsi="Cascadia Mono SemiLight" w:cs="Cascadia Mono SemiLight"/>
                        <w:color w:val="595959" w:themeColor="text1" w:themeTint="A6"/>
                        <w:sz w:val="24"/>
                        <w:szCs w:val="24"/>
                      </w:rPr>
                    </w:pPr>
                  </w:p>
                  <w:p w14:paraId="5B54243A" w14:textId="7C41E794" w:rsidR="009E05CB" w:rsidRDefault="009E05CB">
                    <w:pPr>
                      <w:rPr>
                        <w:ins w:id="341" w:author="Lenovo Legion" w:date="2023-10-16T08:50:00Z"/>
                        <w:rFonts w:ascii="Cascadia Mono SemiLight" w:hAnsi="Cascadia Mono SemiLight" w:cs="Cascadia Mono SemiLight"/>
                        <w:color w:val="595959" w:themeColor="text1" w:themeTint="A6"/>
                        <w:sz w:val="24"/>
                        <w:szCs w:val="24"/>
                      </w:rPr>
                      <w:pPrChange w:id="342" w:author="Lenovo Legion" w:date="2023-10-16T12:11:00Z">
                        <w:pPr>
                          <w:jc w:val="center"/>
                        </w:pPr>
                      </w:pPrChange>
                    </w:pPr>
                    <w:ins w:id="343" w:author="Lenovo Legion" w:date="2023-10-16T08:50:00Z">
                      <w:r w:rsidRPr="006005A4">
                        <w:rPr>
                          <w:rFonts w:ascii="Cascadia Mono SemiLight" w:hAnsi="Cascadia Mono SemiLight" w:cs="Cascadia Mono SemiLight"/>
                          <w:color w:val="595959" w:themeColor="text1" w:themeTint="A6"/>
                          <w:sz w:val="24"/>
                          <w:szCs w:val="24"/>
                          <w:rtl/>
                        </w:rPr>
                        <w:t>لاخْفَـا لَـدَى بَاقِـي الحُـرُوفِ أُخِــذَا</w:t>
                      </w:r>
                    </w:ins>
                  </w:p>
                  <w:p w14:paraId="07512CAA" w14:textId="1C94254E" w:rsidR="004F4073" w:rsidRPr="00172894" w:rsidRDefault="004F2E0C">
                    <w:pPr>
                      <w:rPr>
                        <w:ins w:id="344" w:author="Lenovo Legion" w:date="2023-10-16T08:49:00Z"/>
                        <w:rFonts w:cstheme="minorHAnsi"/>
                        <w:color w:val="595959" w:themeColor="text1" w:themeTint="A6"/>
                        <w:sz w:val="24"/>
                        <w:szCs w:val="24"/>
                        <w:rPrChange w:id="345" w:author="Lenovo Legion" w:date="2023-10-16T12:20:00Z">
                          <w:rPr>
                            <w:ins w:id="346" w:author="Lenovo Legion" w:date="2023-10-16T08:49:00Z"/>
                            <w:rFonts w:ascii="Cascadia Mono SemiLight" w:hAnsi="Cascadia Mono SemiLight" w:cs="Cascadia Mono SemiLight"/>
                            <w:color w:val="595959" w:themeColor="text1" w:themeTint="A6"/>
                            <w:sz w:val="24"/>
                            <w:szCs w:val="24"/>
                          </w:rPr>
                        </w:rPrChange>
                      </w:rPr>
                      <w:pPrChange w:id="347" w:author="Lenovo Legion" w:date="2023-10-16T12:20:00Z">
                        <w:pPr>
                          <w:jc w:val="center"/>
                        </w:pPr>
                      </w:pPrChange>
                    </w:pPr>
                    <w:ins w:id="348" w:author="Lenovo Legion" w:date="2023-10-16T08:50:00Z">
                      <w:r w:rsidRPr="00172894">
                        <w:rPr>
                          <w:rFonts w:cstheme="minorHAnsi"/>
                          <w:color w:val="595959" w:themeColor="text1" w:themeTint="A6"/>
                          <w:sz w:val="24"/>
                          <w:szCs w:val="24"/>
                          <w:rPrChange w:id="349" w:author="Lenovo Legion" w:date="2023-10-16T12:20:00Z">
                            <w:rPr>
                              <w:rFonts w:ascii="Cascadia Mono SemiLight" w:hAnsi="Cascadia Mono SemiLight" w:cs="Cascadia Mono SemiLight"/>
                              <w:color w:val="595959" w:themeColor="text1" w:themeTint="A6"/>
                              <w:sz w:val="24"/>
                              <w:szCs w:val="24"/>
                            </w:rPr>
                          </w:rPrChange>
                        </w:rPr>
                        <w:t>Dan samarkan</w:t>
                      </w:r>
                      <w:r w:rsidR="00237064" w:rsidRPr="00172894">
                        <w:rPr>
                          <w:rFonts w:cstheme="minorHAnsi"/>
                          <w:color w:val="595959" w:themeColor="text1" w:themeTint="A6"/>
                          <w:sz w:val="24"/>
                          <w:szCs w:val="24"/>
                          <w:rPrChange w:id="350" w:author="Lenovo Legion" w:date="2023-10-16T12:20:00Z">
                            <w:rPr>
                              <w:rFonts w:ascii="Cascadia Mono SemiLight" w:hAnsi="Cascadia Mono SemiLight" w:cs="Cascadia Mono SemiLight"/>
                              <w:color w:val="595959" w:themeColor="text1" w:themeTint="A6"/>
                              <w:sz w:val="24"/>
                              <w:szCs w:val="24"/>
                            </w:rPr>
                          </w:rPrChange>
                        </w:rPr>
                        <w:t xml:space="preserve"> jika</w:t>
                      </w:r>
                    </w:ins>
                    <w:ins w:id="351" w:author="Lenovo Legion" w:date="2023-10-16T08:51:00Z">
                      <w:r w:rsidR="00237064" w:rsidRPr="00172894">
                        <w:rPr>
                          <w:rFonts w:cstheme="minorHAnsi"/>
                          <w:color w:val="595959" w:themeColor="text1" w:themeTint="A6"/>
                          <w:sz w:val="24"/>
                          <w:szCs w:val="24"/>
                          <w:rPrChange w:id="352" w:author="Lenovo Legion" w:date="2023-10-16T12:20:00Z">
                            <w:rPr>
                              <w:rFonts w:ascii="Cascadia Mono SemiLight" w:hAnsi="Cascadia Mono SemiLight" w:cs="Cascadia Mono SemiLight"/>
                              <w:color w:val="595959" w:themeColor="text1" w:themeTint="A6"/>
                              <w:sz w:val="24"/>
                              <w:szCs w:val="24"/>
                            </w:rPr>
                          </w:rPrChange>
                        </w:rPr>
                        <w:t xml:space="preserve"> bertemu </w:t>
                      </w:r>
                    </w:ins>
                    <w:ins w:id="353" w:author="Lenovo Legion" w:date="2023-10-16T08:50:00Z">
                      <w:r w:rsidR="00237064" w:rsidRPr="00172894">
                        <w:rPr>
                          <w:rFonts w:cstheme="minorHAnsi"/>
                          <w:color w:val="595959" w:themeColor="text1" w:themeTint="A6"/>
                          <w:sz w:val="24"/>
                          <w:szCs w:val="24"/>
                          <w:rPrChange w:id="354" w:author="Lenovo Legion" w:date="2023-10-16T12:20:00Z">
                            <w:rPr>
                              <w:rFonts w:ascii="Cascadia Mono SemiLight" w:hAnsi="Cascadia Mono SemiLight" w:cs="Cascadia Mono SemiLight"/>
                              <w:color w:val="595959" w:themeColor="text1" w:themeTint="A6"/>
                              <w:sz w:val="24"/>
                              <w:szCs w:val="24"/>
                            </w:rPr>
                          </w:rPrChange>
                        </w:rPr>
                        <w:t xml:space="preserve">huruf </w:t>
                      </w:r>
                    </w:ins>
                    <w:ins w:id="355" w:author="Lenovo Legion" w:date="2023-10-16T08:51:00Z">
                      <w:r w:rsidR="00237064" w:rsidRPr="00172894">
                        <w:rPr>
                          <w:rFonts w:cstheme="minorHAnsi"/>
                          <w:color w:val="595959" w:themeColor="text1" w:themeTint="A6"/>
                          <w:sz w:val="24"/>
                          <w:szCs w:val="24"/>
                          <w:rPrChange w:id="356" w:author="Lenovo Legion" w:date="2023-10-16T12:20:00Z">
                            <w:rPr>
                              <w:rFonts w:ascii="Cascadia Mono SemiLight" w:hAnsi="Cascadia Mono SemiLight" w:cs="Cascadia Mono SemiLight"/>
                              <w:color w:val="595959" w:themeColor="text1" w:themeTint="A6"/>
                              <w:sz w:val="24"/>
                              <w:szCs w:val="24"/>
                            </w:rPr>
                          </w:rPrChange>
                        </w:rPr>
                        <w:t xml:space="preserve">selain yang telah disebutkan </w:t>
                      </w:r>
                      <w:r w:rsidR="00A177FB" w:rsidRPr="00172894">
                        <w:rPr>
                          <w:rFonts w:cstheme="minorHAnsi"/>
                          <w:color w:val="595959" w:themeColor="text1" w:themeTint="A6"/>
                          <w:sz w:val="24"/>
                          <w:szCs w:val="24"/>
                          <w:rPrChange w:id="357" w:author="Lenovo Legion" w:date="2023-10-16T12:20:00Z">
                            <w:rPr>
                              <w:rFonts w:ascii="Cascadia Mono SemiLight" w:hAnsi="Cascadia Mono SemiLight" w:cs="Cascadia Mono SemiLight"/>
                              <w:color w:val="595959" w:themeColor="text1" w:themeTint="A6"/>
                              <w:sz w:val="24"/>
                              <w:szCs w:val="24"/>
                            </w:rPr>
                          </w:rPrChange>
                        </w:rPr>
                        <w:t>yaitu</w:t>
                      </w:r>
                    </w:ins>
                    <w:ins w:id="358" w:author="Lenovo Legion" w:date="2023-10-16T12:20:00Z">
                      <w:r w:rsidR="00D06C51" w:rsidRPr="00172894">
                        <w:rPr>
                          <w:rFonts w:cstheme="minorHAnsi"/>
                          <w:color w:val="595959" w:themeColor="text1" w:themeTint="A6"/>
                          <w:sz w:val="24"/>
                          <w:szCs w:val="24"/>
                          <w:rPrChange w:id="359" w:author="Lenovo Legion" w:date="2023-10-16T12:20:00Z">
                            <w:rPr>
                              <w:rFonts w:cstheme="minorHAnsi"/>
                              <w:sz w:val="21"/>
                              <w:szCs w:val="21"/>
                            </w:rPr>
                          </w:rPrChange>
                        </w:rPr>
                        <w:t xml:space="preserve"> </w:t>
                      </w:r>
                    </w:ins>
                    <w:ins w:id="360" w:author="Lenovo Legion" w:date="2023-10-16T08:52:00Z">
                      <w:r w:rsidR="00A177FB" w:rsidRPr="00172894">
                        <w:rPr>
                          <w:rFonts w:cstheme="minorHAnsi"/>
                          <w:color w:val="595959" w:themeColor="text1" w:themeTint="A6"/>
                          <w:sz w:val="24"/>
                          <w:szCs w:val="24"/>
                          <w:rPrChange w:id="361" w:author="Lenovo Legion" w:date="2023-10-16T12:20:00Z">
                            <w:rPr>
                              <w:rFonts w:ascii="Cascadia Mono SemiLight" w:hAnsi="Cascadia Mono SemiLight" w:cs="Cascadia Mono SemiLight"/>
                              <w:color w:val="595959" w:themeColor="text1" w:themeTint="A6"/>
                              <w:sz w:val="24"/>
                              <w:szCs w:val="24"/>
                            </w:rPr>
                          </w:rPrChange>
                        </w:rPr>
                        <w:t>:</w:t>
                      </w:r>
                    </w:ins>
                    <w:ins w:id="362" w:author="Lenovo Legion" w:date="2023-10-16T12:20:00Z">
                      <w:r w:rsidR="00D06C51" w:rsidRPr="00172894">
                        <w:rPr>
                          <w:rFonts w:cstheme="minorHAnsi"/>
                          <w:color w:val="595959" w:themeColor="text1" w:themeTint="A6"/>
                          <w:sz w:val="24"/>
                          <w:szCs w:val="24"/>
                          <w:rPrChange w:id="363" w:author="Lenovo Legion" w:date="2023-10-16T12:20:00Z">
                            <w:rPr>
                              <w:rFonts w:cstheme="minorHAnsi"/>
                              <w:sz w:val="21"/>
                              <w:szCs w:val="21"/>
                            </w:rPr>
                          </w:rPrChange>
                        </w:rPr>
                        <w:t xml:space="preserve"> </w:t>
                      </w:r>
                    </w:ins>
                    <w:ins w:id="364" w:author="Lenovo Legion" w:date="2023-10-16T08:52:00Z">
                      <w:r w:rsidR="00214D90" w:rsidRPr="00172894">
                        <w:rPr>
                          <w:rFonts w:cstheme="minorHAnsi"/>
                          <w:color w:val="595959" w:themeColor="text1" w:themeTint="A6"/>
                          <w:sz w:val="24"/>
                          <w:szCs w:val="24"/>
                          <w:rPrChange w:id="365" w:author="Lenovo Legion" w:date="2023-10-16T12:20:00Z">
                            <w:rPr>
                              <w:rFonts w:ascii="Roboto" w:hAnsi="Roboto"/>
                              <w:color w:val="111111"/>
                              <w:sz w:val="30"/>
                              <w:szCs w:val="30"/>
                              <w:shd w:val="clear" w:color="auto" w:fill="FFFFFF"/>
                            </w:rPr>
                          </w:rPrChange>
                        </w:rPr>
                        <w:t xml:space="preserve">Ta', Tsa’, Jim, Dal, Dzal, Zay, Sin, Syin, Sod, Dhod, Tha', Zha, Fa', Qof, </w:t>
                      </w:r>
                    </w:ins>
                    <w:ins w:id="366" w:author="Lenovo Legion" w:date="2023-10-16T08:53:00Z">
                      <w:r w:rsidR="00214D90" w:rsidRPr="00172894">
                        <w:rPr>
                          <w:rFonts w:cstheme="minorHAnsi"/>
                          <w:color w:val="595959" w:themeColor="text1" w:themeTint="A6"/>
                          <w:sz w:val="24"/>
                          <w:szCs w:val="24"/>
                          <w:rPrChange w:id="367" w:author="Lenovo Legion" w:date="2023-10-16T12:20:00Z">
                            <w:rPr>
                              <w:rFonts w:cstheme="minorHAnsi"/>
                              <w:sz w:val="21"/>
                              <w:szCs w:val="21"/>
                            </w:rPr>
                          </w:rPrChange>
                        </w:rPr>
                        <w:t xml:space="preserve">dan </w:t>
                      </w:r>
                    </w:ins>
                    <w:ins w:id="368" w:author="Lenovo Legion" w:date="2023-10-16T08:52:00Z">
                      <w:r w:rsidR="00214D90" w:rsidRPr="00172894">
                        <w:rPr>
                          <w:rFonts w:cstheme="minorHAnsi"/>
                          <w:color w:val="595959" w:themeColor="text1" w:themeTint="A6"/>
                          <w:sz w:val="24"/>
                          <w:szCs w:val="24"/>
                          <w:rPrChange w:id="369" w:author="Lenovo Legion" w:date="2023-10-16T12:20:00Z">
                            <w:rPr>
                              <w:rFonts w:ascii="Roboto" w:hAnsi="Roboto"/>
                              <w:color w:val="111111"/>
                              <w:sz w:val="30"/>
                              <w:szCs w:val="30"/>
                              <w:shd w:val="clear" w:color="auto" w:fill="FFFFFF"/>
                            </w:rPr>
                          </w:rPrChange>
                        </w:rPr>
                        <w:t>Kaf.</w:t>
                      </w:r>
                    </w:ins>
                  </w:p>
                  <w:p w14:paraId="7E418548" w14:textId="77777777" w:rsidR="009E05CB" w:rsidRPr="004C77EC" w:rsidRDefault="009E05CB" w:rsidP="000D175E">
                    <w:pPr>
                      <w:rPr>
                        <w:rFonts w:cstheme="minorHAnsi"/>
                        <w:rPrChange w:id="370" w:author="Lenovo Legion" w:date="2023-10-16T06:43:00Z">
                          <w:rPr/>
                        </w:rPrChange>
                      </w:rPr>
                    </w:pPr>
                  </w:p>
                </w:txbxContent>
              </v:textbox>
              <w10:wrap anchorx="margin"/>
            </v:shape>
          </w:pict>
        </w:r>
      </w:ins>
      <w:ins w:id="371" w:author="Lenovo Legion" w:date="2023-10-16T08:54:00Z">
        <w:r w:rsidR="00CF26DA">
          <w:pict w14:anchorId="1E0EF51D">
            <v:group id="Grup 604238843" o:spid="_x0000_s2092" style="position:absolute;margin-left:11.3pt;margin-top:230.3pt;width:106.75pt;height:62.25pt;z-index:251710976;mso-position-horizontal-relative:margin;mso-width-relative:margin;mso-height-relative:margin" coordorigin="2732,355" coordsize="13015,6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">
              <v:shape id="_x0000_s2093" type="#_x0000_t202" style="position:absolute;left:2732;top:355;width:12162;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" filled="f" stroked="f">
                <v:textbox>
                  <w:txbxContent>
                    <w:p w14:paraId="6406DF57" w14:textId="12AEA0DB" w:rsidR="00BE4BF9" w:rsidRPr="00412784" w:rsidRDefault="00BE4BF9">
                      <w:pPr>
                        <w:rPr>
                          <w:rFonts w:eastAsia="MS Mincho" w:cstheme="minorHAnsi"/>
                          <w:color w:val="C68D08" w:themeColor="accent1" w:themeShade="BF"/>
                          <w:sz w:val="48"/>
                          <w:szCs w:val="48"/>
                          <w:rPrChange w:id="372" w:author="Lenovo Legion" w:date="2023-10-16T06:41:00Z">
                            <w:rPr>
                              <w:rFonts w:ascii="Cascadia Mono SemiLight" w:eastAsia="MS Mincho" w:hAnsi="Cascadia Mono SemiLight" w:cs="Cascadia Mono SemiLight"/>
                              <w:color w:val="C68D08" w:themeColor="accent1" w:themeShade="BF"/>
                              <w:sz w:val="48"/>
                              <w:szCs w:val="48"/>
                            </w:rPr>
                          </w:rPrChange>
                        </w:rPr>
                        <w:pPrChange w:id="373" w:author="Lenovo Legion" w:date="2023-10-16T08:55:00Z">
                          <w:pPr>
                            <w:jc w:val="right"/>
                          </w:pPr>
                        </w:pPrChange>
                      </w:pPr>
                      <w:del w:id="374" w:author="Lenovo Legion" w:date="2023-10-16T06:41:00Z">
                        <w:r w:rsidRPr="00412784" w:rsidDel="004B751F">
                          <w:rPr>
                            <w:rFonts w:cstheme="minorHAnsi"/>
                            <w:color w:val="C68D08" w:themeColor="accent1" w:themeShade="BF"/>
                            <w:sz w:val="48"/>
                            <w:szCs w:val="48"/>
                            <w:rPrChange w:id="375" w:author="Lenovo Legion" w:date="2023-10-16T06:41:00Z">
                              <w:rPr>
                                <w:rFonts w:ascii="Cascadia Mono SemiLight" w:hAnsi="Cascadia Mono SemiLight" w:cs="Cascadia Mono SemiLight"/>
                                <w:color w:val="C68D08" w:themeColor="accent1" w:themeShade="BF"/>
                                <w:sz w:val="48"/>
                                <w:szCs w:val="48"/>
                              </w:rPr>
                            </w:rPrChange>
                          </w:rPr>
                          <w:delText>AL HALQI</w:delText>
                        </w:r>
                      </w:del>
                      <w:ins w:id="376" w:author="Lenovo Legion" w:date="2023-10-16T08:54:00Z">
                        <w:r>
                          <w:rPr>
                            <w:rFonts w:cstheme="minorHAnsi"/>
                            <w:color w:val="C68D08" w:themeColor="accent1" w:themeShade="BF"/>
                            <w:sz w:val="48"/>
                            <w:szCs w:val="48"/>
                          </w:rPr>
                          <w:t>IQLAB</w:t>
                        </w:r>
                      </w:ins>
                    </w:p>
                  </w:txbxContent>
                </v:textbox>
              </v:shape>
              <v:shape id="_x0000_s2094" type="#_x0000_t202" style="position:absolute;left:2800;top:3196;width:12947;height:3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" filled="f" stroked="f">
                <v:textbox>
                  <w:txbxContent>
                    <w:p w14:paraId="4B6CF07C" w14:textId="2E7F4734" w:rsidR="00BE4BF9" w:rsidRPr="00F64404" w:rsidRDefault="00BF3A30">
                      <w:pPr>
                        <w:ind w:right="936"/>
                        <w:rPr>
                          <w:rFonts w:ascii="Dubai" w:eastAsia="MS Mincho" w:hAnsi="Dubai" w:cs="Dubai"/>
                          <w:color w:val="743C08" w:themeColor="accent3"/>
                          <w:sz w:val="36"/>
                          <w:szCs w:val="36"/>
                          <w:rPrChange w:id="377" w:author="Lenovo Legion" w:date="2023-10-16T12:25:00Z">
                            <w:rPr>
                              <w:rFonts w:ascii="Cascadia Mono SemiLight" w:eastAsia="MS Mincho" w:hAnsi="Cascadia Mono SemiLight" w:cs="Cascadia Mono SemiLight"/>
                              <w:color w:val="C68D08" w:themeColor="accent1" w:themeShade="BF"/>
                              <w:sz w:val="32"/>
                              <w:szCs w:val="32"/>
                            </w:rPr>
                          </w:rPrChange>
                        </w:rPr>
                        <w:pPrChange w:id="378" w:author="Lenovo Legion" w:date="2023-10-16T12:16:00Z">
                          <w:pPr>
                            <w:jc w:val="right"/>
                          </w:pPr>
                        </w:pPrChange>
                      </w:pPr>
                      <w:ins w:id="379" w:author="Lenovo Legion" w:date="2023-10-16T12:16:00Z">
                        <w:r w:rsidRPr="00F64404">
                          <w:rPr>
                            <w:rFonts w:ascii="Dubai" w:hAnsi="Dubai" w:cs="Dubai" w:hint="cs"/>
                            <w:color w:val="743C08" w:themeColor="accent3"/>
                            <w:sz w:val="36"/>
                            <w:szCs w:val="36"/>
                            <w:rtl/>
                            <w:rPrChange w:id="380" w:author="Lenovo Legion" w:date="2023-10-16T12:25:00Z">
                              <w:rPr>
                                <w:rFonts w:ascii="Cascadia Mono SemiLight" w:hAnsi="Cascadia Mono SemiLight" w:cs="Cascadia Mono SemiLight" w:hint="cs"/>
                                <w:color w:val="743C08" w:themeColor="accent3"/>
                                <w:sz w:val="28"/>
                                <w:szCs w:val="28"/>
                                <w:rtl/>
                              </w:rPr>
                            </w:rPrChange>
                          </w:rPr>
                          <w:t>اقلا</w:t>
                        </w:r>
                      </w:ins>
                      <w:del w:id="381" w:author="Lenovo Legion" w:date="2023-10-16T06:42:00Z">
                        <w:r w:rsidR="00BE4BF9" w:rsidRPr="00F64404" w:rsidDel="00D52D95">
                          <w:rPr>
                            <w:rFonts w:ascii="Dubai" w:hAnsi="Dubai" w:cs="Dubai"/>
                            <w:color w:val="743C08" w:themeColor="accent3"/>
                            <w:sz w:val="36"/>
                            <w:szCs w:val="36"/>
                            <w:rtl/>
                            <w:rPrChange w:id="382" w:author="Lenovo Legion" w:date="2023-10-16T12:25:00Z">
                              <w:rPr>
                                <w:rFonts w:ascii="Cascadia Mono SemiLight" w:hAnsi="Cascadia Mono SemiLight" w:cs="Cascadia Mono SemiLight"/>
                                <w:color w:val="743C08" w:themeColor="accent3"/>
                                <w:sz w:val="32"/>
                                <w:szCs w:val="32"/>
                                <w:rtl/>
                              </w:rPr>
                            </w:rPrChange>
                          </w:rPr>
                          <w:delText>ال</w:delText>
                        </w:r>
                        <w:r w:rsidR="00BE4BF9" w:rsidRPr="00F64404" w:rsidDel="00D52D95">
                          <w:rPr>
                            <w:rFonts w:ascii="Dubai" w:hAnsi="Dubai" w:cs="Dubai" w:hint="cs"/>
                            <w:color w:val="743C08" w:themeColor="accent3"/>
                            <w:sz w:val="36"/>
                            <w:szCs w:val="36"/>
                            <w:rtl/>
                            <w:rPrChange w:id="383" w:author="Lenovo Legion" w:date="2023-10-16T12:25:00Z">
                              <w:rPr>
                                <w:rFonts w:ascii="Cascadia Mono SemiLight" w:hAnsi="Cascadia Mono SemiLight" w:cs="Cascadia Mono SemiLight" w:hint="cs"/>
                                <w:color w:val="743C08" w:themeColor="accent3"/>
                                <w:sz w:val="32"/>
                                <w:szCs w:val="32"/>
                                <w:rtl/>
                              </w:rPr>
                            </w:rPrChange>
                          </w:rPr>
                          <w:delText>حَلقِ</w:delText>
                        </w:r>
                      </w:del>
                      <w:del w:id="384" w:author="Lenovo Legion" w:date="2023-10-16T06:46:00Z">
                        <w:r w:rsidR="00BE4BF9" w:rsidRPr="00F64404" w:rsidDel="005F5BF3">
                          <w:rPr>
                            <w:rFonts w:ascii="Dubai" w:hAnsi="Dubai" w:cs="Dubai"/>
                            <w:color w:val="743C08" w:themeColor="accent3"/>
                            <w:sz w:val="36"/>
                            <w:szCs w:val="36"/>
                            <w:rPrChange w:id="385" w:author="Lenovo Legion" w:date="2023-10-16T12:25:00Z">
                              <w:rPr>
                                <w:rFonts w:ascii="Cascadia Mono SemiLight" w:hAnsi="Cascadia Mono SemiLight" w:cs="Cascadia Mono SemiLight"/>
                                <w:color w:val="C68D08" w:themeColor="accent1" w:themeShade="BF"/>
                                <w:sz w:val="32"/>
                                <w:szCs w:val="32"/>
                              </w:rPr>
                            </w:rPrChange>
                          </w:rPr>
                          <w:delText xml:space="preserve"> </w:delText>
                        </w:r>
                      </w:del>
                      <w:ins w:id="386" w:author="Lenovo Legion" w:date="2023-10-16T12:17:00Z">
                        <w:r w:rsidRPr="00F64404">
                          <w:rPr>
                            <w:rFonts w:ascii="Dubai" w:hAnsi="Dubai" w:cs="Dubai" w:hint="cs"/>
                            <w:color w:val="743C08" w:themeColor="accent3"/>
                            <w:sz w:val="36"/>
                            <w:szCs w:val="36"/>
                            <w:rtl/>
                            <w:rPrChange w:id="387" w:author="Lenovo Legion" w:date="2023-10-16T12:25:00Z">
                              <w:rPr>
                                <w:rFonts w:ascii="Cascadia Mono SemiLight" w:hAnsi="Cascadia Mono SemiLight" w:cs="Cascadia Mono SemiLight" w:hint="cs"/>
                                <w:color w:val="743C08" w:themeColor="accent3"/>
                                <w:sz w:val="40"/>
                                <w:szCs w:val="40"/>
                                <w:rtl/>
                              </w:rPr>
                            </w:rPrChange>
                          </w:rPr>
                          <w:t>ب</w:t>
                        </w:r>
                      </w:ins>
                    </w:p>
                  </w:txbxContent>
                </v:textbox>
              </v:shape>
              <w10:wrap anchorx="margin"/>
            </v:group>
          </w:pict>
        </w:r>
      </w:ins>
      <w:ins w:id="388" w:author="Lenovo Legion" w:date="2023-10-16T12:02:00Z">
        <w:r w:rsidR="00CF26DA">
          <w:pict w14:anchorId="070F94FC">
            <v:shape id="_x0000_s2091" type="#_x0000_t202" style="position:absolute;margin-left:2.65pt;margin-top:6.6pt;width:331.95pt;height:233.4pt;z-index:251741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" filled="f" stroked="f">
              <v:textbox>
                <w:txbxContent>
                  <w:p w14:paraId="7D3230D1" w14:textId="77777777" w:rsidR="001A7C54" w:rsidRDefault="001A7C54" w:rsidP="001A7C54">
                    <w:pPr>
                      <w:jc w:val="right"/>
                      <w:rPr>
                        <w:ins w:id="389" w:author="Lenovo Legion" w:date="2023-10-16T12:10:00Z"/>
                        <w:rFonts w:ascii="Cascadia Mono SemiLight" w:hAnsi="Cascadia Mono SemiLight" w:cs="Cascadia Mono SemiLight"/>
                        <w:color w:val="595959" w:themeColor="text1" w:themeTint="A6"/>
                        <w:sz w:val="24"/>
                        <w:szCs w:val="24"/>
                        <w:rtl/>
                      </w:rPr>
                    </w:pPr>
                    <w:ins w:id="390" w:author="Lenovo Legion" w:date="2023-10-16T12:10:00Z">
                      <w:r w:rsidRPr="006005A4">
                        <w:rPr>
                          <w:rFonts w:ascii="Cascadia Mono SemiLight" w:hAnsi="Cascadia Mono SemiLight" w:cs="Cascadia Mono SemiLight"/>
                          <w:color w:val="595959" w:themeColor="text1" w:themeTint="A6"/>
                          <w:sz w:val="24"/>
                          <w:szCs w:val="24"/>
                          <w:rtl/>
                        </w:rPr>
                        <w:t>فِـي الـلاَّمِ وَالــرَّا لاَ بِغُـنَّـةٍ لَــزِمْ</w:t>
                      </w:r>
                    </w:ins>
                  </w:p>
                  <w:p w14:paraId="0987B6D1" w14:textId="77777777" w:rsidR="001A7C54" w:rsidRDefault="001A7C54" w:rsidP="001A7C54">
                    <w:pPr>
                      <w:jc w:val="right"/>
                      <w:rPr>
                        <w:rFonts w:cstheme="minorHAnsi"/>
                        <w:color w:val="595959" w:themeColor="text1" w:themeTint="A6"/>
                        <w:sz w:val="24"/>
                        <w:szCs w:val="24"/>
                      </w:rPr>
                    </w:pPr>
                    <w:ins w:id="391" w:author="Lenovo Legion" w:date="2023-10-16T12:10:00Z">
                      <w:r w:rsidRPr="00172894">
                        <w:rPr>
                          <w:rFonts w:cstheme="minorHAnsi"/>
                          <w:color w:val="595959" w:themeColor="text1" w:themeTint="A6"/>
                          <w:sz w:val="24"/>
                          <w:szCs w:val="24"/>
                          <w:rPrChange w:id="392" w:author="Lenovo Legion" w:date="2023-10-16T12:20:00Z">
                            <w:rPr>
                              <w:rFonts w:cstheme="minorHAnsi"/>
                            </w:rPr>
                          </w:rPrChange>
                        </w:rPr>
                        <w:t>Dan jika nun sukun/tanwin bertemu ro’ dan lam maka  masukkan tanpa ghunnah (dengung).</w:t>
                      </w:r>
                    </w:ins>
                  </w:p>
                  <w:p w14:paraId="7B9AAACD" w14:textId="51173EF4" w:rsidR="00110599" w:rsidRPr="00172894" w:rsidRDefault="00110599" w:rsidP="00110599">
                    <w:pPr>
                      <w:spacing w:line="168" w:lineRule="auto"/>
                      <w:jc w:val="right"/>
                      <w:rPr>
                        <w:ins w:id="393" w:author="Lenovo Legion" w:date="2023-10-16T12:10:00Z"/>
                        <w:rFonts w:cstheme="minorHAnsi"/>
                        <w:color w:val="595959" w:themeColor="text1" w:themeTint="A6"/>
                        <w:sz w:val="24"/>
                        <w:szCs w:val="24"/>
                        <w:rPrChange w:id="394" w:author="Lenovo Legion" w:date="2023-10-16T12:20:00Z">
                          <w:rPr>
                            <w:ins w:id="395" w:author="Lenovo Legion" w:date="2023-10-16T12:10:00Z"/>
                            <w:rFonts w:cstheme="minorHAnsi"/>
                          </w:rPr>
                        </w:rPrChange>
                      </w:rPr>
                    </w:pPr>
                    <w:r>
                      <w:rPr>
                        <w:rFonts w:cstheme="minorHAnsi"/>
                        <w:color w:val="595959" w:themeColor="text1" w:themeTint="A6"/>
                        <w:sz w:val="24"/>
                        <w:szCs w:val="24"/>
                      </w:rPr>
                      <w:t xml:space="preserve">Contoh : </w:t>
                    </w:r>
                    <w:r w:rsidRPr="00BD0FB5">
                      <w:rPr>
                        <w:rFonts w:ascii="Cascadia Mono SemiLight" w:hAnsi="Cascadia Mono SemiLight" w:cs="Cascadia Mono SemiLight"/>
                        <w:color w:val="595959" w:themeColor="text1" w:themeTint="A6"/>
                        <w:sz w:val="24"/>
                        <w:szCs w:val="24"/>
                        <w:rtl/>
                      </w:rPr>
                      <w:t>يَكُ</w:t>
                    </w:r>
                    <w:r w:rsidRPr="00CF26DA">
                      <w:rPr>
                        <w:rFonts w:ascii="Cascadia Mono SemiLight" w:hAnsi="Cascadia Mono SemiLight" w:cs="Cascadia Mono SemiLight"/>
                        <w:color w:val="595959" w:themeColor="text1" w:themeTint="A6"/>
                        <w:sz w:val="24"/>
                        <w:szCs w:val="24"/>
                        <w:highlight w:val="lightGray"/>
                        <w:rtl/>
                      </w:rPr>
                      <w:t>ن</w:t>
                    </w:r>
                    <w:r w:rsidRPr="00BD0FB5">
                      <w:rPr>
                        <w:rFonts w:ascii="Cascadia Mono SemiLight" w:hAnsi="Cascadia Mono SemiLight" w:cs="Cascadia Mono SemiLight"/>
                        <w:color w:val="595959" w:themeColor="text1" w:themeTint="A6"/>
                        <w:sz w:val="24"/>
                        <w:szCs w:val="24"/>
                        <w:rtl/>
                      </w:rPr>
                      <w:t xml:space="preserve"> </w:t>
                    </w:r>
                    <w:r w:rsidRPr="00CF26DA">
                      <w:rPr>
                        <w:rFonts w:ascii="Cascadia Mono SemiLight" w:hAnsi="Cascadia Mono SemiLight" w:cs="Cascadia Mono SemiLight"/>
                        <w:color w:val="595959" w:themeColor="text1" w:themeTint="A6"/>
                        <w:sz w:val="24"/>
                        <w:szCs w:val="24"/>
                        <w:highlight w:val="lightGray"/>
                        <w:rtl/>
                      </w:rPr>
                      <w:t>لَّ</w:t>
                    </w:r>
                    <w:r w:rsidRPr="00BD0FB5">
                      <w:rPr>
                        <w:rFonts w:ascii="Cascadia Mono SemiLight" w:hAnsi="Cascadia Mono SemiLight" w:cs="Cascadia Mono SemiLight"/>
                        <w:color w:val="595959" w:themeColor="text1" w:themeTint="A6"/>
                        <w:sz w:val="24"/>
                        <w:szCs w:val="24"/>
                        <w:rtl/>
                      </w:rPr>
                      <w:t>هُ</w:t>
                    </w:r>
                  </w:p>
                  <w:p w14:paraId="12E2FC8B" w14:textId="77777777" w:rsidR="001A7C54" w:rsidRDefault="001A7C54" w:rsidP="001A7C54">
                    <w:pPr>
                      <w:rPr>
                        <w:ins w:id="396" w:author="Lenovo Legion" w:date="2023-10-16T12:15:00Z"/>
                        <w:rFonts w:cstheme="minorHAnsi"/>
                      </w:rPr>
                    </w:pPr>
                  </w:p>
                  <w:p w14:paraId="458ADA8D" w14:textId="77777777" w:rsidR="00C279D2" w:rsidRDefault="00C279D2">
                    <w:pPr>
                      <w:rPr>
                        <w:ins w:id="397" w:author="Lenovo Legion" w:date="2023-10-16T12:10:00Z"/>
                        <w:rFonts w:cstheme="minorHAnsi"/>
                      </w:rPr>
                      <w:pPrChange w:id="398" w:author="Lenovo Legion" w:date="2023-10-16T12:10:00Z">
                        <w:pPr>
                          <w:jc w:val="center"/>
                        </w:pPr>
                      </w:pPrChange>
                    </w:pPr>
                  </w:p>
                  <w:p w14:paraId="7F2829A8" w14:textId="77777777" w:rsidR="001A7C54" w:rsidRDefault="001A7C54" w:rsidP="001A7C54">
                    <w:pPr>
                      <w:jc w:val="right"/>
                      <w:rPr>
                        <w:ins w:id="399" w:author="Lenovo Legion" w:date="2023-10-16T12:10:00Z"/>
                        <w:rFonts w:ascii="Cascadia Mono SemiLight" w:hAnsi="Cascadia Mono SemiLight" w:cs="Cascadia Mono SemiLight"/>
                        <w:color w:val="595959" w:themeColor="text1" w:themeTint="A6"/>
                        <w:sz w:val="24"/>
                        <w:szCs w:val="24"/>
                      </w:rPr>
                    </w:pPr>
                    <w:ins w:id="400" w:author="Lenovo Legion" w:date="2023-10-16T12:10:00Z">
                      <w:r w:rsidRPr="006005A4">
                        <w:rPr>
                          <w:rFonts w:ascii="Cascadia Mono SemiLight" w:hAnsi="Cascadia Mono SemiLight" w:cs="Cascadia Mono SemiLight"/>
                          <w:color w:val="595959" w:themeColor="text1" w:themeTint="A6"/>
                          <w:sz w:val="24"/>
                          <w:szCs w:val="24"/>
                          <w:rtl/>
                        </w:rPr>
                        <w:t>وَأَدْغِـمَـنْ بِغُـنَّـةٍ فِـي يُـومِــنُ</w:t>
                      </w:r>
                    </w:ins>
                  </w:p>
                  <w:p w14:paraId="42D32065" w14:textId="77777777" w:rsidR="001A7C54" w:rsidRDefault="001A7C54" w:rsidP="001A7C54">
                    <w:pPr>
                      <w:jc w:val="right"/>
                      <w:rPr>
                        <w:rFonts w:cstheme="minorHAnsi"/>
                        <w:color w:val="595959" w:themeColor="text1" w:themeTint="A6"/>
                        <w:sz w:val="24"/>
                        <w:szCs w:val="24"/>
                      </w:rPr>
                    </w:pPr>
                    <w:ins w:id="401" w:author="Lenovo Legion" w:date="2023-10-16T12:10:00Z">
                      <w:r w:rsidRPr="00172894">
                        <w:rPr>
                          <w:rFonts w:cstheme="minorHAnsi"/>
                          <w:color w:val="595959" w:themeColor="text1" w:themeTint="A6"/>
                          <w:sz w:val="24"/>
                          <w:szCs w:val="24"/>
                          <w:rPrChange w:id="402" w:author="Lenovo Legion" w:date="2023-10-16T12:20:00Z">
                            <w:rPr>
                              <w:rFonts w:cstheme="minorHAnsi"/>
                            </w:rPr>
                          </w:rPrChange>
                        </w:rPr>
                        <w:t>Dan masukkan dengan dengung ketika bertemmu huruf ya’, nun, mim, dan waw.</w:t>
                      </w:r>
                    </w:ins>
                  </w:p>
                  <w:p w14:paraId="419D2F1A" w14:textId="0FC986CD" w:rsidR="00110599" w:rsidRPr="00172894" w:rsidRDefault="00110599" w:rsidP="00110599">
                    <w:pPr>
                      <w:spacing w:line="168" w:lineRule="auto"/>
                      <w:jc w:val="right"/>
                      <w:rPr>
                        <w:ins w:id="403" w:author="Lenovo Legion" w:date="2023-10-16T12:10:00Z"/>
                        <w:rFonts w:cstheme="minorHAnsi"/>
                        <w:color w:val="595959" w:themeColor="text1" w:themeTint="A6"/>
                        <w:sz w:val="24"/>
                        <w:szCs w:val="24"/>
                        <w:rPrChange w:id="404" w:author="Lenovo Legion" w:date="2023-10-16T12:20:00Z">
                          <w:rPr>
                            <w:ins w:id="405" w:author="Lenovo Legion" w:date="2023-10-16T12:10:00Z"/>
                            <w:rFonts w:cstheme="minorHAnsi"/>
                          </w:rPr>
                        </w:rPrChange>
                      </w:rPr>
                    </w:pPr>
                    <w:r>
                      <w:rPr>
                        <w:rFonts w:cstheme="minorHAnsi"/>
                        <w:color w:val="595959" w:themeColor="text1" w:themeTint="A6"/>
                        <w:sz w:val="24"/>
                        <w:szCs w:val="24"/>
                      </w:rPr>
                      <w:t xml:space="preserve">Contoh : </w:t>
                    </w:r>
                    <w:r w:rsidRPr="00FD69B0">
                      <w:rPr>
                        <w:rFonts w:ascii="Cascadia Mono SemiLight" w:hAnsi="Cascadia Mono SemiLight" w:cs="Cascadia Mono SemiLight"/>
                        <w:b/>
                        <w:bCs/>
                        <w:color w:val="595959" w:themeColor="text1" w:themeTint="A6"/>
                        <w:sz w:val="24"/>
                        <w:szCs w:val="24"/>
                        <w:rtl/>
                      </w:rPr>
                      <w:t>هُ</w:t>
                    </w:r>
                    <w:r w:rsidRPr="00CF26DA">
                      <w:rPr>
                        <w:rFonts w:ascii="Cascadia Mono SemiLight" w:hAnsi="Cascadia Mono SemiLight" w:cs="Cascadia Mono SemiLight"/>
                        <w:b/>
                        <w:bCs/>
                        <w:color w:val="595959" w:themeColor="text1" w:themeTint="A6"/>
                        <w:sz w:val="24"/>
                        <w:szCs w:val="24"/>
                        <w:highlight w:val="lightGray"/>
                        <w:rtl/>
                      </w:rPr>
                      <w:t>دً</w:t>
                    </w:r>
                    <w:r w:rsidRPr="00FD69B0">
                      <w:rPr>
                        <w:rFonts w:ascii="Cascadia Mono SemiLight" w:hAnsi="Cascadia Mono SemiLight" w:cs="Cascadia Mono SemiLight"/>
                        <w:b/>
                        <w:bCs/>
                        <w:color w:val="595959" w:themeColor="text1" w:themeTint="A6"/>
                        <w:sz w:val="24"/>
                        <w:szCs w:val="24"/>
                        <w:rtl/>
                      </w:rPr>
                      <w:t xml:space="preserve"> ى </w:t>
                    </w:r>
                    <w:r w:rsidRPr="00CF26DA">
                      <w:rPr>
                        <w:rFonts w:ascii="Cascadia Mono SemiLight" w:hAnsi="Cascadia Mono SemiLight" w:cs="Cascadia Mono SemiLight"/>
                        <w:b/>
                        <w:bCs/>
                        <w:color w:val="595959" w:themeColor="text1" w:themeTint="A6"/>
                        <w:sz w:val="24"/>
                        <w:szCs w:val="24"/>
                        <w:highlight w:val="lightGray"/>
                        <w:rtl/>
                      </w:rPr>
                      <w:t>مِّ</w:t>
                    </w:r>
                  </w:p>
                  <w:p w14:paraId="5FA2071D" w14:textId="77777777" w:rsidR="001A7C54" w:rsidRPr="004C77EC" w:rsidRDefault="001A7C54">
                    <w:pPr>
                      <w:jc w:val="center"/>
                      <w:rPr>
                        <w:rFonts w:cstheme="minorHAnsi"/>
                        <w:rPrChange w:id="406" w:author="Lenovo Legion" w:date="2023-10-16T06:43:00Z">
                          <w:rPr/>
                        </w:rPrChange>
                      </w:rPr>
                      <w:pPrChange w:id="407" w:author="Lenovo Legion" w:date="2023-10-16T08:33:00Z">
                        <w:pPr/>
                      </w:pPrChange>
                    </w:pPr>
                  </w:p>
                </w:txbxContent>
              </v:textbox>
              <w10:wrap anchorx="margin"/>
            </v:shape>
          </w:pict>
        </w:r>
      </w:ins>
      <w:ins w:id="408" w:author="Lenovo Legion" w:date="2023-10-16T12:14:00Z">
        <w:r w:rsidR="00CF26DA">
          <w:pict w14:anchorId="7F957DA6">
            <v:shape id="_x0000_s2090" type="#_x0000_t202" style="position:absolute;margin-left:138.2pt;margin-top:101.65pt;width:195.85pt;height:37.65pt;z-index:25175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" filled="f" stroked="f">
              <v:textbox>
                <w:txbxContent>
                  <w:p w14:paraId="07137E56" w14:textId="047C8F58" w:rsidR="00C279D2" w:rsidRPr="00052C7F" w:rsidRDefault="00C279D2" w:rsidP="00C279D2">
                    <w:pPr>
                      <w:jc w:val="right"/>
                      <w:rPr>
                        <w:rFonts w:eastAsia="MS Mincho" w:cstheme="minorHAnsi"/>
                        <w:color w:val="C68D08" w:themeColor="accent1" w:themeShade="BF"/>
                        <w:sz w:val="44"/>
                        <w:szCs w:val="44"/>
                        <w:rPrChange w:id="409" w:author="Lenovo Legion" w:date="2023-10-16T12:16:00Z">
                          <w:rPr>
                            <w:rFonts w:ascii="Cascadia Mono SemiLight" w:eastAsia="MS Mincho" w:hAnsi="Cascadia Mono SemiLight" w:cs="Cascadia Mono SemiLight"/>
                            <w:color w:val="C68D08" w:themeColor="accent1" w:themeShade="BF"/>
                            <w:sz w:val="48"/>
                            <w:szCs w:val="48"/>
                          </w:rPr>
                        </w:rPrChange>
                      </w:rPr>
                    </w:pPr>
                    <w:del w:id="410" w:author="Lenovo Legion" w:date="2023-10-16T06:41:00Z">
                      <w:r w:rsidRPr="00052C7F" w:rsidDel="004B751F">
                        <w:rPr>
                          <w:rFonts w:cstheme="minorHAnsi"/>
                          <w:color w:val="C68D08" w:themeColor="accent1" w:themeShade="BF"/>
                          <w:sz w:val="44"/>
                          <w:szCs w:val="44"/>
                          <w:rPrChange w:id="411" w:author="Lenovo Legion" w:date="2023-10-16T12:16:00Z">
                            <w:rPr>
                              <w:rFonts w:ascii="Cascadia Mono SemiLight" w:hAnsi="Cascadia Mono SemiLight" w:cs="Cascadia Mono SemiLight"/>
                              <w:color w:val="C68D08" w:themeColor="accent1" w:themeShade="BF"/>
                              <w:sz w:val="48"/>
                              <w:szCs w:val="48"/>
                            </w:rPr>
                          </w:rPrChange>
                        </w:rPr>
                        <w:delText>AL HALQI</w:delText>
                      </w:r>
                    </w:del>
                    <w:ins w:id="412" w:author="Lenovo Legion" w:date="2023-10-16T12:14:00Z">
                      <w:r w:rsidRPr="00052C7F">
                        <w:rPr>
                          <w:rFonts w:cstheme="minorHAnsi"/>
                          <w:color w:val="C68D08" w:themeColor="accent1" w:themeShade="BF"/>
                          <w:sz w:val="44"/>
                          <w:szCs w:val="44"/>
                          <w:rPrChange w:id="413" w:author="Lenovo Legion" w:date="2023-10-16T12:16:00Z">
                            <w:rPr>
                              <w:rFonts w:cstheme="minorHAnsi"/>
                              <w:color w:val="C68D08" w:themeColor="accent1" w:themeShade="BF"/>
                              <w:sz w:val="48"/>
                              <w:szCs w:val="48"/>
                            </w:rPr>
                          </w:rPrChange>
                        </w:rPr>
                        <w:t>BIGHUNNAH</w:t>
                      </w:r>
                    </w:ins>
                  </w:p>
                </w:txbxContent>
              </v:textbox>
            </v:shape>
          </w:pict>
        </w:r>
      </w:ins>
      <w:r w:rsidR="00CF26DA">
        <w:pict w14:anchorId="59449A82">
          <v:shape id="Kotak Teks 1594374687" o:spid="_x0000_s2089" type="#_x0000_t202" style="position:absolute;margin-left:-2pt;margin-top:485.05pt;width:41.5pt;height:35.6pt;z-index:2517734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" filled="f" stroked="f">
            <v:textbox>
              <w:txbxContent>
                <w:p w14:paraId="2317ECE6" w14:textId="6FEFBF83" w:rsidR="00EF7AFA" w:rsidRPr="003E70A7" w:rsidRDefault="00EF7AFA" w:rsidP="00EF7AFA">
                  <w:pPr>
                    <w:rPr>
                      <w:rFonts w:ascii="13/5Atom Sans" w:hAnsi="13/5Atom Sans"/>
                      <w:sz w:val="40"/>
                      <w:szCs w:val="40"/>
                    </w:rPr>
                  </w:pPr>
                  <w:r w:rsidRPr="004F7B4C">
                    <w:rPr>
                      <w:rFonts w:ascii="13/5Atom Sans" w:hAnsi="13/5Atom Sans"/>
                      <w:color w:val="595959" w:themeColor="text1" w:themeTint="A6"/>
                      <w:sz w:val="96"/>
                      <w:szCs w:val="96"/>
                    </w:rPr>
                    <w:t>2</w:t>
                  </w:r>
                  <w:r>
                    <w:rPr>
                      <w:rFonts w:ascii="13/5Atom Sans" w:hAnsi="13/5Atom Sans"/>
                      <w:color w:val="595959" w:themeColor="text1" w:themeTint="A6"/>
                      <w:sz w:val="96"/>
                      <w:szCs w:val="96"/>
                    </w:rPr>
                    <w:t>4</w:t>
                  </w:r>
                  <w:r w:rsidRPr="003E70A7">
                    <w:rPr>
                      <w:rFonts w:ascii="13/5Atom Sans" w:hAnsi="13/5Atom Sans"/>
                      <w:sz w:val="120"/>
                      <w:szCs w:val="120"/>
                    </w:rPr>
                    <w:t xml:space="preserve"> </w:t>
                  </w:r>
                </w:p>
              </w:txbxContent>
            </v:textbox>
            <w10:wrap anchorx="margin"/>
          </v:shape>
        </w:pict>
      </w:r>
      <w:r w:rsidR="00366BD7">
        <w:rPr>
          <w:rFonts w:asciiTheme="majorHAnsi" w:eastAsiaTheme="majorEastAsia" w:hAnsiTheme="majorHAnsi" w:cstheme="majorBidi"/>
          <w:color w:val="C68D08" w:themeColor="accent1" w:themeShade="BF"/>
          <w:sz w:val="36"/>
          <w:szCs w:val="36"/>
        </w:rPr>
        <w:br w:type="page"/>
      </w:r>
    </w:p>
    <w:p w14:paraId="33A7E92C" w14:textId="5E9824C0" w:rsidR="00366BD7" w:rsidRDefault="00CF26DA">
      <w:pPr>
        <w:rPr>
          <w:rFonts w:asciiTheme="majorHAnsi" w:eastAsiaTheme="majorEastAsia" w:hAnsiTheme="majorHAnsi" w:cstheme="majorBidi"/>
          <w:color w:val="C68D08" w:themeColor="accent1" w:themeShade="BF"/>
          <w:sz w:val="36"/>
          <w:szCs w:val="36"/>
        </w:rPr>
      </w:pPr>
      <w:ins w:id="414" w:author="Lenovo Legion" w:date="2023-10-16T12:26:00Z">
        <w:r>
          <w:lastRenderedPageBreak/>
          <w:pict w14:anchorId="4E093CA4">
            <v:shape id="_x0000_s2085" type="#_x0000_t202" style="position:absolute;margin-left:10.4pt;margin-top:54.85pt;width:326.65pt;height:458.6pt;z-index:25176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" filled="f" stroked="f">
              <v:textbox>
                <w:txbxContent>
                  <w:p w14:paraId="6D52685F" w14:textId="4DE9BF6A" w:rsidR="00A81E85" w:rsidRPr="000F458B" w:rsidRDefault="00B8005B" w:rsidP="000F458B">
                    <w:pPr>
                      <w:pStyle w:val="DaftarParagraf"/>
                      <w:numPr>
                        <w:ilvl w:val="0"/>
                        <w:numId w:val="17"/>
                      </w:numPr>
                      <w:rPr>
                        <w:color w:val="C68D08" w:themeColor="accent1" w:themeShade="BF"/>
                        <w:sz w:val="28"/>
                        <w:szCs w:val="28"/>
                      </w:rPr>
                    </w:pPr>
                    <w:ins w:id="415" w:author="Lenovo Legion" w:date="2023-10-16T12:27:00Z">
                      <w:r w:rsidRPr="000F458B">
                        <w:rPr>
                          <w:color w:val="C68D08" w:themeColor="accent1" w:themeShade="BF"/>
                          <w:sz w:val="28"/>
                          <w:szCs w:val="28"/>
                          <w:rPrChange w:id="416" w:author="Lenovo Legion" w:date="2023-10-16T12:28:00Z">
                            <w:rPr/>
                          </w:rPrChange>
                        </w:rPr>
                        <w:t>IDZHAQ HALQI</w:t>
                      </w:r>
                    </w:ins>
                    <w:r w:rsidR="000F458B">
                      <w:rPr>
                        <w:color w:val="C68D08" w:themeColor="accent1" w:themeShade="BF"/>
                        <w:sz w:val="28"/>
                        <w:szCs w:val="28"/>
                      </w:rPr>
                      <w:t>:</w:t>
                    </w:r>
                  </w:p>
                  <w:p w14:paraId="144FF899" w14:textId="706E5549" w:rsidR="009C57EE" w:rsidRDefault="009C57EE" w:rsidP="009C57EE">
                    <w:pPr>
                      <w:jc w:val="right"/>
                      <w:rPr>
                        <w:rFonts w:ascii="Cascadia Mono SemiLight" w:hAnsi="Cascadia Mono SemiLight" w:cs="Cascadia Mono SemiLight"/>
                        <w:color w:val="595959" w:themeColor="text1" w:themeTint="A6"/>
                        <w:sz w:val="24"/>
                        <w:szCs w:val="24"/>
                      </w:rPr>
                    </w:pPr>
                    <w:r w:rsidRPr="009C57EE">
                      <w:rPr>
                        <w:rFonts w:ascii="Cascadia Mono SemiLight" w:hAnsi="Cascadia Mono SemiLight" w:cs="Cascadia Mono SemiLight"/>
                        <w:color w:val="595959" w:themeColor="text1" w:themeTint="A6"/>
                        <w:sz w:val="24"/>
                        <w:szCs w:val="24"/>
                        <w:rtl/>
                      </w:rPr>
                      <w:t>وَمِن شَرِّ غَاسِ</w:t>
                    </w:r>
                    <w:r w:rsidRPr="00CF26DA">
                      <w:rPr>
                        <w:rFonts w:ascii="Cascadia Mono SemiLight" w:hAnsi="Cascadia Mono SemiLight" w:cs="Cascadia Mono SemiLight"/>
                        <w:color w:val="595959" w:themeColor="text1" w:themeTint="A6"/>
                        <w:sz w:val="24"/>
                        <w:szCs w:val="24"/>
                        <w:highlight w:val="lightGray"/>
                        <w:rtl/>
                      </w:rPr>
                      <w:t>قٍ</w:t>
                    </w:r>
                    <w:r w:rsidRPr="009C57EE">
                      <w:rPr>
                        <w:rFonts w:ascii="Cascadia Mono SemiLight" w:hAnsi="Cascadia Mono SemiLight" w:cs="Cascadia Mono SemiLight"/>
                        <w:color w:val="595959" w:themeColor="text1" w:themeTint="A6"/>
                        <w:sz w:val="24"/>
                        <w:szCs w:val="24"/>
                        <w:rtl/>
                      </w:rPr>
                      <w:t xml:space="preserve"> </w:t>
                    </w:r>
                    <w:r w:rsidRPr="00CF26DA">
                      <w:rPr>
                        <w:rFonts w:ascii="Cascadia Mono SemiLight" w:hAnsi="Cascadia Mono SemiLight" w:cs="Cascadia Mono SemiLight"/>
                        <w:color w:val="595959" w:themeColor="text1" w:themeTint="A6"/>
                        <w:sz w:val="24"/>
                        <w:szCs w:val="24"/>
                        <w:highlight w:val="lightGray"/>
                        <w:rtl/>
                      </w:rPr>
                      <w:t>إِ</w:t>
                    </w:r>
                    <w:r w:rsidRPr="009C57EE">
                      <w:rPr>
                        <w:rFonts w:ascii="Cascadia Mono SemiLight" w:hAnsi="Cascadia Mono SemiLight" w:cs="Cascadia Mono SemiLight"/>
                        <w:color w:val="595959" w:themeColor="text1" w:themeTint="A6"/>
                        <w:sz w:val="24"/>
                        <w:szCs w:val="24"/>
                        <w:rtl/>
                      </w:rPr>
                      <w:t>ذَا وَقَبَ</w:t>
                    </w:r>
                  </w:p>
                  <w:p w14:paraId="71D723A4" w14:textId="4AAD9550" w:rsidR="00346B2A" w:rsidRDefault="00346B2A" w:rsidP="009C57EE">
                    <w:pPr>
                      <w:jc w:val="right"/>
                      <w:rPr>
                        <w:rFonts w:ascii="Courier New" w:hAnsi="Courier New" w:cs="Courier New"/>
                        <w:color w:val="595959" w:themeColor="text1" w:themeTint="A6"/>
                        <w:sz w:val="24"/>
                        <w:szCs w:val="24"/>
                      </w:rPr>
                    </w:pPr>
                    <w:r w:rsidRPr="00346B2A">
                      <w:rPr>
                        <w:rFonts w:ascii="Cascadia Mono SemiLight" w:hAnsi="Cascadia Mono SemiLight" w:cs="Cascadia Mono SemiLight"/>
                        <w:color w:val="595959" w:themeColor="text1" w:themeTint="A6"/>
                        <w:sz w:val="24"/>
                        <w:szCs w:val="24"/>
                        <w:rtl/>
                      </w:rPr>
                      <w:t xml:space="preserve">فَصَلِّ لِرَبِّكَ </w:t>
                    </w:r>
                    <w:r w:rsidRPr="00CF26DA">
                      <w:rPr>
                        <w:rFonts w:ascii="Cascadia Mono SemiLight" w:hAnsi="Cascadia Mono SemiLight" w:cs="Cascadia Mono SemiLight"/>
                        <w:color w:val="595959" w:themeColor="text1" w:themeTint="A6"/>
                        <w:sz w:val="24"/>
                        <w:szCs w:val="24"/>
                        <w:highlight w:val="lightGray"/>
                        <w:rtl/>
                      </w:rPr>
                      <w:t>وَ</w:t>
                    </w:r>
                    <w:r w:rsidRPr="00346B2A">
                      <w:rPr>
                        <w:rFonts w:ascii="Cascadia Mono SemiLight" w:hAnsi="Cascadia Mono SemiLight" w:cs="Cascadia Mono SemiLight"/>
                        <w:color w:val="595959" w:themeColor="text1" w:themeTint="A6"/>
                        <w:sz w:val="24"/>
                        <w:szCs w:val="24"/>
                        <w:rtl/>
                      </w:rPr>
                      <w:t>ا</w:t>
                    </w:r>
                    <w:r w:rsidRPr="00CF26DA">
                      <w:rPr>
                        <w:rFonts w:ascii="Cascadia Mono SemiLight" w:hAnsi="Cascadia Mono SemiLight" w:cs="Cascadia Mono SemiLight"/>
                        <w:color w:val="595959" w:themeColor="text1" w:themeTint="A6"/>
                        <w:sz w:val="24"/>
                        <w:szCs w:val="24"/>
                        <w:highlight w:val="lightGray"/>
                        <w:rtl/>
                      </w:rPr>
                      <w:t>نْ</w:t>
                    </w:r>
                    <w:r w:rsidRPr="00346B2A">
                      <w:rPr>
                        <w:rFonts w:ascii="Cascadia Mono SemiLight" w:hAnsi="Cascadia Mono SemiLight" w:cs="Cascadia Mono SemiLight"/>
                        <w:color w:val="595959" w:themeColor="text1" w:themeTint="A6"/>
                        <w:sz w:val="24"/>
                        <w:szCs w:val="24"/>
                        <w:rtl/>
                      </w:rPr>
                      <w:t>حَرْ</w:t>
                    </w:r>
                    <w:r w:rsidRPr="00346B2A">
                      <w:rPr>
                        <w:rFonts w:ascii="Courier New" w:hAnsi="Courier New" w:cs="Courier New" w:hint="cs"/>
                        <w:color w:val="595959" w:themeColor="text1" w:themeTint="A6"/>
                        <w:sz w:val="24"/>
                        <w:szCs w:val="24"/>
                        <w:rtl/>
                      </w:rPr>
                      <w:t>ۗ</w:t>
                    </w:r>
                  </w:p>
                  <w:p w14:paraId="1B7F99B9" w14:textId="77777777" w:rsidR="005A4210" w:rsidRPr="009C57EE" w:rsidRDefault="005A4210" w:rsidP="009C57EE">
                    <w:pPr>
                      <w:jc w:val="right"/>
                      <w:rPr>
                        <w:ins w:id="417" w:author="Lenovo Legion" w:date="2023-10-16T12:30:00Z"/>
                        <w:rFonts w:ascii="Cascadia Mono SemiLight" w:hAnsi="Cascadia Mono SemiLight" w:cs="Cascadia Mono SemiLight"/>
                        <w:color w:val="595959" w:themeColor="text1" w:themeTint="A6"/>
                        <w:sz w:val="24"/>
                        <w:szCs w:val="24"/>
                      </w:rPr>
                    </w:pPr>
                  </w:p>
                  <w:p w14:paraId="3EED7A26" w14:textId="1B611F93" w:rsidR="00A81E85" w:rsidRPr="000F458B" w:rsidRDefault="00A81E85" w:rsidP="000F458B">
                    <w:pPr>
                      <w:pStyle w:val="DaftarParagraf"/>
                      <w:numPr>
                        <w:ilvl w:val="0"/>
                        <w:numId w:val="18"/>
                      </w:numPr>
                      <w:rPr>
                        <w:ins w:id="418" w:author="Lenovo Legion" w:date="2023-10-16T12:28:00Z"/>
                        <w:color w:val="C68D08" w:themeColor="accent1" w:themeShade="BF"/>
                        <w:sz w:val="28"/>
                        <w:szCs w:val="28"/>
                      </w:rPr>
                    </w:pPr>
                    <w:ins w:id="419" w:author="Lenovo Legion" w:date="2023-10-16T12:28:00Z">
                      <w:r w:rsidRPr="000F458B">
                        <w:rPr>
                          <w:color w:val="C68D08" w:themeColor="accent1" w:themeShade="BF"/>
                          <w:sz w:val="28"/>
                          <w:szCs w:val="28"/>
                        </w:rPr>
                        <w:t>IDGHOM BILAGHUNNAH</w:t>
                      </w:r>
                    </w:ins>
                    <w:r w:rsidR="005A4210">
                      <w:rPr>
                        <w:color w:val="C68D08" w:themeColor="accent1" w:themeShade="BF"/>
                        <w:sz w:val="28"/>
                        <w:szCs w:val="28"/>
                      </w:rPr>
                      <w:t>:</w:t>
                    </w:r>
                  </w:p>
                  <w:p w14:paraId="0C96CE5E" w14:textId="6825F79D" w:rsidR="00A81E85" w:rsidRDefault="00BD0FB5" w:rsidP="00BD0FB5">
                    <w:pPr>
                      <w:jc w:val="right"/>
                      <w:rPr>
                        <w:rFonts w:ascii="Cascadia Mono SemiLight" w:hAnsi="Cascadia Mono SemiLight" w:cs="Cascadia Mono SemiLight"/>
                        <w:color w:val="595959" w:themeColor="text1" w:themeTint="A6"/>
                        <w:sz w:val="24"/>
                        <w:szCs w:val="24"/>
                      </w:rPr>
                    </w:pPr>
                    <w:r w:rsidRPr="00BD0FB5">
                      <w:rPr>
                        <w:rFonts w:ascii="Cascadia Mono SemiLight" w:hAnsi="Cascadia Mono SemiLight" w:cs="Cascadia Mono SemiLight"/>
                        <w:color w:val="595959" w:themeColor="text1" w:themeTint="A6"/>
                        <w:sz w:val="24"/>
                        <w:szCs w:val="24"/>
                        <w:rtl/>
                      </w:rPr>
                      <w:t>وَلَمْ يَكُ</w:t>
                    </w:r>
                    <w:r w:rsidRPr="00CF26DA">
                      <w:rPr>
                        <w:rFonts w:ascii="Cascadia Mono SemiLight" w:hAnsi="Cascadia Mono SemiLight" w:cs="Cascadia Mono SemiLight"/>
                        <w:color w:val="595959" w:themeColor="text1" w:themeTint="A6"/>
                        <w:sz w:val="24"/>
                        <w:szCs w:val="24"/>
                        <w:highlight w:val="lightGray"/>
                        <w:rtl/>
                      </w:rPr>
                      <w:t>ن</w:t>
                    </w:r>
                    <w:r w:rsidRPr="00BD0FB5">
                      <w:rPr>
                        <w:rFonts w:ascii="Cascadia Mono SemiLight" w:hAnsi="Cascadia Mono SemiLight" w:cs="Cascadia Mono SemiLight"/>
                        <w:color w:val="595959" w:themeColor="text1" w:themeTint="A6"/>
                        <w:sz w:val="24"/>
                        <w:szCs w:val="24"/>
                        <w:rtl/>
                      </w:rPr>
                      <w:t xml:space="preserve"> </w:t>
                    </w:r>
                    <w:r w:rsidRPr="00CF26DA">
                      <w:rPr>
                        <w:rFonts w:ascii="Cascadia Mono SemiLight" w:hAnsi="Cascadia Mono SemiLight" w:cs="Cascadia Mono SemiLight"/>
                        <w:color w:val="595959" w:themeColor="text1" w:themeTint="A6"/>
                        <w:sz w:val="24"/>
                        <w:szCs w:val="24"/>
                        <w:highlight w:val="lightGray"/>
                        <w:rtl/>
                      </w:rPr>
                      <w:t>لَّ</w:t>
                    </w:r>
                    <w:r w:rsidRPr="00BD0FB5">
                      <w:rPr>
                        <w:rFonts w:ascii="Cascadia Mono SemiLight" w:hAnsi="Cascadia Mono SemiLight" w:cs="Cascadia Mono SemiLight"/>
                        <w:color w:val="595959" w:themeColor="text1" w:themeTint="A6"/>
                        <w:sz w:val="24"/>
                        <w:szCs w:val="24"/>
                        <w:rtl/>
                      </w:rPr>
                      <w:t>هُ</w:t>
                    </w:r>
                    <w:r w:rsidRPr="00BD0FB5">
                      <w:rPr>
                        <w:rFonts w:ascii="Courier New" w:hAnsi="Courier New" w:cs="Courier New" w:hint="cs"/>
                        <w:color w:val="595959" w:themeColor="text1" w:themeTint="A6"/>
                        <w:sz w:val="24"/>
                        <w:szCs w:val="24"/>
                        <w:rtl/>
                      </w:rPr>
                      <w:t>ۥ</w:t>
                    </w:r>
                    <w:r w:rsidRPr="00BD0FB5">
                      <w:rPr>
                        <w:rFonts w:ascii="Cascadia Mono SemiLight" w:hAnsi="Cascadia Mono SemiLight" w:cs="Cascadia Mono SemiLight"/>
                        <w:color w:val="595959" w:themeColor="text1" w:themeTint="A6"/>
                        <w:sz w:val="24"/>
                        <w:szCs w:val="24"/>
                        <w:rtl/>
                      </w:rPr>
                      <w:t> كُفُوًا أَحَدٌۢ</w:t>
                    </w:r>
                  </w:p>
                  <w:p w14:paraId="5CCC8AE6" w14:textId="386939AF" w:rsidR="008A4437" w:rsidRDefault="008A4437" w:rsidP="00BD0FB5">
                    <w:pPr>
                      <w:jc w:val="right"/>
                      <w:rPr>
                        <w:rFonts w:ascii="Cascadia Mono SemiLight" w:hAnsi="Cascadia Mono SemiLight" w:cs="Cascadia Mono SemiLight"/>
                        <w:color w:val="595959" w:themeColor="text1" w:themeTint="A6"/>
                        <w:sz w:val="24"/>
                        <w:szCs w:val="24"/>
                      </w:rPr>
                    </w:pPr>
                    <w:r w:rsidRPr="008A4437">
                      <w:rPr>
                        <w:rFonts w:ascii="Cascadia Mono SemiLight" w:hAnsi="Cascadia Mono SemiLight" w:cs="Cascadia Mono SemiLight"/>
                        <w:color w:val="595959" w:themeColor="text1" w:themeTint="A6"/>
                        <w:sz w:val="24"/>
                        <w:szCs w:val="24"/>
                        <w:rtl/>
                      </w:rPr>
                      <w:t>عِيْشَ</w:t>
                    </w:r>
                    <w:r w:rsidRPr="00CF26DA">
                      <w:rPr>
                        <w:rFonts w:ascii="Cascadia Mono SemiLight" w:hAnsi="Cascadia Mono SemiLight" w:cs="Cascadia Mono SemiLight"/>
                        <w:color w:val="595959" w:themeColor="text1" w:themeTint="A6"/>
                        <w:sz w:val="24"/>
                        <w:szCs w:val="24"/>
                        <w:highlight w:val="lightGray"/>
                        <w:rtl/>
                      </w:rPr>
                      <w:t>ةٍ</w:t>
                    </w:r>
                    <w:r w:rsidRPr="008A4437">
                      <w:rPr>
                        <w:rFonts w:ascii="Cascadia Mono SemiLight" w:hAnsi="Cascadia Mono SemiLight" w:cs="Cascadia Mono SemiLight"/>
                        <w:color w:val="595959" w:themeColor="text1" w:themeTint="A6"/>
                        <w:sz w:val="24"/>
                        <w:szCs w:val="24"/>
                        <w:rtl/>
                      </w:rPr>
                      <w:t xml:space="preserve"> </w:t>
                    </w:r>
                    <w:r w:rsidRPr="00CF26DA">
                      <w:rPr>
                        <w:rFonts w:ascii="Cascadia Mono SemiLight" w:hAnsi="Cascadia Mono SemiLight" w:cs="Cascadia Mono SemiLight"/>
                        <w:color w:val="595959" w:themeColor="text1" w:themeTint="A6"/>
                        <w:sz w:val="24"/>
                        <w:szCs w:val="24"/>
                        <w:highlight w:val="lightGray"/>
                        <w:rtl/>
                      </w:rPr>
                      <w:t>رَّ</w:t>
                    </w:r>
                    <w:r w:rsidRPr="008A4437">
                      <w:rPr>
                        <w:rFonts w:ascii="Cascadia Mono SemiLight" w:hAnsi="Cascadia Mono SemiLight" w:cs="Cascadia Mono SemiLight"/>
                        <w:color w:val="595959" w:themeColor="text1" w:themeTint="A6"/>
                        <w:sz w:val="24"/>
                        <w:szCs w:val="24"/>
                        <w:rtl/>
                      </w:rPr>
                      <w:t>اضِيَةٍ</w:t>
                    </w:r>
                  </w:p>
                  <w:p w14:paraId="449EF74E" w14:textId="77777777" w:rsidR="005A4210" w:rsidRPr="00BD0FB5" w:rsidRDefault="005A4210" w:rsidP="00BD0FB5">
                    <w:pPr>
                      <w:jc w:val="right"/>
                      <w:rPr>
                        <w:ins w:id="420" w:author="Lenovo Legion" w:date="2023-10-16T12:28:00Z"/>
                        <w:rFonts w:ascii="Cascadia Mono SemiLight" w:hAnsi="Cascadia Mono SemiLight" w:cs="Cascadia Mono SemiLight"/>
                        <w:color w:val="595959" w:themeColor="text1" w:themeTint="A6"/>
                        <w:sz w:val="24"/>
                        <w:szCs w:val="24"/>
                      </w:rPr>
                    </w:pPr>
                  </w:p>
                  <w:p w14:paraId="09A57036" w14:textId="5AF5D15D" w:rsidR="005A4210" w:rsidRPr="005A4210" w:rsidRDefault="00A81E85" w:rsidP="005A4210">
                    <w:pPr>
                      <w:pStyle w:val="DaftarParagraf"/>
                      <w:numPr>
                        <w:ilvl w:val="0"/>
                        <w:numId w:val="19"/>
                      </w:numPr>
                      <w:rPr>
                        <w:ins w:id="421" w:author="Lenovo Legion" w:date="2023-10-16T12:28:00Z"/>
                        <w:color w:val="C68D08" w:themeColor="accent1" w:themeShade="BF"/>
                        <w:sz w:val="28"/>
                        <w:szCs w:val="28"/>
                      </w:rPr>
                    </w:pPr>
                    <w:ins w:id="422" w:author="Lenovo Legion" w:date="2023-10-16T12:28:00Z">
                      <w:r w:rsidRPr="000F458B">
                        <w:rPr>
                          <w:color w:val="C68D08" w:themeColor="accent1" w:themeShade="BF"/>
                          <w:sz w:val="28"/>
                          <w:szCs w:val="28"/>
                        </w:rPr>
                        <w:t>IDGHOM B</w:t>
                      </w:r>
                      <w:r w:rsidR="00841F61" w:rsidRPr="000F458B">
                        <w:rPr>
                          <w:color w:val="C68D08" w:themeColor="accent1" w:themeShade="BF"/>
                          <w:sz w:val="28"/>
                          <w:szCs w:val="28"/>
                        </w:rPr>
                        <w:t>IGHUNNAH</w:t>
                      </w:r>
                    </w:ins>
                    <w:r w:rsidR="005A4210">
                      <w:rPr>
                        <w:color w:val="C68D08" w:themeColor="accent1" w:themeShade="BF"/>
                        <w:sz w:val="28"/>
                        <w:szCs w:val="28"/>
                      </w:rPr>
                      <w:t>:</w:t>
                    </w:r>
                  </w:p>
                  <w:p w14:paraId="6A8A7569" w14:textId="5071EE93" w:rsidR="00841F61" w:rsidRDefault="00FD69B0" w:rsidP="00FD69B0">
                    <w:pPr>
                      <w:jc w:val="right"/>
                      <w:rPr>
                        <w:rFonts w:ascii="Cascadia Mono SemiLight" w:hAnsi="Cascadia Mono SemiLight" w:cs="Cascadia Mono SemiLight"/>
                        <w:b/>
                        <w:bCs/>
                        <w:color w:val="595959" w:themeColor="text1" w:themeTint="A6"/>
                        <w:sz w:val="24"/>
                        <w:szCs w:val="24"/>
                      </w:rPr>
                    </w:pPr>
                    <w:r w:rsidRPr="00FD69B0">
                      <w:rPr>
                        <w:rFonts w:ascii="Cascadia Mono SemiLight" w:hAnsi="Cascadia Mono SemiLight" w:cs="Cascadia Mono SemiLight"/>
                        <w:b/>
                        <w:bCs/>
                        <w:color w:val="595959" w:themeColor="text1" w:themeTint="A6"/>
                        <w:sz w:val="24"/>
                        <w:szCs w:val="24"/>
                        <w:rtl/>
                      </w:rPr>
                      <w:t>عَلٰى هُ</w:t>
                    </w:r>
                    <w:r w:rsidRPr="00CF26DA">
                      <w:rPr>
                        <w:rFonts w:ascii="Cascadia Mono SemiLight" w:hAnsi="Cascadia Mono SemiLight" w:cs="Cascadia Mono SemiLight"/>
                        <w:b/>
                        <w:bCs/>
                        <w:color w:val="595959" w:themeColor="text1" w:themeTint="A6"/>
                        <w:sz w:val="24"/>
                        <w:szCs w:val="24"/>
                        <w:highlight w:val="lightGray"/>
                        <w:rtl/>
                      </w:rPr>
                      <w:t>دً</w:t>
                    </w:r>
                    <w:r w:rsidRPr="00FD69B0">
                      <w:rPr>
                        <w:rFonts w:ascii="Cascadia Mono SemiLight" w:hAnsi="Cascadia Mono SemiLight" w:cs="Cascadia Mono SemiLight"/>
                        <w:b/>
                        <w:bCs/>
                        <w:color w:val="595959" w:themeColor="text1" w:themeTint="A6"/>
                        <w:sz w:val="24"/>
                        <w:szCs w:val="24"/>
                        <w:rtl/>
                      </w:rPr>
                      <w:t xml:space="preserve"> ى </w:t>
                    </w:r>
                    <w:r w:rsidRPr="00CF26DA">
                      <w:rPr>
                        <w:rFonts w:ascii="Cascadia Mono SemiLight" w:hAnsi="Cascadia Mono SemiLight" w:cs="Cascadia Mono SemiLight"/>
                        <w:b/>
                        <w:bCs/>
                        <w:color w:val="595959" w:themeColor="text1" w:themeTint="A6"/>
                        <w:sz w:val="24"/>
                        <w:szCs w:val="24"/>
                        <w:highlight w:val="lightGray"/>
                        <w:rtl/>
                      </w:rPr>
                      <w:t>مِّ</w:t>
                    </w:r>
                    <w:r w:rsidRPr="00FD69B0">
                      <w:rPr>
                        <w:rFonts w:ascii="Cascadia Mono SemiLight" w:hAnsi="Cascadia Mono SemiLight" w:cs="Cascadia Mono SemiLight"/>
                        <w:b/>
                        <w:bCs/>
                        <w:color w:val="595959" w:themeColor="text1" w:themeTint="A6"/>
                        <w:sz w:val="24"/>
                        <w:szCs w:val="24"/>
                        <w:rtl/>
                      </w:rPr>
                      <w:t xml:space="preserve"> نْ رَّبِّهِمْ</w:t>
                    </w:r>
                  </w:p>
                  <w:p w14:paraId="0E53A5A3" w14:textId="7872A6EB" w:rsidR="00A10835" w:rsidRDefault="00A10835" w:rsidP="00FD69B0">
                    <w:pPr>
                      <w:jc w:val="right"/>
                      <w:rPr>
                        <w:rFonts w:ascii="Cascadia Mono SemiLight" w:hAnsi="Cascadia Mono SemiLight" w:cs="Cascadia Mono SemiLight"/>
                        <w:b/>
                        <w:bCs/>
                        <w:color w:val="595959" w:themeColor="text1" w:themeTint="A6"/>
                        <w:sz w:val="24"/>
                        <w:szCs w:val="24"/>
                      </w:rPr>
                    </w:pPr>
                    <w:r w:rsidRPr="00A10835">
                      <w:rPr>
                        <w:rFonts w:ascii="Cascadia Mono SemiLight" w:hAnsi="Cascadia Mono SemiLight" w:cs="Cascadia Mono SemiLight"/>
                        <w:b/>
                        <w:bCs/>
                        <w:color w:val="595959" w:themeColor="text1" w:themeTint="A6"/>
                        <w:sz w:val="24"/>
                        <w:szCs w:val="24"/>
                        <w:rtl/>
                      </w:rPr>
                      <w:t xml:space="preserve">مِنْ قَبْلِ أَ </w:t>
                    </w:r>
                    <w:r w:rsidRPr="00CF26DA">
                      <w:rPr>
                        <w:rFonts w:ascii="Cascadia Mono SemiLight" w:hAnsi="Cascadia Mono SemiLight" w:cs="Cascadia Mono SemiLight"/>
                        <w:b/>
                        <w:bCs/>
                        <w:color w:val="595959" w:themeColor="text1" w:themeTint="A6"/>
                        <w:sz w:val="24"/>
                        <w:szCs w:val="24"/>
                        <w:highlight w:val="lightGray"/>
                        <w:rtl/>
                      </w:rPr>
                      <w:t>نْ</w:t>
                    </w:r>
                    <w:r w:rsidRPr="00A10835">
                      <w:rPr>
                        <w:rFonts w:ascii="Cascadia Mono SemiLight" w:hAnsi="Cascadia Mono SemiLight" w:cs="Cascadia Mono SemiLight"/>
                        <w:b/>
                        <w:bCs/>
                        <w:color w:val="595959" w:themeColor="text1" w:themeTint="A6"/>
                        <w:sz w:val="24"/>
                        <w:szCs w:val="24"/>
                        <w:rtl/>
                      </w:rPr>
                      <w:t xml:space="preserve"> </w:t>
                    </w:r>
                    <w:r w:rsidRPr="00CF26DA">
                      <w:rPr>
                        <w:rFonts w:ascii="Cascadia Mono SemiLight" w:hAnsi="Cascadia Mono SemiLight" w:cs="Cascadia Mono SemiLight"/>
                        <w:b/>
                        <w:bCs/>
                        <w:color w:val="595959" w:themeColor="text1" w:themeTint="A6"/>
                        <w:sz w:val="24"/>
                        <w:szCs w:val="24"/>
                        <w:highlight w:val="lightGray"/>
                        <w:rtl/>
                      </w:rPr>
                      <w:t>يَ</w:t>
                    </w:r>
                  </w:p>
                  <w:p w14:paraId="294C3CBA" w14:textId="77777777" w:rsidR="005A4210" w:rsidRPr="00A10835" w:rsidRDefault="005A4210" w:rsidP="00FD69B0">
                    <w:pPr>
                      <w:jc w:val="right"/>
                      <w:rPr>
                        <w:ins w:id="423" w:author="Lenovo Legion" w:date="2023-10-16T12:28:00Z"/>
                        <w:rFonts w:ascii="Cascadia Mono SemiLight" w:hAnsi="Cascadia Mono SemiLight" w:cs="Cascadia Mono SemiLight"/>
                        <w:b/>
                        <w:bCs/>
                        <w:color w:val="595959" w:themeColor="text1" w:themeTint="A6"/>
                        <w:sz w:val="24"/>
                        <w:szCs w:val="24"/>
                      </w:rPr>
                    </w:pPr>
                  </w:p>
                  <w:p w14:paraId="5E0C65D1" w14:textId="74751C6C" w:rsidR="00841F61" w:rsidRPr="000F458B" w:rsidRDefault="00841F61" w:rsidP="000F458B">
                    <w:pPr>
                      <w:pStyle w:val="DaftarParagraf"/>
                      <w:numPr>
                        <w:ilvl w:val="0"/>
                        <w:numId w:val="19"/>
                      </w:numPr>
                      <w:rPr>
                        <w:ins w:id="424" w:author="Lenovo Legion" w:date="2023-10-16T12:28:00Z"/>
                        <w:color w:val="C68D08" w:themeColor="accent1" w:themeShade="BF"/>
                        <w:sz w:val="28"/>
                        <w:szCs w:val="28"/>
                      </w:rPr>
                    </w:pPr>
                    <w:ins w:id="425" w:author="Lenovo Legion" w:date="2023-10-16T12:28:00Z">
                      <w:r w:rsidRPr="000F458B">
                        <w:rPr>
                          <w:color w:val="C68D08" w:themeColor="accent1" w:themeShade="BF"/>
                          <w:sz w:val="28"/>
                          <w:szCs w:val="28"/>
                        </w:rPr>
                        <w:t>IQLAB</w:t>
                      </w:r>
                    </w:ins>
                    <w:r w:rsidR="005A4210">
                      <w:rPr>
                        <w:color w:val="C68D08" w:themeColor="accent1" w:themeShade="BF"/>
                        <w:sz w:val="28"/>
                        <w:szCs w:val="28"/>
                      </w:rPr>
                      <w:t>:</w:t>
                    </w:r>
                  </w:p>
                  <w:p w14:paraId="548A5185" w14:textId="77777777" w:rsidR="008E27AB" w:rsidRDefault="00F15DD6" w:rsidP="00DB6672">
                    <w:pPr>
                      <w:jc w:val="right"/>
                      <w:rPr>
                        <w:rFonts w:ascii="Courier New" w:hAnsi="Courier New" w:cs="Courier New"/>
                        <w:b/>
                        <w:bCs/>
                        <w:color w:val="595959" w:themeColor="text1" w:themeTint="A6"/>
                        <w:sz w:val="24"/>
                        <w:szCs w:val="24"/>
                      </w:rPr>
                    </w:pPr>
                    <w:r w:rsidRPr="00F15DD6">
                      <w:rPr>
                        <w:rFonts w:ascii="Cascadia Mono SemiLight" w:hAnsi="Cascadia Mono SemiLight" w:cs="Cascadia Mono SemiLight"/>
                        <w:b/>
                        <w:bCs/>
                        <w:color w:val="595959" w:themeColor="text1" w:themeTint="A6"/>
                        <w:sz w:val="24"/>
                        <w:szCs w:val="24"/>
                        <w:rtl/>
                      </w:rPr>
                      <w:t>وَاَن</w:t>
                    </w:r>
                    <w:r w:rsidRPr="00F15DD6">
                      <w:rPr>
                        <w:rFonts w:ascii="Cascadia Mono SemiLight" w:hAnsi="Cascadia Mono SemiLight" w:cs="Cascadia Mono SemiLight" w:hint="cs"/>
                        <w:b/>
                        <w:bCs/>
                        <w:color w:val="595959" w:themeColor="text1" w:themeTint="A6"/>
                        <w:sz w:val="24"/>
                        <w:szCs w:val="24"/>
                        <w:rtl/>
                      </w:rPr>
                      <w:t>تَ</w:t>
                    </w:r>
                    <w:r w:rsidRPr="00F15DD6">
                      <w:rPr>
                        <w:rFonts w:ascii="Cascadia Mono SemiLight" w:hAnsi="Cascadia Mono SemiLight" w:cs="Cascadia Mono SemiLight"/>
                        <w:b/>
                        <w:bCs/>
                        <w:color w:val="595959" w:themeColor="text1" w:themeTint="A6"/>
                        <w:sz w:val="24"/>
                        <w:szCs w:val="24"/>
                        <w:rtl/>
                      </w:rPr>
                      <w:t xml:space="preserve"> </w:t>
                    </w:r>
                    <w:r w:rsidRPr="00F15DD6">
                      <w:rPr>
                        <w:rFonts w:ascii="Cascadia Mono SemiLight" w:hAnsi="Cascadia Mono SemiLight" w:cs="Cascadia Mono SemiLight" w:hint="cs"/>
                        <w:b/>
                        <w:bCs/>
                        <w:color w:val="595959" w:themeColor="text1" w:themeTint="A6"/>
                        <w:sz w:val="24"/>
                        <w:szCs w:val="24"/>
                        <w:rtl/>
                      </w:rPr>
                      <w:t>حِ</w:t>
                    </w:r>
                    <w:r w:rsidRPr="00CF26DA">
                      <w:rPr>
                        <w:rFonts w:ascii="Cascadia Mono SemiLight" w:hAnsi="Cascadia Mono SemiLight" w:cs="Cascadia Mono SemiLight" w:hint="cs"/>
                        <w:b/>
                        <w:bCs/>
                        <w:color w:val="595959" w:themeColor="text1" w:themeTint="A6"/>
                        <w:sz w:val="24"/>
                        <w:szCs w:val="24"/>
                        <w:highlight w:val="lightGray"/>
                        <w:rtl/>
                      </w:rPr>
                      <w:t>لٌّ</w:t>
                    </w:r>
                    <w:r w:rsidRPr="00F15DD6">
                      <w:rPr>
                        <w:rFonts w:ascii="Cascadia Mono SemiLight" w:hAnsi="Cascadia Mono SemiLight" w:cs="Cascadia Mono SemiLight"/>
                        <w:b/>
                        <w:bCs/>
                        <w:color w:val="595959" w:themeColor="text1" w:themeTint="A6"/>
                        <w:sz w:val="24"/>
                        <w:szCs w:val="24"/>
                        <w:rtl/>
                      </w:rPr>
                      <w:t xml:space="preserve"> </w:t>
                    </w:r>
                    <w:r w:rsidRPr="00F15DD6">
                      <w:rPr>
                        <w:rFonts w:ascii="Cascadia Mono SemiLight" w:hAnsi="Cascadia Mono SemiLight" w:cs="Cascadia Mono SemiLight" w:hint="cs"/>
                        <w:b/>
                        <w:bCs/>
                        <w:color w:val="595959" w:themeColor="text1" w:themeTint="A6"/>
                        <w:sz w:val="24"/>
                        <w:szCs w:val="24"/>
                        <w:rtl/>
                      </w:rPr>
                      <w:t>ۢ</w:t>
                    </w:r>
                    <w:r w:rsidRPr="00F15DD6">
                      <w:rPr>
                        <w:rFonts w:ascii="Cascadia Mono SemiLight" w:hAnsi="Cascadia Mono SemiLight" w:cs="Cascadia Mono SemiLight"/>
                        <w:b/>
                        <w:bCs/>
                        <w:color w:val="595959" w:themeColor="text1" w:themeTint="A6"/>
                        <w:sz w:val="24"/>
                        <w:szCs w:val="24"/>
                        <w:rtl/>
                      </w:rPr>
                      <w:t xml:space="preserve"> </w:t>
                    </w:r>
                    <w:r w:rsidRPr="00CF26DA">
                      <w:rPr>
                        <w:rFonts w:ascii="Cascadia Mono SemiLight" w:hAnsi="Cascadia Mono SemiLight" w:cs="Cascadia Mono SemiLight" w:hint="cs"/>
                        <w:b/>
                        <w:bCs/>
                        <w:color w:val="595959" w:themeColor="text1" w:themeTint="A6"/>
                        <w:sz w:val="24"/>
                        <w:szCs w:val="24"/>
                        <w:highlight w:val="lightGray"/>
                        <w:rtl/>
                      </w:rPr>
                      <w:t>بِ</w:t>
                    </w:r>
                    <w:r w:rsidRPr="00F15DD6">
                      <w:rPr>
                        <w:rFonts w:ascii="Cascadia Mono SemiLight" w:hAnsi="Cascadia Mono SemiLight" w:cs="Cascadia Mono SemiLight" w:hint="cs"/>
                        <w:b/>
                        <w:bCs/>
                        <w:color w:val="595959" w:themeColor="text1" w:themeTint="A6"/>
                        <w:sz w:val="24"/>
                        <w:szCs w:val="24"/>
                        <w:rtl/>
                      </w:rPr>
                      <w:t>هٰذَا</w:t>
                    </w:r>
                    <w:r w:rsidRPr="00F15DD6">
                      <w:rPr>
                        <w:rFonts w:ascii="Cascadia Mono SemiLight" w:hAnsi="Cascadia Mono SemiLight" w:cs="Cascadia Mono SemiLight"/>
                        <w:b/>
                        <w:bCs/>
                        <w:color w:val="595959" w:themeColor="text1" w:themeTint="A6"/>
                        <w:sz w:val="24"/>
                        <w:szCs w:val="24"/>
                        <w:rtl/>
                      </w:rPr>
                      <w:t xml:space="preserve"> </w:t>
                    </w:r>
                    <w:r w:rsidRPr="00F15DD6">
                      <w:rPr>
                        <w:rFonts w:ascii="Cascadia Mono SemiLight" w:hAnsi="Cascadia Mono SemiLight" w:cs="Cascadia Mono SemiLight" w:hint="cs"/>
                        <w:b/>
                        <w:bCs/>
                        <w:color w:val="595959" w:themeColor="text1" w:themeTint="A6"/>
                        <w:sz w:val="24"/>
                        <w:szCs w:val="24"/>
                        <w:rtl/>
                      </w:rPr>
                      <w:t>البَلَدِ</w:t>
                    </w:r>
                    <w:r w:rsidRPr="00F15DD6">
                      <w:rPr>
                        <w:rFonts w:ascii="Courier New" w:hAnsi="Courier New" w:cs="Courier New" w:hint="cs"/>
                        <w:b/>
                        <w:bCs/>
                        <w:color w:val="595959" w:themeColor="text1" w:themeTint="A6"/>
                        <w:sz w:val="24"/>
                        <w:szCs w:val="24"/>
                        <w:rtl/>
                      </w:rPr>
                      <w:t>ۙ</w:t>
                    </w:r>
                  </w:p>
                  <w:p w14:paraId="0E777900" w14:textId="134630DC" w:rsidR="004A1336" w:rsidRDefault="004A1336" w:rsidP="00AE3485">
                    <w:pPr>
                      <w:jc w:val="right"/>
                      <w:rPr>
                        <w:rFonts w:ascii="Cascadia Mono SemiLight" w:hAnsi="Cascadia Mono SemiLight" w:cs="Cascadia Mono SemiLight"/>
                        <w:b/>
                        <w:bCs/>
                        <w:color w:val="595959" w:themeColor="text1" w:themeTint="A6"/>
                        <w:sz w:val="24"/>
                        <w:szCs w:val="24"/>
                      </w:rPr>
                    </w:pPr>
                    <w:r w:rsidRPr="004A1336">
                      <w:rPr>
                        <w:rFonts w:ascii="Cascadia Mono SemiLight" w:hAnsi="Cascadia Mono SemiLight" w:cs="Cascadia Mono SemiLight"/>
                        <w:b/>
                        <w:bCs/>
                        <w:color w:val="595959" w:themeColor="text1" w:themeTint="A6"/>
                        <w:sz w:val="24"/>
                        <w:szCs w:val="24"/>
                        <w:rtl/>
                      </w:rPr>
                      <w:t>كَلَّا</w:t>
                    </w:r>
                    <w:r w:rsidRPr="004A1336">
                      <w:rPr>
                        <w:rFonts w:ascii="Courier New" w:hAnsi="Courier New" w:cs="Courier New" w:hint="cs"/>
                        <w:b/>
                        <w:bCs/>
                        <w:color w:val="595959" w:themeColor="text1" w:themeTint="A6"/>
                        <w:sz w:val="24"/>
                        <w:szCs w:val="24"/>
                        <w:rtl/>
                      </w:rPr>
                      <w:t>‌</w:t>
                    </w:r>
                    <w:r w:rsidRPr="004A1336">
                      <w:rPr>
                        <w:rFonts w:ascii="Cascadia Mono SemiLight" w:hAnsi="Cascadia Mono SemiLight" w:cs="Cascadia Mono SemiLight"/>
                        <w:b/>
                        <w:bCs/>
                        <w:color w:val="595959" w:themeColor="text1" w:themeTint="A6"/>
                        <w:sz w:val="24"/>
                        <w:szCs w:val="24"/>
                        <w:rtl/>
                      </w:rPr>
                      <w:t xml:space="preserve"> </w:t>
                    </w:r>
                    <w:r w:rsidRPr="004A1336">
                      <w:rPr>
                        <w:rFonts w:ascii="Cascadia Mono SemiLight" w:hAnsi="Cascadia Mono SemiLight" w:cs="Cascadia Mono SemiLight" w:hint="cs"/>
                        <w:b/>
                        <w:bCs/>
                        <w:color w:val="595959" w:themeColor="text1" w:themeTint="A6"/>
                        <w:sz w:val="24"/>
                        <w:szCs w:val="24"/>
                        <w:rtl/>
                      </w:rPr>
                      <w:t>لَيُ</w:t>
                    </w:r>
                    <w:r w:rsidRPr="00CF26DA">
                      <w:rPr>
                        <w:rFonts w:ascii="Cascadia Mono SemiLight" w:hAnsi="Cascadia Mono SemiLight" w:cs="Cascadia Mono SemiLight" w:hint="cs"/>
                        <w:b/>
                        <w:bCs/>
                        <w:color w:val="595959" w:themeColor="text1" w:themeTint="A6"/>
                        <w:sz w:val="24"/>
                        <w:szCs w:val="24"/>
                        <w:highlight w:val="lightGray"/>
                        <w:rtl/>
                      </w:rPr>
                      <w:t>ن</w:t>
                    </w:r>
                    <w:r w:rsidRPr="004A1336">
                      <w:rPr>
                        <w:rFonts w:ascii="Courier New" w:hAnsi="Courier New" w:cs="Courier New" w:hint="cs"/>
                        <w:b/>
                        <w:bCs/>
                        <w:color w:val="595959" w:themeColor="text1" w:themeTint="A6"/>
                        <w:sz w:val="24"/>
                        <w:szCs w:val="24"/>
                        <w:rtl/>
                      </w:rPr>
                      <w:t>ۡ</w:t>
                    </w:r>
                    <w:r w:rsidRPr="004A1336">
                      <w:rPr>
                        <w:rFonts w:ascii="Cascadia Mono SemiLight" w:hAnsi="Cascadia Mono SemiLight" w:cs="Cascadia Mono SemiLight" w:hint="cs"/>
                        <w:b/>
                        <w:bCs/>
                        <w:color w:val="595959" w:themeColor="text1" w:themeTint="A6"/>
                        <w:sz w:val="24"/>
                        <w:szCs w:val="24"/>
                        <w:rtl/>
                      </w:rPr>
                      <w:t>ۢ</w:t>
                    </w:r>
                    <w:r w:rsidRPr="00CF26DA">
                      <w:rPr>
                        <w:rFonts w:ascii="Cascadia Mono SemiLight" w:hAnsi="Cascadia Mono SemiLight" w:cs="Cascadia Mono SemiLight" w:hint="cs"/>
                        <w:b/>
                        <w:bCs/>
                        <w:color w:val="595959" w:themeColor="text1" w:themeTint="A6"/>
                        <w:sz w:val="24"/>
                        <w:szCs w:val="24"/>
                        <w:highlight w:val="lightGray"/>
                        <w:rtl/>
                      </w:rPr>
                      <w:t>بَ</w:t>
                    </w:r>
                    <w:r w:rsidRPr="004A1336">
                      <w:rPr>
                        <w:rFonts w:ascii="Cascadia Mono SemiLight" w:hAnsi="Cascadia Mono SemiLight" w:cs="Cascadia Mono SemiLight" w:hint="cs"/>
                        <w:b/>
                        <w:bCs/>
                        <w:color w:val="595959" w:themeColor="text1" w:themeTint="A6"/>
                        <w:sz w:val="24"/>
                        <w:szCs w:val="24"/>
                        <w:rtl/>
                      </w:rPr>
                      <w:t>ذَنَّ</w:t>
                    </w:r>
                    <w:r w:rsidRPr="004A1336">
                      <w:rPr>
                        <w:rFonts w:ascii="Cascadia Mono SemiLight" w:hAnsi="Cascadia Mono SemiLight" w:cs="Cascadia Mono SemiLight"/>
                        <w:b/>
                        <w:bCs/>
                        <w:color w:val="595959" w:themeColor="text1" w:themeTint="A6"/>
                        <w:sz w:val="24"/>
                        <w:szCs w:val="24"/>
                        <w:rtl/>
                      </w:rPr>
                      <w:t xml:space="preserve"> </w:t>
                    </w:r>
                    <w:r w:rsidRPr="004A1336">
                      <w:rPr>
                        <w:rFonts w:ascii="Cascadia Mono SemiLight" w:hAnsi="Cascadia Mono SemiLight" w:cs="Cascadia Mono SemiLight" w:hint="cs"/>
                        <w:b/>
                        <w:bCs/>
                        <w:color w:val="595959" w:themeColor="text1" w:themeTint="A6"/>
                        <w:sz w:val="24"/>
                        <w:szCs w:val="24"/>
                        <w:rtl/>
                      </w:rPr>
                      <w:t>فِى</w:t>
                    </w:r>
                    <w:r w:rsidRPr="004A1336">
                      <w:rPr>
                        <w:rFonts w:ascii="Cascadia Mono SemiLight" w:hAnsi="Cascadia Mono SemiLight" w:cs="Cascadia Mono SemiLight"/>
                        <w:b/>
                        <w:bCs/>
                        <w:color w:val="595959" w:themeColor="text1" w:themeTint="A6"/>
                        <w:sz w:val="24"/>
                        <w:szCs w:val="24"/>
                        <w:rtl/>
                      </w:rPr>
                      <w:t xml:space="preserve"> </w:t>
                    </w:r>
                    <w:r w:rsidRPr="004A1336">
                      <w:rPr>
                        <w:rFonts w:ascii="Cascadia Mono SemiLight" w:hAnsi="Cascadia Mono SemiLight" w:cs="Cascadia Mono SemiLight" w:hint="cs"/>
                        <w:b/>
                        <w:bCs/>
                        <w:color w:val="595959" w:themeColor="text1" w:themeTint="A6"/>
                        <w:sz w:val="24"/>
                        <w:szCs w:val="24"/>
                        <w:rtl/>
                      </w:rPr>
                      <w:t>ال</w:t>
                    </w:r>
                    <w:r w:rsidRPr="004A1336">
                      <w:rPr>
                        <w:rFonts w:ascii="Courier New" w:hAnsi="Courier New" w:cs="Courier New" w:hint="cs"/>
                        <w:b/>
                        <w:bCs/>
                        <w:color w:val="595959" w:themeColor="text1" w:themeTint="A6"/>
                        <w:sz w:val="24"/>
                        <w:szCs w:val="24"/>
                        <w:rtl/>
                      </w:rPr>
                      <w:t>ۡ</w:t>
                    </w:r>
                    <w:r w:rsidRPr="004A1336">
                      <w:rPr>
                        <w:rFonts w:ascii="Cascadia Mono SemiLight" w:hAnsi="Cascadia Mono SemiLight" w:cs="Cascadia Mono SemiLight" w:hint="cs"/>
                        <w:b/>
                        <w:bCs/>
                        <w:color w:val="595959" w:themeColor="text1" w:themeTint="A6"/>
                        <w:sz w:val="24"/>
                        <w:szCs w:val="24"/>
                        <w:rtl/>
                      </w:rPr>
                      <w:t>حُطَم</w:t>
                    </w:r>
                    <w:r w:rsidRPr="004A1336">
                      <w:rPr>
                        <w:rFonts w:ascii="Cascadia Mono SemiLight" w:hAnsi="Cascadia Mono SemiLight" w:cs="Cascadia Mono SemiLight"/>
                        <w:b/>
                        <w:bCs/>
                        <w:color w:val="595959" w:themeColor="text1" w:themeTint="A6"/>
                        <w:sz w:val="24"/>
                        <w:szCs w:val="24"/>
                        <w:rtl/>
                      </w:rPr>
                      <w:t>َةِ</w:t>
                    </w:r>
                  </w:p>
                  <w:p w14:paraId="33F8D98F" w14:textId="77777777" w:rsidR="005A4210" w:rsidRPr="00F15DD6" w:rsidRDefault="005A4210" w:rsidP="00AE3485">
                    <w:pPr>
                      <w:jc w:val="right"/>
                      <w:rPr>
                        <w:ins w:id="426" w:author="Lenovo Legion" w:date="2023-10-16T12:28:00Z"/>
                        <w:rFonts w:ascii="Cascadia Mono SemiLight" w:hAnsi="Cascadia Mono SemiLight" w:cs="Cascadia Mono SemiLight"/>
                        <w:b/>
                        <w:bCs/>
                        <w:color w:val="595959" w:themeColor="text1" w:themeTint="A6"/>
                        <w:sz w:val="24"/>
                        <w:szCs w:val="24"/>
                      </w:rPr>
                    </w:pPr>
                  </w:p>
                  <w:p w14:paraId="4F4908D7" w14:textId="4BD050F2" w:rsidR="00841F61" w:rsidRPr="000F458B" w:rsidRDefault="00841F61" w:rsidP="000F458B">
                    <w:pPr>
                      <w:pStyle w:val="DaftarParagraf"/>
                      <w:numPr>
                        <w:ilvl w:val="0"/>
                        <w:numId w:val="19"/>
                      </w:numPr>
                      <w:rPr>
                        <w:ins w:id="427" w:author="Lenovo Legion" w:date="2023-10-16T12:27:00Z"/>
                        <w:color w:val="C68D08" w:themeColor="accent1" w:themeShade="BF"/>
                        <w:sz w:val="28"/>
                        <w:szCs w:val="28"/>
                        <w:rPrChange w:id="428" w:author="Lenovo Legion" w:date="2023-10-16T12:28:00Z">
                          <w:rPr>
                            <w:ins w:id="429" w:author="Lenovo Legion" w:date="2023-10-16T12:27:00Z"/>
                          </w:rPr>
                        </w:rPrChange>
                      </w:rPr>
                    </w:pPr>
                    <w:ins w:id="430" w:author="Lenovo Legion" w:date="2023-10-16T12:28:00Z">
                      <w:r w:rsidRPr="000F458B">
                        <w:rPr>
                          <w:color w:val="C68D08" w:themeColor="accent1" w:themeShade="BF"/>
                          <w:sz w:val="28"/>
                          <w:szCs w:val="28"/>
                        </w:rPr>
                        <w:t>IKHFA’ HAQIQI</w:t>
                      </w:r>
                    </w:ins>
                    <w:r w:rsidR="005A4210">
                      <w:rPr>
                        <w:color w:val="C68D08" w:themeColor="accent1" w:themeShade="BF"/>
                        <w:sz w:val="28"/>
                        <w:szCs w:val="28"/>
                      </w:rPr>
                      <w:t>:</w:t>
                    </w:r>
                  </w:p>
                  <w:p w14:paraId="17551DD1" w14:textId="77777777" w:rsidR="00C51CB1" w:rsidRDefault="000231AF" w:rsidP="00DB6672">
                    <w:pPr>
                      <w:jc w:val="right"/>
                      <w:rPr>
                        <w:rFonts w:ascii="Cascadia Mono SemiLight" w:hAnsi="Cascadia Mono SemiLight" w:cs="Cascadia Mono SemiLight"/>
                        <w:b/>
                        <w:bCs/>
                        <w:color w:val="595959" w:themeColor="text1" w:themeTint="A6"/>
                        <w:sz w:val="24"/>
                        <w:szCs w:val="24"/>
                      </w:rPr>
                    </w:pPr>
                    <w:r w:rsidRPr="000231AF">
                      <w:rPr>
                        <w:rFonts w:ascii="Cascadia Mono SemiLight" w:hAnsi="Cascadia Mono SemiLight" w:cs="Cascadia Mono SemiLight"/>
                        <w:b/>
                        <w:bCs/>
                        <w:color w:val="595959" w:themeColor="text1" w:themeTint="A6"/>
                        <w:sz w:val="24"/>
                        <w:szCs w:val="24"/>
                        <w:rtl/>
                      </w:rPr>
                      <w:t>عَدْ</w:t>
                    </w:r>
                    <w:r w:rsidRPr="00CF26DA">
                      <w:rPr>
                        <w:rFonts w:ascii="Cascadia Mono SemiLight" w:hAnsi="Cascadia Mono SemiLight" w:cs="Cascadia Mono SemiLight"/>
                        <w:b/>
                        <w:bCs/>
                        <w:color w:val="595959" w:themeColor="text1" w:themeTint="A6"/>
                        <w:sz w:val="24"/>
                        <w:szCs w:val="24"/>
                        <w:highlight w:val="lightGray"/>
                        <w:rtl/>
                      </w:rPr>
                      <w:t>نٍ</w:t>
                    </w:r>
                    <w:r w:rsidRPr="000231AF">
                      <w:rPr>
                        <w:rFonts w:ascii="Cascadia Mono SemiLight" w:hAnsi="Cascadia Mono SemiLight" w:cs="Cascadia Mono SemiLight"/>
                        <w:b/>
                        <w:bCs/>
                        <w:color w:val="595959" w:themeColor="text1" w:themeTint="A6"/>
                        <w:sz w:val="24"/>
                        <w:szCs w:val="24"/>
                        <w:rtl/>
                      </w:rPr>
                      <w:t xml:space="preserve"> </w:t>
                    </w:r>
                    <w:r w:rsidRPr="00CF26DA">
                      <w:rPr>
                        <w:rFonts w:ascii="Cascadia Mono SemiLight" w:hAnsi="Cascadia Mono SemiLight" w:cs="Cascadia Mono SemiLight"/>
                        <w:b/>
                        <w:bCs/>
                        <w:color w:val="595959" w:themeColor="text1" w:themeTint="A6"/>
                        <w:sz w:val="24"/>
                        <w:szCs w:val="24"/>
                        <w:highlight w:val="lightGray"/>
                        <w:rtl/>
                      </w:rPr>
                      <w:t>تَ</w:t>
                    </w:r>
                    <w:r w:rsidRPr="000231AF">
                      <w:rPr>
                        <w:rFonts w:ascii="Cascadia Mono SemiLight" w:hAnsi="Cascadia Mono SemiLight" w:cs="Cascadia Mono SemiLight"/>
                        <w:b/>
                        <w:bCs/>
                        <w:color w:val="595959" w:themeColor="text1" w:themeTint="A6"/>
                        <w:sz w:val="24"/>
                        <w:szCs w:val="24"/>
                        <w:rtl/>
                      </w:rPr>
                      <w:t>جْرِ</w:t>
                    </w:r>
                  </w:p>
                  <w:p w14:paraId="12374318" w14:textId="6445CEA4" w:rsidR="00D51CF0" w:rsidRPr="00C51CB1" w:rsidRDefault="00C51CB1" w:rsidP="00DB6672">
                    <w:pPr>
                      <w:jc w:val="right"/>
                      <w:rPr>
                        <w:rFonts w:ascii="Cascadia Mono SemiLight" w:hAnsi="Cascadia Mono SemiLight" w:cs="Cascadia Mono SemiLight"/>
                        <w:b/>
                        <w:bCs/>
                        <w:color w:val="595959" w:themeColor="text1" w:themeTint="A6"/>
                        <w:sz w:val="24"/>
                        <w:szCs w:val="24"/>
                        <w:rPrChange w:id="431" w:author="Lenovo Legion" w:date="2023-10-16T12:28:00Z">
                          <w:rPr/>
                        </w:rPrChange>
                      </w:rPr>
                    </w:pPr>
                    <w:r w:rsidRPr="00C51CB1">
                      <w:rPr>
                        <w:rFonts w:ascii="Cascadia Mono SemiLight" w:hAnsi="Cascadia Mono SemiLight" w:cs="Cascadia Mono SemiLight"/>
                        <w:b/>
                        <w:bCs/>
                        <w:color w:val="595959" w:themeColor="text1" w:themeTint="A6"/>
                        <w:sz w:val="24"/>
                        <w:szCs w:val="24"/>
                        <w:rtl/>
                      </w:rPr>
                      <w:t>جَنّٰ</w:t>
                    </w:r>
                    <w:r w:rsidRPr="00CF26DA">
                      <w:rPr>
                        <w:rFonts w:ascii="Cascadia Mono SemiLight" w:hAnsi="Cascadia Mono SemiLight" w:cs="Cascadia Mono SemiLight"/>
                        <w:b/>
                        <w:bCs/>
                        <w:color w:val="595959" w:themeColor="text1" w:themeTint="A6"/>
                        <w:sz w:val="24"/>
                        <w:szCs w:val="24"/>
                        <w:highlight w:val="lightGray"/>
                        <w:rtl/>
                      </w:rPr>
                      <w:t>تٌ</w:t>
                    </w:r>
                    <w:r w:rsidRPr="00C51CB1">
                      <w:rPr>
                        <w:rFonts w:ascii="Cascadia Mono SemiLight" w:hAnsi="Cascadia Mono SemiLight" w:cs="Cascadia Mono SemiLight"/>
                        <w:b/>
                        <w:bCs/>
                        <w:color w:val="595959" w:themeColor="text1" w:themeTint="A6"/>
                        <w:sz w:val="24"/>
                        <w:szCs w:val="24"/>
                        <w:rtl/>
                      </w:rPr>
                      <w:t xml:space="preserve"> </w:t>
                    </w:r>
                    <w:r w:rsidRPr="00CF26DA">
                      <w:rPr>
                        <w:rFonts w:ascii="Cascadia Mono SemiLight" w:hAnsi="Cascadia Mono SemiLight" w:cs="Cascadia Mono SemiLight"/>
                        <w:b/>
                        <w:bCs/>
                        <w:color w:val="595959" w:themeColor="text1" w:themeTint="A6"/>
                        <w:sz w:val="24"/>
                        <w:szCs w:val="24"/>
                        <w:highlight w:val="lightGray"/>
                        <w:rtl/>
                      </w:rPr>
                      <w:t>تَ</w:t>
                    </w:r>
                    <w:r w:rsidRPr="00C51CB1">
                      <w:rPr>
                        <w:rFonts w:ascii="Cascadia Mono SemiLight" w:hAnsi="Cascadia Mono SemiLight" w:cs="Cascadia Mono SemiLight"/>
                        <w:b/>
                        <w:bCs/>
                        <w:color w:val="595959" w:themeColor="text1" w:themeTint="A6"/>
                        <w:sz w:val="24"/>
                        <w:szCs w:val="24"/>
                        <w:rtl/>
                      </w:rPr>
                      <w:t>جْرِيْ</w:t>
                    </w:r>
                    <w:r w:rsidR="00DB6672" w:rsidRPr="00C51CB1">
                      <w:rPr>
                        <w:rFonts w:ascii="Cascadia Mono SemiLight" w:hAnsi="Cascadia Mono SemiLight" w:cs="Cascadia Mono SemiLight"/>
                        <w:b/>
                        <w:bCs/>
                        <w:color w:val="595959" w:themeColor="text1" w:themeTint="A6"/>
                        <w:sz w:val="24"/>
                        <w:szCs w:val="24"/>
                        <w:rtl/>
                      </w:rPr>
                      <w:t> </w:t>
                    </w:r>
                  </w:p>
                </w:txbxContent>
              </v:textbox>
              <w10:wrap anchorx="margin"/>
            </v:shape>
          </w:pict>
        </w:r>
      </w:ins>
      <w:r>
        <w:pict w14:anchorId="7ADAB85D">
          <v:shape id="Kotak Teks 157166218" o:spid="_x0000_s2084" type="#_x0000_t202" style="position:absolute;margin-left:0;margin-top:522.35pt;width:41.5pt;height:35.65pt;z-index:251775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" filled="f" stroked="f">
            <v:textbox>
              <w:txbxContent>
                <w:p w14:paraId="4E07880C" w14:textId="2D718804" w:rsidR="00EF7AFA" w:rsidRPr="003E70A7" w:rsidRDefault="00EF7AFA" w:rsidP="00EF7AFA">
                  <w:pPr>
                    <w:rPr>
                      <w:rFonts w:ascii="13/5Atom Sans" w:hAnsi="13/5Atom Sans"/>
                      <w:sz w:val="40"/>
                      <w:szCs w:val="40"/>
                    </w:rPr>
                  </w:pPr>
                  <w:r w:rsidRPr="004F7B4C">
                    <w:rPr>
                      <w:rFonts w:ascii="13/5Atom Sans" w:hAnsi="13/5Atom Sans"/>
                      <w:color w:val="595959" w:themeColor="text1" w:themeTint="A6"/>
                      <w:sz w:val="96"/>
                      <w:szCs w:val="96"/>
                    </w:rPr>
                    <w:t>2</w:t>
                  </w:r>
                  <w:r>
                    <w:rPr>
                      <w:rFonts w:ascii="13/5Atom Sans" w:hAnsi="13/5Atom Sans"/>
                      <w:color w:val="595959" w:themeColor="text1" w:themeTint="A6"/>
                      <w:sz w:val="96"/>
                      <w:szCs w:val="96"/>
                    </w:rPr>
                    <w:t>5</w:t>
                  </w:r>
                  <w:r w:rsidRPr="003E70A7">
                    <w:rPr>
                      <w:rFonts w:ascii="13/5Atom Sans" w:hAnsi="13/5Atom Sans"/>
                      <w:sz w:val="120"/>
                      <w:szCs w:val="120"/>
                    </w:rPr>
                    <w:t xml:space="preserve"> </w:t>
                  </w:r>
                </w:p>
              </w:txbxContent>
            </v:textbox>
            <w10:wrap anchorx="page"/>
          </v:shape>
        </w:pict>
      </w:r>
      <w:ins w:id="432" w:author="Lenovo Legion" w:date="2023-10-16T12:21:00Z">
        <w:r>
          <w:pict w14:anchorId="39ADFB4A">
            <v:shape id="_x0000_s2083" type="#_x0000_t202" style="position:absolute;margin-left:0;margin-top:.7pt;width:241.6pt;height:37.65pt;z-index:2517570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" filled="f" stroked="f">
              <v:textbox>
                <w:txbxContent>
                  <w:p w14:paraId="7C4ADE2B" w14:textId="401A238E" w:rsidR="00B77660" w:rsidRPr="00052C7F" w:rsidRDefault="00B77660">
                    <w:pPr>
                      <w:jc w:val="center"/>
                      <w:rPr>
                        <w:rFonts w:eastAsia="MS Mincho" w:cstheme="minorHAnsi"/>
                        <w:color w:val="C68D08" w:themeColor="accent1" w:themeShade="BF"/>
                        <w:sz w:val="44"/>
                        <w:szCs w:val="44"/>
                        <w:rPrChange w:id="433" w:author="Lenovo Legion" w:date="2023-10-16T12:16:00Z">
                          <w:rPr>
                            <w:rFonts w:ascii="Cascadia Mono SemiLight" w:eastAsia="MS Mincho" w:hAnsi="Cascadia Mono SemiLight" w:cs="Cascadia Mono SemiLight"/>
                            <w:color w:val="C68D08" w:themeColor="accent1" w:themeShade="BF"/>
                            <w:sz w:val="48"/>
                            <w:szCs w:val="48"/>
                          </w:rPr>
                        </w:rPrChange>
                      </w:rPr>
                      <w:pPrChange w:id="434" w:author="Lenovo Legion" w:date="2023-10-16T12:22:00Z">
                        <w:pPr>
                          <w:jc w:val="right"/>
                        </w:pPr>
                      </w:pPrChange>
                    </w:pPr>
                    <w:del w:id="435" w:author="Lenovo Legion" w:date="2023-10-16T06:41:00Z">
                      <w:r w:rsidRPr="00052C7F" w:rsidDel="004B751F">
                        <w:rPr>
                          <w:rFonts w:cstheme="minorHAnsi"/>
                          <w:color w:val="C68D08" w:themeColor="accent1" w:themeShade="BF"/>
                          <w:sz w:val="44"/>
                          <w:szCs w:val="44"/>
                          <w:rPrChange w:id="436" w:author="Lenovo Legion" w:date="2023-10-16T12:16:00Z">
                            <w:rPr>
                              <w:rFonts w:ascii="Cascadia Mono SemiLight" w:hAnsi="Cascadia Mono SemiLight" w:cs="Cascadia Mono SemiLight"/>
                              <w:color w:val="C68D08" w:themeColor="accent1" w:themeShade="BF"/>
                              <w:sz w:val="48"/>
                              <w:szCs w:val="48"/>
                            </w:rPr>
                          </w:rPrChange>
                        </w:rPr>
                        <w:delText>AL HALQI</w:delText>
                      </w:r>
                    </w:del>
                    <w:ins w:id="437" w:author="Lenovo Legion" w:date="2023-10-16T12:21:00Z">
                      <w:r>
                        <w:rPr>
                          <w:rFonts w:cstheme="minorHAnsi"/>
                          <w:color w:val="C68D08" w:themeColor="accent1" w:themeShade="BF"/>
                          <w:sz w:val="44"/>
                          <w:szCs w:val="44"/>
                        </w:rPr>
                        <w:t>CONTOH</w:t>
                      </w:r>
                    </w:ins>
                    <w:r w:rsidR="000F458B">
                      <w:rPr>
                        <w:rFonts w:cstheme="minorHAnsi"/>
                        <w:color w:val="C68D08" w:themeColor="accent1" w:themeShade="BF"/>
                        <w:sz w:val="44"/>
                        <w:szCs w:val="44"/>
                      </w:rPr>
                      <w:t>-</w:t>
                    </w:r>
                    <w:ins w:id="438" w:author="Lenovo Legion" w:date="2023-10-16T12:21:00Z">
                      <w:r>
                        <w:rPr>
                          <w:rFonts w:cstheme="minorHAnsi"/>
                          <w:color w:val="C68D08" w:themeColor="accent1" w:themeShade="BF"/>
                          <w:sz w:val="44"/>
                          <w:szCs w:val="44"/>
                        </w:rPr>
                        <w:t>CONTOH</w:t>
                      </w:r>
                    </w:ins>
                  </w:p>
                </w:txbxContent>
              </v:textbox>
              <w10:wrap anchorx="margin"/>
            </v:shape>
          </w:pict>
        </w:r>
      </w:ins>
      <w:r w:rsidR="00366BD7">
        <w:rPr>
          <w:rFonts w:asciiTheme="majorHAnsi" w:eastAsiaTheme="majorEastAsia" w:hAnsiTheme="majorHAnsi" w:cstheme="majorBidi"/>
          <w:color w:val="C68D08" w:themeColor="accent1" w:themeShade="BF"/>
          <w:sz w:val="36"/>
          <w:szCs w:val="36"/>
        </w:rPr>
        <w:br w:type="page"/>
      </w:r>
      <w:ins w:id="439" w:author="Lenovo Legion" w:date="2023-10-16T12:21:00Z">
        <w:r>
          <w:pict w14:anchorId="2C399828">
            <v:rect id="Persegi Panjang 6554598" o:spid="_x0000_s2082" style="position:absolute;margin-left:0;margin-top:0;width:347.4pt;height:522pt;z-index:25175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" fillcolor="#fdeabc [3207]" stroked="f" strokeweight="1pt">
              <w10:wrap anchorx="margin"/>
            </v:rect>
          </w:pict>
        </w:r>
      </w:ins>
    </w:p>
    <w:p w14:paraId="263243BC" w14:textId="343BF2D4" w:rsidR="00B03E48" w:rsidRDefault="00CF26DA">
      <w:pPr>
        <w:rPr>
          <w:ins w:id="440" w:author="Lenovo Legion" w:date="2023-10-16T12:25:00Z"/>
          <w:rFonts w:asciiTheme="majorHAnsi" w:eastAsiaTheme="majorEastAsia" w:hAnsiTheme="majorHAnsi" w:cstheme="majorBidi"/>
          <w:color w:val="C68D08" w:themeColor="accent1" w:themeShade="BF"/>
          <w:sz w:val="36"/>
          <w:szCs w:val="36"/>
        </w:rPr>
      </w:pPr>
      <w:r>
        <w:lastRenderedPageBreak/>
        <w:pict w14:anchorId="4110BDDB">
          <v:group id="_x0000_s2077" style="position:absolute;margin-left:10.15pt;margin-top:204.55pt;width:324.9pt;height:221.65pt;z-index:251767296;mso-position-horizontal-relative:margin;mso-width-relative:margin;mso-height-relative:margin" coordorigin="245" coordsize="41515,30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">
            <v:group id="Grup 2142150536" o:spid="_x0000_s2078" style="position:absolute;left:245;width:39681;height:8280" coordorigin="-152,355" coordsize="15052,7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">
              <v:shape id="_x0000_s2079" type="#_x0000_t202" style="position:absolute;left:-152;top:355;width:15051;height:4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" filled="f" stroked="f">
                <v:textbox>
                  <w:txbxContent>
                    <w:p w14:paraId="748645BE" w14:textId="25CCB9F6" w:rsidR="00EF620F" w:rsidRPr="00412784" w:rsidRDefault="00EF620F">
                      <w:pPr>
                        <w:rPr>
                          <w:rFonts w:eastAsia="MS Mincho" w:cstheme="minorHAnsi"/>
                          <w:color w:val="C68D08" w:themeColor="accent1" w:themeShade="BF"/>
                          <w:sz w:val="48"/>
                          <w:szCs w:val="48"/>
                          <w:rPrChange w:id="441" w:author="Lenovo Legion" w:date="2023-10-16T06:41:00Z">
                            <w:rPr>
                              <w:rFonts w:ascii="Cascadia Mono SemiLight" w:eastAsia="MS Mincho" w:hAnsi="Cascadia Mono SemiLight" w:cs="Cascadia Mono SemiLight"/>
                              <w:color w:val="C68D08" w:themeColor="accent1" w:themeShade="BF"/>
                              <w:sz w:val="48"/>
                              <w:szCs w:val="48"/>
                            </w:rPr>
                          </w:rPrChange>
                        </w:rPr>
                        <w:pPrChange w:id="442" w:author="Lenovo Legion" w:date="2023-10-16T12:30:00Z">
                          <w:pPr>
                            <w:jc w:val="right"/>
                          </w:pPr>
                        </w:pPrChange>
                      </w:pPr>
                      <w:del w:id="443" w:author="Lenovo Legion" w:date="2023-10-16T06:41:00Z">
                        <w:r w:rsidRPr="00412784" w:rsidDel="004B751F">
                          <w:rPr>
                            <w:rFonts w:cstheme="minorHAnsi"/>
                            <w:color w:val="C68D08" w:themeColor="accent1" w:themeShade="BF"/>
                            <w:sz w:val="48"/>
                            <w:szCs w:val="48"/>
                            <w:rPrChange w:id="444" w:author="Lenovo Legion" w:date="2023-10-16T06:41:00Z">
                              <w:rPr>
                                <w:rFonts w:ascii="Cascadia Mono SemiLight" w:hAnsi="Cascadia Mono SemiLight" w:cs="Cascadia Mono SemiLight"/>
                                <w:color w:val="C68D08" w:themeColor="accent1" w:themeShade="BF"/>
                                <w:sz w:val="48"/>
                                <w:szCs w:val="48"/>
                              </w:rPr>
                            </w:rPrChange>
                          </w:rPr>
                          <w:delText>AL HALQI</w:delText>
                        </w:r>
                      </w:del>
                      <w:ins w:id="445" w:author="Lenovo Legion" w:date="2023-10-16T06:41:00Z">
                        <w:r w:rsidRPr="00412784">
                          <w:rPr>
                            <w:rFonts w:cstheme="minorHAnsi"/>
                            <w:color w:val="C68D08" w:themeColor="accent1" w:themeShade="BF"/>
                            <w:sz w:val="48"/>
                            <w:szCs w:val="48"/>
                            <w:rPrChange w:id="446" w:author="Lenovo Legion" w:date="2023-10-16T06:41:00Z">
                              <w:rPr>
                                <w:rFonts w:ascii="Cascadia Mono SemiLight" w:hAnsi="Cascadia Mono SemiLight" w:cs="Cascadia Mono SemiLight"/>
                                <w:color w:val="C68D08" w:themeColor="accent1" w:themeShade="BF"/>
                                <w:sz w:val="48"/>
                                <w:szCs w:val="48"/>
                              </w:rPr>
                            </w:rPrChange>
                          </w:rPr>
                          <w:t xml:space="preserve">HUKUM </w:t>
                        </w:r>
                      </w:ins>
                      <w:ins w:id="447" w:author="Lenovo Legion" w:date="2023-10-16T12:31:00Z">
                        <w:r w:rsidR="00C0105A">
                          <w:rPr>
                            <w:rFonts w:cstheme="minorHAnsi"/>
                            <w:color w:val="C68D08" w:themeColor="accent1" w:themeShade="BF"/>
                            <w:sz w:val="48"/>
                            <w:szCs w:val="48"/>
                          </w:rPr>
                          <w:t>MIM SUKUN</w:t>
                        </w:r>
                      </w:ins>
                    </w:p>
                  </w:txbxContent>
                </v:textbox>
              </v:shape>
              <v:shape id="_x0000_s2080" type="#_x0000_t202" style="position:absolute;left:-141;top:3922;width:962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" filled="f" stroked="f">
                <v:textbox>
                  <w:txbxContent>
                    <w:p w14:paraId="37B0C4E4" w14:textId="5E12756A" w:rsidR="00EF620F" w:rsidRPr="00DB1319" w:rsidRDefault="00EF620F">
                      <w:pPr>
                        <w:rPr>
                          <w:rFonts w:ascii="Cascadia Mono SemiLight" w:eastAsia="MS Mincho" w:hAnsi="Cascadia Mono SemiLight" w:cs="Cascadia Mono SemiLight"/>
                          <w:color w:val="743C08" w:themeColor="accent3"/>
                          <w:sz w:val="40"/>
                          <w:szCs w:val="40"/>
                          <w:rPrChange w:id="448" w:author="Lenovo Legion" w:date="2023-10-16T12:32:00Z">
                            <w:rPr>
                              <w:rFonts w:ascii="Cascadia Mono SemiLight" w:eastAsia="MS Mincho" w:hAnsi="Cascadia Mono SemiLight" w:cs="Cascadia Mono SemiLight"/>
                              <w:color w:val="C68D08" w:themeColor="accent1" w:themeShade="BF"/>
                              <w:sz w:val="32"/>
                              <w:szCs w:val="32"/>
                            </w:rPr>
                          </w:rPrChange>
                        </w:rPr>
                        <w:pPrChange w:id="449" w:author="Lenovo Legion" w:date="2023-10-16T12:31:00Z">
                          <w:pPr>
                            <w:jc w:val="right"/>
                          </w:pPr>
                        </w:pPrChange>
                      </w:pPr>
                      <w:ins w:id="450" w:author="Lenovo Legion" w:date="2023-10-16T06:42:00Z">
                        <w:r w:rsidRPr="00DB1319">
                          <w:rPr>
                            <w:rFonts w:ascii="Cascadia Mono SemiLight" w:hAnsi="Cascadia Mono SemiLight" w:cs="Cascadia Mono SemiLight"/>
                            <w:color w:val="743C08" w:themeColor="accent3"/>
                            <w:sz w:val="32"/>
                            <w:szCs w:val="32"/>
                            <w:rtl/>
                            <w:rPrChange w:id="451" w:author="Lenovo Legion" w:date="2023-10-16T12:32:00Z">
                              <w:rPr>
                                <w:rFonts w:ascii="Cascadia Mono SemiLight" w:hAnsi="Cascadia Mono SemiLight" w:cs="Cascadia Mono SemiLight"/>
                                <w:color w:val="595959" w:themeColor="text1" w:themeTint="A6"/>
                                <w:sz w:val="24"/>
                                <w:szCs w:val="24"/>
                                <w:rtl/>
                              </w:rPr>
                            </w:rPrChange>
                          </w:rPr>
                          <w:t xml:space="preserve">حُـكْـمُ </w:t>
                        </w:r>
                      </w:ins>
                      <w:ins w:id="452" w:author="Lenovo Legion" w:date="2023-10-16T12:31:00Z">
                        <w:r w:rsidR="00DB1319" w:rsidRPr="00DB1319">
                          <w:rPr>
                            <w:rFonts w:ascii="Cascadia Mono SemiLight" w:hAnsi="Cascadia Mono SemiLight" w:cs="Cascadia Mono SemiLight" w:hint="cs"/>
                            <w:color w:val="743C08" w:themeColor="accent3"/>
                            <w:sz w:val="32"/>
                            <w:szCs w:val="32"/>
                            <w:rtl/>
                            <w:rPrChange w:id="453" w:author="Lenovo Legion" w:date="2023-10-16T12:32:00Z">
                              <w:rPr>
                                <w:rFonts w:ascii="Cascadia Mono SemiLight" w:hAnsi="Cascadia Mono SemiLight" w:cs="Cascadia Mono SemiLight" w:hint="cs"/>
                                <w:color w:val="743C08" w:themeColor="accent3"/>
                                <w:sz w:val="28"/>
                                <w:szCs w:val="28"/>
                                <w:rtl/>
                              </w:rPr>
                            </w:rPrChange>
                          </w:rPr>
                          <w:t>ميم</w:t>
                        </w:r>
                        <w:r w:rsidR="00DB1319" w:rsidRPr="00DB1319">
                          <w:rPr>
                            <w:rFonts w:ascii="Cascadia Mono SemiLight" w:hAnsi="Cascadia Mono SemiLight" w:cs="Cascadia Mono SemiLight"/>
                            <w:color w:val="743C08" w:themeColor="accent3"/>
                            <w:sz w:val="32"/>
                            <w:szCs w:val="32"/>
                            <w:rtl/>
                            <w:rPrChange w:id="454" w:author="Lenovo Legion" w:date="2023-10-16T12:32:00Z">
                              <w:rPr>
                                <w:rFonts w:ascii="Cascadia Mono SemiLight" w:hAnsi="Cascadia Mono SemiLight" w:cs="Cascadia Mono SemiLight"/>
                                <w:color w:val="743C08" w:themeColor="accent3"/>
                                <w:sz w:val="28"/>
                                <w:szCs w:val="28"/>
                                <w:rtl/>
                              </w:rPr>
                            </w:rPrChange>
                          </w:rPr>
                          <w:t xml:space="preserve"> </w:t>
                        </w:r>
                        <w:r w:rsidR="00DB1319" w:rsidRPr="00DB1319">
                          <w:rPr>
                            <w:rFonts w:ascii="Cascadia Mono SemiLight" w:hAnsi="Cascadia Mono SemiLight" w:cs="Cascadia Mono SemiLight" w:hint="cs"/>
                            <w:color w:val="743C08" w:themeColor="accent3"/>
                            <w:sz w:val="32"/>
                            <w:szCs w:val="32"/>
                            <w:rtl/>
                            <w:rPrChange w:id="455" w:author="Lenovo Legion" w:date="2023-10-16T12:32:00Z">
                              <w:rPr>
                                <w:rFonts w:ascii="Cascadia Mono SemiLight" w:hAnsi="Cascadia Mono SemiLight" w:cs="Cascadia Mono SemiLight" w:hint="cs"/>
                                <w:color w:val="743C08" w:themeColor="accent3"/>
                                <w:sz w:val="28"/>
                                <w:szCs w:val="28"/>
                                <w:rtl/>
                              </w:rPr>
                            </w:rPrChange>
                          </w:rPr>
                          <w:t>سا</w:t>
                        </w:r>
                      </w:ins>
                      <w:ins w:id="456" w:author="Lenovo Legion" w:date="2023-10-16T12:32:00Z">
                        <w:r w:rsidR="00DB1319" w:rsidRPr="00DB1319">
                          <w:rPr>
                            <w:rFonts w:ascii="Cascadia Mono SemiLight" w:hAnsi="Cascadia Mono SemiLight" w:cs="Cascadia Mono SemiLight" w:hint="cs"/>
                            <w:color w:val="743C08" w:themeColor="accent3"/>
                            <w:sz w:val="32"/>
                            <w:szCs w:val="32"/>
                            <w:rtl/>
                            <w:rPrChange w:id="457" w:author="Lenovo Legion" w:date="2023-10-16T12:32:00Z">
                              <w:rPr>
                                <w:rFonts w:ascii="Cascadia Mono SemiLight" w:hAnsi="Cascadia Mono SemiLight" w:cs="Cascadia Mono SemiLight" w:hint="cs"/>
                                <w:color w:val="743C08" w:themeColor="accent3"/>
                                <w:sz w:val="28"/>
                                <w:szCs w:val="28"/>
                                <w:rtl/>
                              </w:rPr>
                            </w:rPrChange>
                          </w:rPr>
                          <w:t>كنة</w:t>
                        </w:r>
                      </w:ins>
                      <w:del w:id="458" w:author="Lenovo Legion" w:date="2023-10-16T06:42:00Z">
                        <w:r w:rsidRPr="00DB1319" w:rsidDel="00D52D95">
                          <w:rPr>
                            <w:rFonts w:ascii="Cascadia Mono SemiLight" w:hAnsi="Cascadia Mono SemiLight" w:cs="Cascadia Mono SemiLight"/>
                            <w:color w:val="743C08" w:themeColor="accent3"/>
                            <w:sz w:val="40"/>
                            <w:szCs w:val="40"/>
                            <w:rtl/>
                            <w:rPrChange w:id="459" w:author="Lenovo Legion" w:date="2023-10-16T12:32:00Z">
                              <w:rPr>
                                <w:rFonts w:ascii="Cascadia Mono SemiLight" w:hAnsi="Cascadia Mono SemiLight" w:cs="Cascadia Mono SemiLight"/>
                                <w:color w:val="743C08" w:themeColor="accent3"/>
                                <w:sz w:val="32"/>
                                <w:szCs w:val="32"/>
                                <w:rtl/>
                              </w:rPr>
                            </w:rPrChange>
                          </w:rPr>
                          <w:delText>ال</w:delText>
                        </w:r>
                        <w:r w:rsidRPr="00DB1319" w:rsidDel="00D52D95">
                          <w:rPr>
                            <w:rFonts w:ascii="Cascadia Mono SemiLight" w:hAnsi="Cascadia Mono SemiLight" w:cs="Cascadia Mono SemiLight" w:hint="cs"/>
                            <w:color w:val="743C08" w:themeColor="accent3"/>
                            <w:sz w:val="40"/>
                            <w:szCs w:val="40"/>
                            <w:rtl/>
                            <w:rPrChange w:id="460" w:author="Lenovo Legion" w:date="2023-10-16T12:32:00Z">
                              <w:rPr>
                                <w:rFonts w:ascii="Cascadia Mono SemiLight" w:hAnsi="Cascadia Mono SemiLight" w:cs="Cascadia Mono SemiLight" w:hint="cs"/>
                                <w:color w:val="743C08" w:themeColor="accent3"/>
                                <w:sz w:val="32"/>
                                <w:szCs w:val="32"/>
                                <w:rtl/>
                              </w:rPr>
                            </w:rPrChange>
                          </w:rPr>
                          <w:delText>حَلقِ</w:delText>
                        </w:r>
                      </w:del>
                      <w:r w:rsidRPr="00DB1319">
                        <w:rPr>
                          <w:rFonts w:ascii="Cascadia Mono SemiLight" w:hAnsi="Cascadia Mono SemiLight" w:cs="Cascadia Mono SemiLight"/>
                          <w:color w:val="743C08" w:themeColor="accent3"/>
                          <w:sz w:val="40"/>
                          <w:szCs w:val="40"/>
                          <w:rPrChange w:id="461" w:author="Lenovo Legion" w:date="2023-10-16T12:32:00Z">
                            <w:rPr>
                              <w:rFonts w:ascii="Cascadia Mono SemiLight" w:hAnsi="Cascadia Mono SemiLight" w:cs="Cascadia Mono SemiLight"/>
                              <w:color w:val="C68D08" w:themeColor="accent1" w:themeShade="BF"/>
                              <w:sz w:val="32"/>
                              <w:szCs w:val="32"/>
                            </w:rPr>
                          </w:rPrChange>
                        </w:rPr>
                        <w:t xml:space="preserve"> </w:t>
                      </w:r>
                    </w:p>
                  </w:txbxContent>
                </v:textbox>
              </v:shape>
            </v:group>
            <v:shape id="_x0000_s2081" type="#_x0000_t202" style="position:absolute;left:275;top:10772;width:41486;height:19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" filled="f" stroked="f">
              <v:textbox>
                <w:txbxContent>
                  <w:p w14:paraId="747D729F" w14:textId="5E5013D4" w:rsidR="00266369" w:rsidRPr="00D6359B" w:rsidRDefault="009863E8" w:rsidP="00266369">
                    <w:pPr>
                      <w:rPr>
                        <w:ins w:id="462" w:author="Lenovo Legion" w:date="2023-10-16T12:35:00Z"/>
                        <w:rFonts w:cstheme="minorHAnsi"/>
                        <w:color w:val="595959" w:themeColor="text1" w:themeTint="A6"/>
                        <w:sz w:val="22"/>
                        <w:szCs w:val="22"/>
                        <w:rPrChange w:id="463" w:author="Lenovo Legion" w:date="2023-10-16T12:36:00Z">
                          <w:rPr>
                            <w:ins w:id="464" w:author="Lenovo Legion" w:date="2023-10-16T12:35:00Z"/>
                            <w:rFonts w:ascii="Cascadia Mono SemiLight" w:hAnsi="Cascadia Mono SemiLight" w:cs="Cascadia Mono SemiLight"/>
                            <w:color w:val="595959" w:themeColor="text1" w:themeTint="A6"/>
                            <w:sz w:val="24"/>
                            <w:szCs w:val="24"/>
                          </w:rPr>
                        </w:rPrChange>
                      </w:rPr>
                    </w:pPr>
                    <w:ins w:id="465" w:author="Lenovo Legion" w:date="2023-10-16T12:35:00Z">
                      <w:r w:rsidRPr="00D6359B">
                        <w:rPr>
                          <w:rFonts w:cstheme="minorHAnsi"/>
                          <w:color w:val="595959" w:themeColor="text1" w:themeTint="A6"/>
                          <w:sz w:val="22"/>
                          <w:szCs w:val="22"/>
                          <w:rPrChange w:id="466" w:author="Lenovo Legion" w:date="2023-10-16T12:36:00Z">
                            <w:rPr>
                              <w:rFonts w:ascii="Cascadia Mono SemiLight" w:hAnsi="Cascadia Mono SemiLight" w:cs="Cascadia Mono SemiLight"/>
                              <w:color w:val="595959" w:themeColor="text1" w:themeTint="A6"/>
                              <w:sz w:val="24"/>
                              <w:szCs w:val="24"/>
                            </w:rPr>
                          </w:rPrChange>
                        </w:rPr>
                        <w:t>Hukum mim sukun ada 3 yaitu :</w:t>
                      </w:r>
                    </w:ins>
                  </w:p>
                  <w:p w14:paraId="762F4104" w14:textId="798FF7DF" w:rsidR="009863E8" w:rsidRPr="00D6359B" w:rsidRDefault="00725729" w:rsidP="009863E8">
                    <w:pPr>
                      <w:pStyle w:val="DaftarParagraf"/>
                      <w:numPr>
                        <w:ilvl w:val="0"/>
                        <w:numId w:val="16"/>
                      </w:numPr>
                      <w:rPr>
                        <w:ins w:id="467" w:author="Lenovo Legion" w:date="2023-10-16T12:36:00Z"/>
                        <w:rFonts w:cstheme="minorHAnsi"/>
                        <w:color w:val="595959" w:themeColor="text1" w:themeTint="A6"/>
                        <w:sz w:val="21"/>
                        <w:szCs w:val="21"/>
                        <w:rPrChange w:id="468" w:author="Lenovo Legion" w:date="2023-10-16T12:36:00Z">
                          <w:rPr>
                            <w:ins w:id="469" w:author="Lenovo Legion" w:date="2023-10-16T12:36:00Z"/>
                            <w:rFonts w:cstheme="minorHAnsi"/>
                          </w:rPr>
                        </w:rPrChange>
                      </w:rPr>
                    </w:pPr>
                    <w:ins w:id="470" w:author="Lenovo Legion" w:date="2023-10-16T12:35:00Z">
                      <w:r w:rsidRPr="00D6359B">
                        <w:rPr>
                          <w:rFonts w:cstheme="minorHAnsi"/>
                          <w:color w:val="595959" w:themeColor="text1" w:themeTint="A6"/>
                          <w:sz w:val="21"/>
                          <w:szCs w:val="21"/>
                          <w:rPrChange w:id="471" w:author="Lenovo Legion" w:date="2023-10-16T12:36:00Z">
                            <w:rPr>
                              <w:rFonts w:cstheme="minorHAnsi"/>
                            </w:rPr>
                          </w:rPrChange>
                        </w:rPr>
                        <w:t>Idghom m</w:t>
                      </w:r>
                    </w:ins>
                    <w:ins w:id="472" w:author="Lenovo Legion" w:date="2023-10-16T12:36:00Z">
                      <w:r w:rsidRPr="00D6359B">
                        <w:rPr>
                          <w:rFonts w:cstheme="minorHAnsi"/>
                          <w:color w:val="595959" w:themeColor="text1" w:themeTint="A6"/>
                          <w:sz w:val="21"/>
                          <w:szCs w:val="21"/>
                          <w:rPrChange w:id="473" w:author="Lenovo Legion" w:date="2023-10-16T12:36:00Z">
                            <w:rPr>
                              <w:rFonts w:cstheme="minorHAnsi"/>
                            </w:rPr>
                          </w:rPrChange>
                        </w:rPr>
                        <w:t>imi</w:t>
                      </w:r>
                    </w:ins>
                  </w:p>
                  <w:p w14:paraId="0BEFA60E" w14:textId="0BFA8E16" w:rsidR="00D6359B" w:rsidRPr="00D6359B" w:rsidRDefault="00725729" w:rsidP="00D6359B">
                    <w:pPr>
                      <w:pStyle w:val="DaftarParagraf"/>
                      <w:numPr>
                        <w:ilvl w:val="0"/>
                        <w:numId w:val="16"/>
                      </w:numPr>
                      <w:rPr>
                        <w:ins w:id="474" w:author="Lenovo Legion" w:date="2023-10-16T12:36:00Z"/>
                        <w:rFonts w:cstheme="minorHAnsi"/>
                        <w:color w:val="595959" w:themeColor="text1" w:themeTint="A6"/>
                        <w:sz w:val="21"/>
                        <w:szCs w:val="21"/>
                        <w:rPrChange w:id="475" w:author="Lenovo Legion" w:date="2023-10-16T12:36:00Z">
                          <w:rPr>
                            <w:ins w:id="476" w:author="Lenovo Legion" w:date="2023-10-16T12:36:00Z"/>
                            <w:rFonts w:cstheme="minorHAnsi"/>
                          </w:rPr>
                        </w:rPrChange>
                      </w:rPr>
                    </w:pPr>
                    <w:ins w:id="477" w:author="Lenovo Legion" w:date="2023-10-16T12:36:00Z">
                      <w:r w:rsidRPr="00D6359B">
                        <w:rPr>
                          <w:rFonts w:cstheme="minorHAnsi"/>
                          <w:color w:val="595959" w:themeColor="text1" w:themeTint="A6"/>
                          <w:sz w:val="21"/>
                          <w:szCs w:val="21"/>
                          <w:rPrChange w:id="478" w:author="Lenovo Legion" w:date="2023-10-16T12:36:00Z">
                            <w:rPr>
                              <w:rFonts w:cstheme="minorHAnsi"/>
                            </w:rPr>
                          </w:rPrChange>
                        </w:rPr>
                        <w:t>I</w:t>
                      </w:r>
                      <w:r w:rsidR="00D6359B" w:rsidRPr="00D6359B">
                        <w:rPr>
                          <w:rFonts w:cstheme="minorHAnsi"/>
                          <w:color w:val="595959" w:themeColor="text1" w:themeTint="A6"/>
                          <w:sz w:val="21"/>
                          <w:szCs w:val="21"/>
                          <w:rPrChange w:id="479" w:author="Lenovo Legion" w:date="2023-10-16T12:36:00Z">
                            <w:rPr>
                              <w:rFonts w:cstheme="minorHAnsi"/>
                            </w:rPr>
                          </w:rPrChange>
                        </w:rPr>
                        <w:t>khfa’ Syafawi</w:t>
                      </w:r>
                    </w:ins>
                  </w:p>
                  <w:p w14:paraId="321A00A8" w14:textId="4B2808C4" w:rsidR="00D6359B" w:rsidRDefault="00D6359B" w:rsidP="00D6359B">
                    <w:pPr>
                      <w:pStyle w:val="DaftarParagraf"/>
                      <w:numPr>
                        <w:ilvl w:val="0"/>
                        <w:numId w:val="16"/>
                      </w:numPr>
                      <w:rPr>
                        <w:rFonts w:cstheme="minorHAnsi"/>
                        <w:color w:val="595959" w:themeColor="text1" w:themeTint="A6"/>
                        <w:sz w:val="21"/>
                        <w:szCs w:val="21"/>
                      </w:rPr>
                    </w:pPr>
                    <w:ins w:id="480" w:author="Lenovo Legion" w:date="2023-10-16T12:36:00Z">
                      <w:r w:rsidRPr="00D6359B">
                        <w:rPr>
                          <w:rFonts w:cstheme="minorHAnsi"/>
                          <w:color w:val="595959" w:themeColor="text1" w:themeTint="A6"/>
                          <w:sz w:val="21"/>
                          <w:szCs w:val="21"/>
                          <w:rPrChange w:id="481" w:author="Lenovo Legion" w:date="2023-10-16T12:36:00Z">
                            <w:rPr>
                              <w:rFonts w:cstheme="minorHAnsi"/>
                            </w:rPr>
                          </w:rPrChange>
                        </w:rPr>
                        <w:t>Idzhar Syafawi</w:t>
                      </w:r>
                    </w:ins>
                  </w:p>
                  <w:p w14:paraId="2120578B" w14:textId="77777777" w:rsidR="000D4CC5" w:rsidRDefault="000D4CC5" w:rsidP="000D4CC5">
                    <w:pPr>
                      <w:rPr>
                        <w:rFonts w:cstheme="minorHAnsi"/>
                        <w:color w:val="595959" w:themeColor="text1" w:themeTint="A6"/>
                        <w:sz w:val="21"/>
                        <w:szCs w:val="21"/>
                      </w:rPr>
                    </w:pPr>
                  </w:p>
                  <w:p w14:paraId="3AE73E32" w14:textId="77777777" w:rsidR="000D4CC5" w:rsidRDefault="000D4CC5" w:rsidP="000D4CC5">
                    <w:pPr>
                      <w:rPr>
                        <w:rFonts w:cstheme="minorHAnsi"/>
                        <w:color w:val="595959" w:themeColor="text1" w:themeTint="A6"/>
                        <w:sz w:val="21"/>
                        <w:szCs w:val="21"/>
                      </w:rPr>
                    </w:pPr>
                  </w:p>
                  <w:p w14:paraId="30348210" w14:textId="77777777" w:rsidR="000D4CC5" w:rsidRPr="000D4CC5" w:rsidRDefault="000D4CC5" w:rsidP="000D4CC5">
                    <w:pPr>
                      <w:rPr>
                        <w:ins w:id="482" w:author="Lenovo Legion" w:date="2023-10-16T15:02:00Z"/>
                        <w:rFonts w:cstheme="minorHAnsi"/>
                        <w:color w:val="595959" w:themeColor="text1" w:themeTint="A6"/>
                        <w:sz w:val="21"/>
                        <w:szCs w:val="21"/>
                      </w:rPr>
                    </w:pPr>
                  </w:p>
                  <w:p w14:paraId="7F68D89A" w14:textId="77777777" w:rsidR="00054E73" w:rsidRPr="00054E73" w:rsidRDefault="00054E73">
                    <w:pPr>
                      <w:ind w:left="360"/>
                      <w:rPr>
                        <w:rFonts w:cstheme="minorHAnsi"/>
                        <w:color w:val="595959" w:themeColor="text1" w:themeTint="A6"/>
                        <w:sz w:val="21"/>
                        <w:szCs w:val="21"/>
                        <w:rPrChange w:id="483" w:author="Lenovo Legion" w:date="2023-10-16T15:02:00Z">
                          <w:rPr/>
                        </w:rPrChange>
                      </w:rPr>
                      <w:pPrChange w:id="484" w:author="Lenovo Legion" w:date="2023-10-16T15:02:00Z">
                        <w:pPr/>
                      </w:pPrChange>
                    </w:pPr>
                  </w:p>
                </w:txbxContent>
              </v:textbox>
            </v:shape>
            <w10:wrap anchorx="margin"/>
          </v:group>
        </w:pict>
      </w:r>
      <w:r>
        <w:pict w14:anchorId="01ADFB99">
          <v:group id="Grup 1871207171" o:spid="_x0000_s2071" style="position:absolute;margin-left:0;margin-top:407.6pt;width:347.6pt;height:114.55pt;z-index:251781632;mso-position-horizontal-relative:margin;mso-width-relative:margin" coordorigin="61" coordsize="44145,1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">
            <v:group id="Grup 7" o:spid="_x0000_s2072" style="position:absolute;left:61;width:44145;height:14549" coordorigin="61,237" coordsize="44145,14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">
              <v:rect id="Persegi Panjang 2" o:spid="_x0000_s2073" style="position:absolute;left:61;top:1642;width:44145;height:13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" fillcolor="#f9d277 [1940]" stroked="f" strokeweight="1pt"/>
              <v:shape id="Gambar 3" o:spid="_x0000_s2074" type="#_x0000_t75" style="position:absolute;left:628;top:237;width:4661;height:4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">
                <v:imagedata r:id="rId33" o:title=""/>
              </v:shape>
              <v:shape id="Kotak Teks 18" o:spid="_x0000_s2075" type="#_x0000_t202" style="position:absolute;left:2333;top:4395;width:39577;height:9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" filled="f" stroked="f">
                <v:textbox>
                  <w:txbxContent>
                    <w:p w14:paraId="4BC19D6A" w14:textId="011FF15E" w:rsidR="007758F7" w:rsidRPr="00CD5277" w:rsidRDefault="007758F7" w:rsidP="007758F7">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del w:id="485" w:author="Lenovo Legion" w:date="2023-10-16T12:22:00Z">
                        <w:r w:rsidRPr="00900B1C" w:rsidDel="005F63C6">
                          <w:rPr>
                            <w:color w:val="404040" w:themeColor="text1" w:themeTint="BF"/>
                            <w:sz w:val="22"/>
                            <w:szCs w:val="22"/>
                          </w:rPr>
                          <w:delText>Cara mengucapkan huruf Ra yang Baik dan benar adalah dengan tidak menggetarkannya lebih dari satu kali.</w:delText>
                        </w:r>
                      </w:del>
                      <w:r w:rsidR="00900B1C" w:rsidRPr="00900B1C">
                        <w:rPr>
                          <w:color w:val="404040" w:themeColor="text1" w:themeTint="BF"/>
                          <w:sz w:val="22"/>
                          <w:szCs w:val="22"/>
                        </w:rPr>
                        <w:t>Mim sukun biasanya muncul di tengah kata atau di akhir kata, sedangkan nun sukun biasanya muncul di akhir kata.</w:t>
                      </w:r>
                    </w:p>
                  </w:txbxContent>
                </v:textbox>
              </v:shape>
            </v:group>
            <v:shape id="Kotak Teks 18" o:spid="_x0000_s2076" type="#_x0000_t202" style="position:absolute;left:5055;top:1203;width:16274;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" filled="f" stroked="f">
              <v:textbox>
                <w:txbxContent>
                  <w:p w14:paraId="46E41E91" w14:textId="77777777" w:rsidR="007758F7" w:rsidRPr="00CD5277" w:rsidRDefault="007758F7" w:rsidP="007758F7">
                    <w:pPr>
                      <w:rPr>
                        <w:rFonts w:eastAsia="MS Mincho" w:cstheme="minorHAnsi"/>
                        <w:color w:val="404040" w:themeColor="text1" w:themeTint="BF"/>
                        <w:sz w:val="22"/>
                        <w:szCs w:val="22"/>
                      </w:rPr>
                    </w:pPr>
                    <w:r>
                      <w:rPr>
                        <w:color w:val="404040" w:themeColor="text1" w:themeTint="BF"/>
                        <w:sz w:val="22"/>
                        <w:szCs w:val="22"/>
                      </w:rPr>
                      <w:t>TAHUKAH KAMU ?</w:t>
                    </w:r>
                  </w:p>
                </w:txbxContent>
              </v:textbox>
            </v:shape>
            <w10:wrap anchorx="margin"/>
          </v:group>
        </w:pict>
      </w:r>
      <w:ins w:id="486" w:author="Lenovo Legion" w:date="2023-10-16T16:31:00Z">
        <w:r>
          <w:pict w14:anchorId="2517BCD9">
            <v:group id="_x0000_s2066" style="position:absolute;margin-left:11.6pt;margin-top:5.55pt;width:326.6pt;height:320.85pt;z-index:251736230;mso-position-horizontal-relative:margin;mso-width-relative:margin;mso-height-relative:margin" coordorigin="155,2332" coordsize="41485,37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">
              <v:group id="Grup 1989071285" o:spid="_x0000_s2067" style="position:absolute;left:1778;top:2332;width:39681;height:7923" coordorigin="429,2354" coordsize="15052,6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">
                <v:shape id="_x0000_s2068" type="#_x0000_t202" style="position:absolute;left:429;top:2354;width:15052;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" filled="f" stroked="f">
                  <v:textbox>
                    <w:txbxContent>
                      <w:p w14:paraId="0F602354" w14:textId="49604457" w:rsidR="00674AE5" w:rsidRPr="00412784" w:rsidRDefault="00674AE5">
                        <w:pPr>
                          <w:jc w:val="right"/>
                          <w:rPr>
                            <w:rFonts w:eastAsia="MS Mincho" w:cstheme="minorHAnsi"/>
                            <w:color w:val="C68D08" w:themeColor="accent1" w:themeShade="BF"/>
                            <w:sz w:val="48"/>
                            <w:szCs w:val="48"/>
                            <w:rPrChange w:id="487" w:author="Lenovo Legion" w:date="2023-10-16T06:41:00Z">
                              <w:rPr>
                                <w:rFonts w:ascii="Cascadia Mono SemiLight" w:eastAsia="MS Mincho" w:hAnsi="Cascadia Mono SemiLight" w:cs="Cascadia Mono SemiLight"/>
                                <w:color w:val="C68D08" w:themeColor="accent1" w:themeShade="BF"/>
                                <w:sz w:val="48"/>
                                <w:szCs w:val="48"/>
                              </w:rPr>
                            </w:rPrChange>
                          </w:rPr>
                        </w:pPr>
                        <w:del w:id="488" w:author="Lenovo Legion" w:date="2023-10-16T06:41:00Z">
                          <w:r w:rsidRPr="00412784" w:rsidDel="004B751F">
                            <w:rPr>
                              <w:rFonts w:cstheme="minorHAnsi"/>
                              <w:color w:val="C68D08" w:themeColor="accent1" w:themeShade="BF"/>
                              <w:sz w:val="48"/>
                              <w:szCs w:val="48"/>
                              <w:rPrChange w:id="489" w:author="Lenovo Legion" w:date="2023-10-16T06:41:00Z">
                                <w:rPr>
                                  <w:rFonts w:ascii="Cascadia Mono SemiLight" w:hAnsi="Cascadia Mono SemiLight" w:cs="Cascadia Mono SemiLight"/>
                                  <w:color w:val="C68D08" w:themeColor="accent1" w:themeShade="BF"/>
                                  <w:sz w:val="48"/>
                                  <w:szCs w:val="48"/>
                                </w:rPr>
                              </w:rPrChange>
                            </w:rPr>
                            <w:delText>AL HALQI</w:delText>
                          </w:r>
                        </w:del>
                        <w:ins w:id="490" w:author="Lenovo Legion" w:date="2023-10-16T12:31:00Z">
                          <w:r>
                            <w:rPr>
                              <w:rFonts w:cstheme="minorHAnsi"/>
                              <w:color w:val="C68D08" w:themeColor="accent1" w:themeShade="BF"/>
                              <w:sz w:val="48"/>
                              <w:szCs w:val="48"/>
                            </w:rPr>
                            <w:t xml:space="preserve">MIM </w:t>
                          </w:r>
                        </w:ins>
                        <w:ins w:id="491" w:author="Lenovo Legion" w:date="2023-10-16T16:32:00Z">
                          <w:r w:rsidR="00810CE9">
                            <w:rPr>
                              <w:rFonts w:cstheme="minorHAnsi"/>
                              <w:color w:val="C68D08" w:themeColor="accent1" w:themeShade="BF"/>
                              <w:sz w:val="48"/>
                              <w:szCs w:val="48"/>
                            </w:rPr>
                            <w:t>DAN NUN TASYDID</w:t>
                          </w:r>
                        </w:ins>
                      </w:p>
                    </w:txbxContent>
                  </v:textbox>
                </v:shape>
                <v:shape id="_x0000_s2069" type="#_x0000_t202" style="position:absolute;left:5645;top:5615;width:9625;height:3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" filled="f" stroked="f">
                  <v:textbox>
                    <w:txbxContent>
                      <w:p w14:paraId="5DC73F3A" w14:textId="55F99AF6" w:rsidR="00674AE5" w:rsidRPr="00DB1319" w:rsidRDefault="00674AE5">
                        <w:pPr>
                          <w:jc w:val="right"/>
                          <w:rPr>
                            <w:rFonts w:ascii="Cascadia Mono SemiLight" w:eastAsia="MS Mincho" w:hAnsi="Cascadia Mono SemiLight" w:cs="Cascadia Mono SemiLight"/>
                            <w:color w:val="743C08" w:themeColor="accent3"/>
                            <w:sz w:val="40"/>
                            <w:szCs w:val="40"/>
                            <w:rPrChange w:id="492" w:author="Lenovo Legion" w:date="2023-10-16T12:32:00Z">
                              <w:rPr>
                                <w:rFonts w:ascii="Cascadia Mono SemiLight" w:eastAsia="MS Mincho" w:hAnsi="Cascadia Mono SemiLight" w:cs="Cascadia Mono SemiLight"/>
                                <w:color w:val="C68D08" w:themeColor="accent1" w:themeShade="BF"/>
                                <w:sz w:val="32"/>
                                <w:szCs w:val="32"/>
                              </w:rPr>
                            </w:rPrChange>
                          </w:rPr>
                        </w:pPr>
                        <w:ins w:id="493" w:author="Lenovo Legion" w:date="2023-10-16T06:42:00Z">
                          <w:r w:rsidRPr="00DB1319">
                            <w:rPr>
                              <w:rFonts w:ascii="Cascadia Mono SemiLight" w:hAnsi="Cascadia Mono SemiLight" w:cs="Cascadia Mono SemiLight"/>
                              <w:color w:val="743C08" w:themeColor="accent3"/>
                              <w:sz w:val="32"/>
                              <w:szCs w:val="32"/>
                              <w:rtl/>
                              <w:rPrChange w:id="494" w:author="Lenovo Legion" w:date="2023-10-16T12:32:00Z">
                                <w:rPr>
                                  <w:rFonts w:ascii="Cascadia Mono SemiLight" w:hAnsi="Cascadia Mono SemiLight" w:cs="Cascadia Mono SemiLight"/>
                                  <w:color w:val="595959" w:themeColor="text1" w:themeTint="A6"/>
                                  <w:sz w:val="24"/>
                                  <w:szCs w:val="24"/>
                                  <w:rtl/>
                                </w:rPr>
                              </w:rPrChange>
                            </w:rPr>
                            <w:t xml:space="preserve">حُـكْـمُ </w:t>
                          </w:r>
                        </w:ins>
                        <w:ins w:id="495" w:author="Lenovo Legion" w:date="2023-10-16T12:31:00Z">
                          <w:r w:rsidRPr="00DB1319">
                            <w:rPr>
                              <w:rFonts w:ascii="Cascadia Mono SemiLight" w:hAnsi="Cascadia Mono SemiLight" w:cs="Cascadia Mono SemiLight" w:hint="cs"/>
                              <w:color w:val="743C08" w:themeColor="accent3"/>
                              <w:sz w:val="32"/>
                              <w:szCs w:val="32"/>
                              <w:rtl/>
                              <w:rPrChange w:id="496" w:author="Lenovo Legion" w:date="2023-10-16T12:32:00Z">
                                <w:rPr>
                                  <w:rFonts w:ascii="Cascadia Mono SemiLight" w:hAnsi="Cascadia Mono SemiLight" w:cs="Cascadia Mono SemiLight" w:hint="cs"/>
                                  <w:color w:val="743C08" w:themeColor="accent3"/>
                                  <w:sz w:val="28"/>
                                  <w:szCs w:val="28"/>
                                  <w:rtl/>
                                </w:rPr>
                              </w:rPrChange>
                            </w:rPr>
                            <w:t>ميم</w:t>
                          </w:r>
                          <w:r w:rsidRPr="00DB1319">
                            <w:rPr>
                              <w:rFonts w:ascii="Cascadia Mono SemiLight" w:hAnsi="Cascadia Mono SemiLight" w:cs="Cascadia Mono SemiLight"/>
                              <w:color w:val="743C08" w:themeColor="accent3"/>
                              <w:sz w:val="32"/>
                              <w:szCs w:val="32"/>
                              <w:rtl/>
                              <w:rPrChange w:id="497" w:author="Lenovo Legion" w:date="2023-10-16T12:32:00Z">
                                <w:rPr>
                                  <w:rFonts w:ascii="Cascadia Mono SemiLight" w:hAnsi="Cascadia Mono SemiLight" w:cs="Cascadia Mono SemiLight"/>
                                  <w:color w:val="743C08" w:themeColor="accent3"/>
                                  <w:sz w:val="28"/>
                                  <w:szCs w:val="28"/>
                                  <w:rtl/>
                                </w:rPr>
                              </w:rPrChange>
                            </w:rPr>
                            <w:t xml:space="preserve"> </w:t>
                          </w:r>
                          <w:r w:rsidRPr="00DB1319">
                            <w:rPr>
                              <w:rFonts w:ascii="Cascadia Mono SemiLight" w:hAnsi="Cascadia Mono SemiLight" w:cs="Cascadia Mono SemiLight" w:hint="cs"/>
                              <w:color w:val="743C08" w:themeColor="accent3"/>
                              <w:sz w:val="32"/>
                              <w:szCs w:val="32"/>
                              <w:rtl/>
                              <w:rPrChange w:id="498" w:author="Lenovo Legion" w:date="2023-10-16T12:32:00Z">
                                <w:rPr>
                                  <w:rFonts w:ascii="Cascadia Mono SemiLight" w:hAnsi="Cascadia Mono SemiLight" w:cs="Cascadia Mono SemiLight" w:hint="cs"/>
                                  <w:color w:val="743C08" w:themeColor="accent3"/>
                                  <w:sz w:val="28"/>
                                  <w:szCs w:val="28"/>
                                  <w:rtl/>
                                </w:rPr>
                              </w:rPrChange>
                            </w:rPr>
                            <w:t>سا</w:t>
                          </w:r>
                        </w:ins>
                        <w:ins w:id="499" w:author="Lenovo Legion" w:date="2023-10-16T12:32:00Z">
                          <w:r w:rsidRPr="00DB1319">
                            <w:rPr>
                              <w:rFonts w:ascii="Cascadia Mono SemiLight" w:hAnsi="Cascadia Mono SemiLight" w:cs="Cascadia Mono SemiLight" w:hint="cs"/>
                              <w:color w:val="743C08" w:themeColor="accent3"/>
                              <w:sz w:val="32"/>
                              <w:szCs w:val="32"/>
                              <w:rtl/>
                              <w:rPrChange w:id="500" w:author="Lenovo Legion" w:date="2023-10-16T12:32:00Z">
                                <w:rPr>
                                  <w:rFonts w:ascii="Cascadia Mono SemiLight" w:hAnsi="Cascadia Mono SemiLight" w:cs="Cascadia Mono SemiLight" w:hint="cs"/>
                                  <w:color w:val="743C08" w:themeColor="accent3"/>
                                  <w:sz w:val="28"/>
                                  <w:szCs w:val="28"/>
                                  <w:rtl/>
                                </w:rPr>
                              </w:rPrChange>
                            </w:rPr>
                            <w:t>كنة</w:t>
                          </w:r>
                        </w:ins>
                        <w:del w:id="501" w:author="Lenovo Legion" w:date="2023-10-16T06:42:00Z">
                          <w:r w:rsidRPr="00DB1319" w:rsidDel="00D52D95">
                            <w:rPr>
                              <w:rFonts w:ascii="Cascadia Mono SemiLight" w:hAnsi="Cascadia Mono SemiLight" w:cs="Cascadia Mono SemiLight"/>
                              <w:color w:val="743C08" w:themeColor="accent3"/>
                              <w:sz w:val="40"/>
                              <w:szCs w:val="40"/>
                              <w:rtl/>
                              <w:rPrChange w:id="502" w:author="Lenovo Legion" w:date="2023-10-16T12:32:00Z">
                                <w:rPr>
                                  <w:rFonts w:ascii="Cascadia Mono SemiLight" w:hAnsi="Cascadia Mono SemiLight" w:cs="Cascadia Mono SemiLight"/>
                                  <w:color w:val="743C08" w:themeColor="accent3"/>
                                  <w:sz w:val="32"/>
                                  <w:szCs w:val="32"/>
                                  <w:rtl/>
                                </w:rPr>
                              </w:rPrChange>
                            </w:rPr>
                            <w:delText>ال</w:delText>
                          </w:r>
                          <w:r w:rsidRPr="00DB1319" w:rsidDel="00D52D95">
                            <w:rPr>
                              <w:rFonts w:ascii="Cascadia Mono SemiLight" w:hAnsi="Cascadia Mono SemiLight" w:cs="Cascadia Mono SemiLight" w:hint="cs"/>
                              <w:color w:val="743C08" w:themeColor="accent3"/>
                              <w:sz w:val="40"/>
                              <w:szCs w:val="40"/>
                              <w:rtl/>
                              <w:rPrChange w:id="503" w:author="Lenovo Legion" w:date="2023-10-16T12:32:00Z">
                                <w:rPr>
                                  <w:rFonts w:ascii="Cascadia Mono SemiLight" w:hAnsi="Cascadia Mono SemiLight" w:cs="Cascadia Mono SemiLight" w:hint="cs"/>
                                  <w:color w:val="743C08" w:themeColor="accent3"/>
                                  <w:sz w:val="32"/>
                                  <w:szCs w:val="32"/>
                                  <w:rtl/>
                                </w:rPr>
                              </w:rPrChange>
                            </w:rPr>
                            <w:delText>حَلقِ</w:delText>
                          </w:r>
                        </w:del>
                      </w:p>
                    </w:txbxContent>
                  </v:textbox>
                </v:shape>
              </v:group>
              <v:shape id="_x0000_s2070" type="#_x0000_t202" style="position:absolute;left:155;top:13317;width:41486;height:27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" filled="f" stroked="f">
                <v:textbox>
                  <w:txbxContent>
                    <w:p w14:paraId="72861688" w14:textId="425E0635" w:rsidR="00674AE5" w:rsidRDefault="00026301">
                      <w:pPr>
                        <w:ind w:left="360"/>
                        <w:jc w:val="right"/>
                        <w:rPr>
                          <w:ins w:id="504" w:author="Lenovo Legion" w:date="2023-10-16T16:37:00Z"/>
                          <w:rFonts w:ascii="Cascadia Mono SemiLight" w:hAnsi="Cascadia Mono SemiLight" w:cs="Cascadia Mono SemiLight"/>
                          <w:color w:val="595959" w:themeColor="text1" w:themeTint="A6"/>
                          <w:sz w:val="24"/>
                          <w:szCs w:val="24"/>
                        </w:rPr>
                        <w:pPrChange w:id="505" w:author="Lenovo Legion" w:date="2023-10-16T16:43:00Z">
                          <w:pPr>
                            <w:ind w:left="360"/>
                            <w:jc w:val="center"/>
                          </w:pPr>
                        </w:pPrChange>
                      </w:pPr>
                      <w:ins w:id="506" w:author="Lenovo Legion" w:date="2023-10-16T16:33:00Z">
                        <w:r w:rsidRPr="00026301">
                          <w:rPr>
                            <w:rFonts w:ascii="Cascadia Mono SemiLight" w:hAnsi="Cascadia Mono SemiLight" w:cs="Cascadia Mono SemiLight" w:hint="cs"/>
                            <w:color w:val="595959" w:themeColor="text1" w:themeTint="A6"/>
                            <w:sz w:val="24"/>
                            <w:szCs w:val="24"/>
                            <w:rtl/>
                            <w:rPrChange w:id="507" w:author="Lenovo Legion" w:date="2023-10-16T16:33:00Z">
                              <w:rPr>
                                <w:rFonts w:ascii="Roboto" w:hAnsi="Roboto" w:hint="cs"/>
                                <w:color w:val="333333"/>
                                <w:sz w:val="36"/>
                                <w:szCs w:val="36"/>
                                <w:shd w:val="clear" w:color="auto" w:fill="FFFFFF"/>
                                <w:rtl/>
                              </w:rPr>
                            </w:rPrChange>
                          </w:rPr>
                          <w:t>وأَظْهِـرِ</w:t>
                        </w:r>
                        <w:r w:rsidRPr="00026301">
                          <w:rPr>
                            <w:rFonts w:ascii="Cascadia Mono SemiLight" w:hAnsi="Cascadia Mono SemiLight" w:cs="Cascadia Mono SemiLight"/>
                            <w:color w:val="595959" w:themeColor="text1" w:themeTint="A6"/>
                            <w:sz w:val="24"/>
                            <w:szCs w:val="24"/>
                            <w:rtl/>
                            <w:rPrChange w:id="508" w:author="Lenovo Legion" w:date="2023-10-16T16:33:00Z">
                              <w:rPr>
                                <w:rFonts w:ascii="Roboto" w:hAnsi="Roboto"/>
                                <w:color w:val="333333"/>
                                <w:sz w:val="36"/>
                                <w:szCs w:val="36"/>
                                <w:shd w:val="clear" w:color="auto" w:fill="FFFFFF"/>
                                <w:rtl/>
                              </w:rPr>
                            </w:rPrChange>
                          </w:rPr>
                          <w:t xml:space="preserve"> </w:t>
                        </w:r>
                        <w:r w:rsidRPr="00026301">
                          <w:rPr>
                            <w:rFonts w:ascii="Cascadia Mono SemiLight" w:hAnsi="Cascadia Mono SemiLight" w:cs="Cascadia Mono SemiLight" w:hint="cs"/>
                            <w:color w:val="595959" w:themeColor="text1" w:themeTint="A6"/>
                            <w:sz w:val="24"/>
                            <w:szCs w:val="24"/>
                            <w:rtl/>
                            <w:rPrChange w:id="509" w:author="Lenovo Legion" w:date="2023-10-16T16:33:00Z">
                              <w:rPr>
                                <w:rFonts w:ascii="Roboto" w:hAnsi="Roboto" w:hint="cs"/>
                                <w:color w:val="333333"/>
                                <w:sz w:val="36"/>
                                <w:szCs w:val="36"/>
                                <w:shd w:val="clear" w:color="auto" w:fill="FFFFFF"/>
                                <w:rtl/>
                              </w:rPr>
                            </w:rPrChange>
                          </w:rPr>
                          <w:t>الغُنَّـةَ</w:t>
                        </w:r>
                        <w:r w:rsidRPr="00026301">
                          <w:rPr>
                            <w:rFonts w:ascii="Cascadia Mono SemiLight" w:hAnsi="Cascadia Mono SemiLight" w:cs="Cascadia Mono SemiLight"/>
                            <w:color w:val="595959" w:themeColor="text1" w:themeTint="A6"/>
                            <w:sz w:val="24"/>
                            <w:szCs w:val="24"/>
                            <w:rtl/>
                            <w:rPrChange w:id="510" w:author="Lenovo Legion" w:date="2023-10-16T16:33:00Z">
                              <w:rPr>
                                <w:rFonts w:ascii="Roboto" w:hAnsi="Roboto"/>
                                <w:color w:val="333333"/>
                                <w:sz w:val="36"/>
                                <w:szCs w:val="36"/>
                                <w:shd w:val="clear" w:color="auto" w:fill="FFFFFF"/>
                                <w:rtl/>
                              </w:rPr>
                            </w:rPrChange>
                          </w:rPr>
                          <w:t xml:space="preserve"> </w:t>
                        </w:r>
                        <w:r w:rsidRPr="00026301">
                          <w:rPr>
                            <w:rFonts w:ascii="Cascadia Mono SemiLight" w:hAnsi="Cascadia Mono SemiLight" w:cs="Cascadia Mono SemiLight" w:hint="cs"/>
                            <w:color w:val="595959" w:themeColor="text1" w:themeTint="A6"/>
                            <w:sz w:val="24"/>
                            <w:szCs w:val="24"/>
                            <w:rtl/>
                            <w:rPrChange w:id="511" w:author="Lenovo Legion" w:date="2023-10-16T16:33:00Z">
                              <w:rPr>
                                <w:rFonts w:ascii="Roboto" w:hAnsi="Roboto" w:hint="cs"/>
                                <w:color w:val="333333"/>
                                <w:sz w:val="36"/>
                                <w:szCs w:val="36"/>
                                <w:shd w:val="clear" w:color="auto" w:fill="FFFFFF"/>
                                <w:rtl/>
                              </w:rPr>
                            </w:rPrChange>
                          </w:rPr>
                          <w:t>مِـنْ</w:t>
                        </w:r>
                        <w:r w:rsidRPr="00026301">
                          <w:rPr>
                            <w:rFonts w:ascii="Cascadia Mono SemiLight" w:hAnsi="Cascadia Mono SemiLight" w:cs="Cascadia Mono SemiLight"/>
                            <w:color w:val="595959" w:themeColor="text1" w:themeTint="A6"/>
                            <w:sz w:val="24"/>
                            <w:szCs w:val="24"/>
                            <w:rtl/>
                            <w:rPrChange w:id="512" w:author="Lenovo Legion" w:date="2023-10-16T16:33:00Z">
                              <w:rPr>
                                <w:rFonts w:ascii="Roboto" w:hAnsi="Roboto"/>
                                <w:color w:val="333333"/>
                                <w:sz w:val="36"/>
                                <w:szCs w:val="36"/>
                                <w:shd w:val="clear" w:color="auto" w:fill="FFFFFF"/>
                                <w:rtl/>
                              </w:rPr>
                            </w:rPrChange>
                          </w:rPr>
                          <w:t xml:space="preserve"> </w:t>
                        </w:r>
                        <w:r w:rsidRPr="00026301">
                          <w:rPr>
                            <w:rFonts w:ascii="Cascadia Mono SemiLight" w:hAnsi="Cascadia Mono SemiLight" w:cs="Cascadia Mono SemiLight" w:hint="cs"/>
                            <w:color w:val="595959" w:themeColor="text1" w:themeTint="A6"/>
                            <w:sz w:val="24"/>
                            <w:szCs w:val="24"/>
                            <w:rtl/>
                            <w:rPrChange w:id="513" w:author="Lenovo Legion" w:date="2023-10-16T16:33:00Z">
                              <w:rPr>
                                <w:rFonts w:ascii="Roboto" w:hAnsi="Roboto" w:hint="cs"/>
                                <w:color w:val="333333"/>
                                <w:sz w:val="36"/>
                                <w:szCs w:val="36"/>
                                <w:shd w:val="clear" w:color="auto" w:fill="FFFFFF"/>
                                <w:rtl/>
                              </w:rPr>
                            </w:rPrChange>
                          </w:rPr>
                          <w:t>نُــونٍ</w:t>
                        </w:r>
                        <w:r w:rsidRPr="00026301">
                          <w:rPr>
                            <w:rFonts w:ascii="Cascadia Mono SemiLight" w:hAnsi="Cascadia Mono SemiLight" w:cs="Cascadia Mono SemiLight"/>
                            <w:color w:val="595959" w:themeColor="text1" w:themeTint="A6"/>
                            <w:sz w:val="24"/>
                            <w:szCs w:val="24"/>
                            <w:rtl/>
                            <w:rPrChange w:id="514" w:author="Lenovo Legion" w:date="2023-10-16T16:33:00Z">
                              <w:rPr>
                                <w:rFonts w:ascii="Roboto" w:hAnsi="Roboto"/>
                                <w:color w:val="333333"/>
                                <w:sz w:val="36"/>
                                <w:szCs w:val="36"/>
                                <w:shd w:val="clear" w:color="auto" w:fill="FFFFFF"/>
                                <w:rtl/>
                              </w:rPr>
                            </w:rPrChange>
                          </w:rPr>
                          <w:t xml:space="preserve"> </w:t>
                        </w:r>
                        <w:r w:rsidRPr="00026301">
                          <w:rPr>
                            <w:rFonts w:ascii="Cascadia Mono SemiLight" w:hAnsi="Cascadia Mono SemiLight" w:cs="Cascadia Mono SemiLight" w:hint="cs"/>
                            <w:color w:val="595959" w:themeColor="text1" w:themeTint="A6"/>
                            <w:sz w:val="24"/>
                            <w:szCs w:val="24"/>
                            <w:rtl/>
                            <w:rPrChange w:id="515" w:author="Lenovo Legion" w:date="2023-10-16T16:33:00Z">
                              <w:rPr>
                                <w:rFonts w:ascii="Roboto" w:hAnsi="Roboto" w:hint="cs"/>
                                <w:color w:val="333333"/>
                                <w:sz w:val="36"/>
                                <w:szCs w:val="36"/>
                                <w:shd w:val="clear" w:color="auto" w:fill="FFFFFF"/>
                                <w:rtl/>
                              </w:rPr>
                            </w:rPrChange>
                          </w:rPr>
                          <w:t>وَمِــنْ</w:t>
                        </w:r>
                        <w:r w:rsidRPr="00026301">
                          <w:rPr>
                            <w:rFonts w:ascii="Cascadia Mono SemiLight" w:hAnsi="Cascadia Mono SemiLight" w:cs="Cascadia Mono SemiLight"/>
                            <w:color w:val="595959" w:themeColor="text1" w:themeTint="A6"/>
                            <w:sz w:val="24"/>
                            <w:szCs w:val="24"/>
                            <w:rtl/>
                            <w:rPrChange w:id="516" w:author="Lenovo Legion" w:date="2023-10-16T16:33:00Z">
                              <w:rPr>
                                <w:rFonts w:ascii="Roboto" w:hAnsi="Roboto"/>
                                <w:color w:val="333333"/>
                                <w:sz w:val="36"/>
                                <w:szCs w:val="36"/>
                                <w:shd w:val="clear" w:color="auto" w:fill="FFFFFF"/>
                                <w:rtl/>
                              </w:rPr>
                            </w:rPrChange>
                          </w:rPr>
                          <w:t xml:space="preserve"> *** </w:t>
                        </w:r>
                        <w:r w:rsidRPr="00026301">
                          <w:rPr>
                            <w:rFonts w:ascii="Cascadia Mono SemiLight" w:hAnsi="Cascadia Mono SemiLight" w:cs="Cascadia Mono SemiLight" w:hint="cs"/>
                            <w:color w:val="595959" w:themeColor="text1" w:themeTint="A6"/>
                            <w:sz w:val="24"/>
                            <w:szCs w:val="24"/>
                            <w:rtl/>
                            <w:rPrChange w:id="517" w:author="Lenovo Legion" w:date="2023-10-16T16:33:00Z">
                              <w:rPr>
                                <w:rFonts w:ascii="Roboto" w:hAnsi="Roboto" w:hint="cs"/>
                                <w:color w:val="333333"/>
                                <w:sz w:val="36"/>
                                <w:szCs w:val="36"/>
                                <w:shd w:val="clear" w:color="auto" w:fill="FFFFFF"/>
                                <w:rtl/>
                              </w:rPr>
                            </w:rPrChange>
                          </w:rPr>
                          <w:t>مِـيْـمٍ</w:t>
                        </w:r>
                        <w:r w:rsidRPr="00026301">
                          <w:rPr>
                            <w:rFonts w:ascii="Cascadia Mono SemiLight" w:hAnsi="Cascadia Mono SemiLight" w:cs="Cascadia Mono SemiLight"/>
                            <w:color w:val="595959" w:themeColor="text1" w:themeTint="A6"/>
                            <w:sz w:val="24"/>
                            <w:szCs w:val="24"/>
                            <w:rtl/>
                            <w:rPrChange w:id="518" w:author="Lenovo Legion" w:date="2023-10-16T16:33:00Z">
                              <w:rPr>
                                <w:rFonts w:ascii="Roboto" w:hAnsi="Roboto"/>
                                <w:color w:val="333333"/>
                                <w:sz w:val="36"/>
                                <w:szCs w:val="36"/>
                                <w:shd w:val="clear" w:color="auto" w:fill="FFFFFF"/>
                                <w:rtl/>
                              </w:rPr>
                            </w:rPrChange>
                          </w:rPr>
                          <w:t xml:space="preserve"> </w:t>
                        </w:r>
                        <w:r w:rsidRPr="00026301">
                          <w:rPr>
                            <w:rFonts w:ascii="Cascadia Mono SemiLight" w:hAnsi="Cascadia Mono SemiLight" w:cs="Cascadia Mono SemiLight" w:hint="cs"/>
                            <w:color w:val="595959" w:themeColor="text1" w:themeTint="A6"/>
                            <w:sz w:val="24"/>
                            <w:szCs w:val="24"/>
                            <w:rtl/>
                            <w:rPrChange w:id="519" w:author="Lenovo Legion" w:date="2023-10-16T16:33:00Z">
                              <w:rPr>
                                <w:rFonts w:ascii="Roboto" w:hAnsi="Roboto" w:hint="cs"/>
                                <w:color w:val="333333"/>
                                <w:sz w:val="36"/>
                                <w:szCs w:val="36"/>
                                <w:shd w:val="clear" w:color="auto" w:fill="FFFFFF"/>
                                <w:rtl/>
                              </w:rPr>
                            </w:rPrChange>
                          </w:rPr>
                          <w:t>إِذَا</w:t>
                        </w:r>
                        <w:r w:rsidRPr="00026301">
                          <w:rPr>
                            <w:rFonts w:ascii="Cascadia Mono SemiLight" w:hAnsi="Cascadia Mono SemiLight" w:cs="Cascadia Mono SemiLight"/>
                            <w:color w:val="595959" w:themeColor="text1" w:themeTint="A6"/>
                            <w:sz w:val="24"/>
                            <w:szCs w:val="24"/>
                            <w:rtl/>
                            <w:rPrChange w:id="520" w:author="Lenovo Legion" w:date="2023-10-16T16:33:00Z">
                              <w:rPr>
                                <w:rFonts w:ascii="Roboto" w:hAnsi="Roboto"/>
                                <w:color w:val="333333"/>
                                <w:sz w:val="36"/>
                                <w:szCs w:val="36"/>
                                <w:shd w:val="clear" w:color="auto" w:fill="FFFFFF"/>
                                <w:rtl/>
                              </w:rPr>
                            </w:rPrChange>
                          </w:rPr>
                          <w:t xml:space="preserve"> </w:t>
                        </w:r>
                        <w:r w:rsidRPr="00026301">
                          <w:rPr>
                            <w:rFonts w:ascii="Cascadia Mono SemiLight" w:hAnsi="Cascadia Mono SemiLight" w:cs="Cascadia Mono SemiLight" w:hint="cs"/>
                            <w:color w:val="595959" w:themeColor="text1" w:themeTint="A6"/>
                            <w:sz w:val="24"/>
                            <w:szCs w:val="24"/>
                            <w:rtl/>
                            <w:rPrChange w:id="521" w:author="Lenovo Legion" w:date="2023-10-16T16:33:00Z">
                              <w:rPr>
                                <w:rFonts w:ascii="Roboto" w:hAnsi="Roboto" w:hint="cs"/>
                                <w:color w:val="333333"/>
                                <w:sz w:val="36"/>
                                <w:szCs w:val="36"/>
                                <w:shd w:val="clear" w:color="auto" w:fill="FFFFFF"/>
                                <w:rtl/>
                              </w:rPr>
                            </w:rPrChange>
                          </w:rPr>
                          <w:t>مَــا</w:t>
                        </w:r>
                        <w:r w:rsidRPr="00026301">
                          <w:rPr>
                            <w:rFonts w:ascii="Cascadia Mono SemiLight" w:hAnsi="Cascadia Mono SemiLight" w:cs="Cascadia Mono SemiLight"/>
                            <w:color w:val="595959" w:themeColor="text1" w:themeTint="A6"/>
                            <w:sz w:val="24"/>
                            <w:szCs w:val="24"/>
                            <w:rtl/>
                            <w:rPrChange w:id="522" w:author="Lenovo Legion" w:date="2023-10-16T16:33:00Z">
                              <w:rPr>
                                <w:rFonts w:ascii="Roboto" w:hAnsi="Roboto"/>
                                <w:color w:val="333333"/>
                                <w:sz w:val="36"/>
                                <w:szCs w:val="36"/>
                                <w:shd w:val="clear" w:color="auto" w:fill="FFFFFF"/>
                                <w:rtl/>
                              </w:rPr>
                            </w:rPrChange>
                          </w:rPr>
                          <w:t xml:space="preserve"> </w:t>
                        </w:r>
                        <w:r w:rsidRPr="00026301">
                          <w:rPr>
                            <w:rFonts w:ascii="Cascadia Mono SemiLight" w:hAnsi="Cascadia Mono SemiLight" w:cs="Cascadia Mono SemiLight" w:hint="cs"/>
                            <w:color w:val="595959" w:themeColor="text1" w:themeTint="A6"/>
                            <w:sz w:val="24"/>
                            <w:szCs w:val="24"/>
                            <w:rtl/>
                            <w:rPrChange w:id="523" w:author="Lenovo Legion" w:date="2023-10-16T16:33:00Z">
                              <w:rPr>
                                <w:rFonts w:ascii="Roboto" w:hAnsi="Roboto" w:hint="cs"/>
                                <w:color w:val="333333"/>
                                <w:sz w:val="36"/>
                                <w:szCs w:val="36"/>
                                <w:shd w:val="clear" w:color="auto" w:fill="FFFFFF"/>
                                <w:rtl/>
                              </w:rPr>
                            </w:rPrChange>
                          </w:rPr>
                          <w:t>شُــدِّدَا</w:t>
                        </w:r>
                      </w:ins>
                    </w:p>
                    <w:p w14:paraId="55889EB2" w14:textId="59FE3001" w:rsidR="00760E21" w:rsidRPr="00584918" w:rsidRDefault="00B42546">
                      <w:pPr>
                        <w:ind w:left="360"/>
                        <w:jc w:val="right"/>
                        <w:rPr>
                          <w:rFonts w:cstheme="minorHAnsi"/>
                          <w:color w:val="595959" w:themeColor="text1" w:themeTint="A6"/>
                          <w:sz w:val="21"/>
                          <w:szCs w:val="21"/>
                          <w:rPrChange w:id="524" w:author="Lenovo Legion" w:date="2023-10-16T16:43:00Z">
                            <w:rPr/>
                          </w:rPrChange>
                        </w:rPr>
                        <w:pPrChange w:id="525" w:author="Lenovo Legion" w:date="2023-10-16T16:43:00Z">
                          <w:pPr/>
                        </w:pPrChange>
                      </w:pPr>
                      <w:ins w:id="526" w:author="Lenovo Legion" w:date="2023-10-16T16:37:00Z">
                        <w:r w:rsidRPr="00584918">
                          <w:rPr>
                            <w:rFonts w:cstheme="minorHAnsi"/>
                            <w:color w:val="595959" w:themeColor="text1" w:themeTint="A6"/>
                            <w:sz w:val="24"/>
                            <w:szCs w:val="24"/>
                            <w:rPrChange w:id="527" w:author="Lenovo Legion" w:date="2023-10-16T16:43:00Z">
                              <w:rPr>
                                <w:rFonts w:ascii="Cascadia Mono SemiLight" w:hAnsi="Cascadia Mono SemiLight" w:cs="Cascadia Mono SemiLight"/>
                                <w:color w:val="595959" w:themeColor="text1" w:themeTint="A6"/>
                                <w:sz w:val="24"/>
                                <w:szCs w:val="24"/>
                              </w:rPr>
                            </w:rPrChange>
                          </w:rPr>
                          <w:t>Dan Dengungkanlah</w:t>
                        </w:r>
                        <w:r w:rsidR="00845B69" w:rsidRPr="00584918">
                          <w:rPr>
                            <w:rFonts w:cstheme="minorHAnsi"/>
                            <w:color w:val="595959" w:themeColor="text1" w:themeTint="A6"/>
                            <w:sz w:val="24"/>
                            <w:szCs w:val="24"/>
                            <w:rPrChange w:id="528" w:author="Lenovo Legion" w:date="2023-10-16T16:43:00Z">
                              <w:rPr>
                                <w:rFonts w:ascii="Cascadia Mono SemiLight" w:hAnsi="Cascadia Mono SemiLight" w:cs="Cascadia Mono SemiLight"/>
                                <w:color w:val="595959" w:themeColor="text1" w:themeTint="A6"/>
                                <w:sz w:val="24"/>
                                <w:szCs w:val="24"/>
                              </w:rPr>
                            </w:rPrChange>
                          </w:rPr>
                          <w:t xml:space="preserve"> huruf nun dan mim ketika bertasydid</w:t>
                        </w:r>
                      </w:ins>
                      <w:ins w:id="529" w:author="Lenovo Legion" w:date="2023-10-16T16:43:00Z">
                        <w:r w:rsidR="00584918" w:rsidRPr="00584918">
                          <w:rPr>
                            <w:rFonts w:cstheme="minorHAnsi"/>
                            <w:color w:val="595959" w:themeColor="text1" w:themeTint="A6"/>
                            <w:sz w:val="24"/>
                            <w:szCs w:val="24"/>
                            <w:rPrChange w:id="530" w:author="Lenovo Legion" w:date="2023-10-16T16:43:00Z">
                              <w:rPr>
                                <w:rFonts w:ascii="Cascadia Mono SemiLight" w:hAnsi="Cascadia Mono SemiLight" w:cs="Cascadia Mono SemiLight"/>
                                <w:color w:val="595959" w:themeColor="text1" w:themeTint="A6"/>
                                <w:sz w:val="24"/>
                                <w:szCs w:val="24"/>
                              </w:rPr>
                            </w:rPrChange>
                          </w:rPr>
                          <w:t xml:space="preserve"> dengan sempurna</w:t>
                        </w:r>
                        <w:r w:rsidR="00584918">
                          <w:rPr>
                            <w:rFonts w:cstheme="minorHAnsi"/>
                            <w:color w:val="595959" w:themeColor="text1" w:themeTint="A6"/>
                            <w:sz w:val="24"/>
                            <w:szCs w:val="24"/>
                          </w:rPr>
                          <w:t>.</w:t>
                        </w:r>
                      </w:ins>
                    </w:p>
                  </w:txbxContent>
                </v:textbox>
              </v:shape>
              <w10:wrap anchorx="margin"/>
            </v:group>
          </w:pict>
        </w:r>
      </w:ins>
      <w:r>
        <w:pict w14:anchorId="6B8F0BD2">
          <v:shape id="Kotak Teks 460777999" o:spid="_x0000_s2065" type="#_x0000_t202" style="position:absolute;margin-left:0;margin-top:521.45pt;width:41.5pt;height:35.65pt;z-index:25177753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" filled="f" stroked="f">
            <v:textbox>
              <w:txbxContent>
                <w:p w14:paraId="55D5FB7C" w14:textId="6328D9FB" w:rsidR="00EF7AFA" w:rsidRPr="003E70A7" w:rsidRDefault="00EF7AFA" w:rsidP="00EF7AFA">
                  <w:pPr>
                    <w:rPr>
                      <w:rFonts w:ascii="13/5Atom Sans" w:hAnsi="13/5Atom Sans"/>
                      <w:sz w:val="40"/>
                      <w:szCs w:val="40"/>
                    </w:rPr>
                  </w:pPr>
                  <w:r w:rsidRPr="004F7B4C">
                    <w:rPr>
                      <w:rFonts w:ascii="13/5Atom Sans" w:hAnsi="13/5Atom Sans"/>
                      <w:color w:val="595959" w:themeColor="text1" w:themeTint="A6"/>
                      <w:sz w:val="96"/>
                      <w:szCs w:val="96"/>
                    </w:rPr>
                    <w:t>2</w:t>
                  </w:r>
                  <w:r>
                    <w:rPr>
                      <w:rFonts w:ascii="13/5Atom Sans" w:hAnsi="13/5Atom Sans"/>
                      <w:color w:val="595959" w:themeColor="text1" w:themeTint="A6"/>
                      <w:sz w:val="96"/>
                      <w:szCs w:val="96"/>
                    </w:rPr>
                    <w:t>6</w:t>
                  </w:r>
                  <w:r w:rsidRPr="003E70A7">
                    <w:rPr>
                      <w:rFonts w:ascii="13/5Atom Sans" w:hAnsi="13/5Atom Sans"/>
                      <w:sz w:val="120"/>
                      <w:szCs w:val="120"/>
                    </w:rPr>
                    <w:t xml:space="preserve"> </w:t>
                  </w:r>
                </w:p>
              </w:txbxContent>
            </v:textbox>
            <w10:wrap anchorx="margin"/>
          </v:shape>
        </w:pict>
      </w:r>
      <w:ins w:id="531" w:author="Lenovo Legion" w:date="2023-10-16T12:25:00Z">
        <w:r>
          <w:pict w14:anchorId="6E2DBAE6">
            <v:rect id="Persegi Panjang 2125523220" o:spid="_x0000_s2064" style="position:absolute;margin-left:0;margin-top:0;width:347.4pt;height:522pt;z-index:2515430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" fillcolor="#fdeabc [3207]" stroked="f" strokeweight="1pt">
              <w10:wrap anchorx="margin"/>
            </v:rect>
          </w:pict>
        </w:r>
        <w:r w:rsidR="00B03E48">
          <w:rPr>
            <w:rFonts w:asciiTheme="majorHAnsi" w:eastAsiaTheme="majorEastAsia" w:hAnsiTheme="majorHAnsi" w:cstheme="majorBidi"/>
            <w:color w:val="C68D08" w:themeColor="accent1" w:themeShade="BF"/>
            <w:sz w:val="36"/>
            <w:szCs w:val="36"/>
          </w:rPr>
          <w:br w:type="page"/>
        </w:r>
      </w:ins>
    </w:p>
    <w:p w14:paraId="2D767583" w14:textId="08954365" w:rsidR="00366BD7" w:rsidRDefault="00CF26DA">
      <w:pPr>
        <w:rPr>
          <w:rFonts w:asciiTheme="majorHAnsi" w:eastAsiaTheme="majorEastAsia" w:hAnsiTheme="majorHAnsi" w:cstheme="majorBidi"/>
          <w:color w:val="C68D08" w:themeColor="accent1" w:themeShade="BF"/>
          <w:sz w:val="36"/>
          <w:szCs w:val="36"/>
        </w:rPr>
      </w:pPr>
      <w:r>
        <w:lastRenderedPageBreak/>
        <w:pict w14:anchorId="0040766A">
          <v:group id="Grup 3" o:spid="_x0000_s2061" style="position:absolute;margin-left:-8.45pt;margin-top:303.7pt;width:344.45pt;height:142.5pt;z-index:251793920" coordsize="43742,18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">
            <v:shape id="_x0000_s2062" type="#_x0000_t202" style="position:absolute;left:2454;width:18104;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" filled="f" stroked="f">
              <v:textbox>
                <w:txbxContent>
                  <w:p w14:paraId="650BC425" w14:textId="40BEB624" w:rsidR="003D2F86" w:rsidRPr="004C465D" w:rsidRDefault="003D2F86">
                    <w:pPr>
                      <w:rPr>
                        <w:rFonts w:eastAsia="MS Mincho" w:cstheme="minorHAnsi"/>
                        <w:color w:val="C68D08" w:themeColor="accent1" w:themeShade="BF"/>
                        <w:sz w:val="32"/>
                        <w:szCs w:val="32"/>
                        <w:rPrChange w:id="532" w:author="Lenovo Legion" w:date="2023-10-16T06:41:00Z">
                          <w:rPr>
                            <w:rFonts w:ascii="Cascadia Mono SemiLight" w:eastAsia="MS Mincho" w:hAnsi="Cascadia Mono SemiLight" w:cs="Cascadia Mono SemiLight"/>
                            <w:color w:val="C68D08" w:themeColor="accent1" w:themeShade="BF"/>
                            <w:sz w:val="48"/>
                            <w:szCs w:val="48"/>
                          </w:rPr>
                        </w:rPrChange>
                      </w:rPr>
                      <w:pPrChange w:id="533" w:author="Lenovo Legion" w:date="2023-10-16T12:30:00Z">
                        <w:pPr>
                          <w:jc w:val="right"/>
                        </w:pPr>
                      </w:pPrChange>
                    </w:pPr>
                    <w:del w:id="534" w:author="Lenovo Legion" w:date="2023-10-16T06:41:00Z">
                      <w:r w:rsidRPr="004C465D" w:rsidDel="004B751F">
                        <w:rPr>
                          <w:rFonts w:cstheme="minorHAnsi"/>
                          <w:color w:val="C68D08" w:themeColor="accent1" w:themeShade="BF"/>
                          <w:sz w:val="32"/>
                          <w:szCs w:val="32"/>
                          <w:rPrChange w:id="535" w:author="Lenovo Legion" w:date="2023-10-16T06:41:00Z">
                            <w:rPr>
                              <w:rFonts w:ascii="Cascadia Mono SemiLight" w:hAnsi="Cascadia Mono SemiLight" w:cs="Cascadia Mono SemiLight"/>
                              <w:color w:val="C68D08" w:themeColor="accent1" w:themeShade="BF"/>
                              <w:sz w:val="48"/>
                              <w:szCs w:val="48"/>
                            </w:rPr>
                          </w:rPrChange>
                        </w:rPr>
                        <w:delText>AL HALQI</w:delText>
                      </w:r>
                    </w:del>
                    <w:r>
                      <w:rPr>
                        <w:rFonts w:cstheme="minorHAnsi"/>
                        <w:color w:val="C68D08" w:themeColor="accent1" w:themeShade="BF"/>
                        <w:sz w:val="32"/>
                        <w:szCs w:val="32"/>
                      </w:rPr>
                      <w:t>IDZHAR SYAFAWI</w:t>
                    </w:r>
                  </w:p>
                </w:txbxContent>
              </v:textbox>
            </v:shape>
            <v:shape id="_x0000_s2063" type="#_x0000_t202" style="position:absolute;top:3988;width:43742;height:14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" filled="f" stroked="f">
              <v:textbox>
                <w:txbxContent>
                  <w:p w14:paraId="013401E1" w14:textId="02082CA0" w:rsidR="003D2F86" w:rsidRPr="000F4B73" w:rsidRDefault="00FE215D" w:rsidP="00FE215D">
                    <w:pPr>
                      <w:ind w:left="360"/>
                      <w:jc w:val="both"/>
                      <w:rPr>
                        <w:rFonts w:cstheme="minorHAnsi"/>
                        <w:color w:val="595959" w:themeColor="text1" w:themeTint="A6"/>
                        <w:sz w:val="24"/>
                        <w:szCs w:val="24"/>
                      </w:rPr>
                    </w:pPr>
                    <w:r w:rsidRPr="00930054">
                      <w:rPr>
                        <w:rFonts w:ascii="Cascadia Mono SemiLight" w:hAnsi="Cascadia Mono SemiLight" w:cs="Cascadia Mono SemiLight"/>
                        <w:color w:val="595959" w:themeColor="text1" w:themeTint="A6"/>
                        <w:sz w:val="24"/>
                        <w:szCs w:val="24"/>
                        <w:rtl/>
                      </w:rPr>
                      <w:t>وَأظْهِرَنْهَـا عِـنْـدَ بَـاقِـي الاحْـرُفِ</w:t>
                    </w:r>
                  </w:p>
                  <w:p w14:paraId="76E26F5A" w14:textId="04005842" w:rsidR="000F4B73" w:rsidRDefault="000F4B73" w:rsidP="000F4B73">
                    <w:pPr>
                      <w:ind w:left="360"/>
                      <w:jc w:val="both"/>
                      <w:rPr>
                        <w:rFonts w:cstheme="minorHAnsi"/>
                        <w:color w:val="595959" w:themeColor="text1" w:themeTint="A6"/>
                        <w:sz w:val="24"/>
                        <w:szCs w:val="24"/>
                      </w:rPr>
                    </w:pPr>
                    <w:r w:rsidRPr="000F4B73">
                      <w:rPr>
                        <w:rFonts w:cstheme="minorHAnsi"/>
                        <w:color w:val="595959" w:themeColor="text1" w:themeTint="A6"/>
                        <w:sz w:val="24"/>
                        <w:szCs w:val="24"/>
                      </w:rPr>
                      <w:t>Dan jelaskanlah mim sukun ketika bertemu huruf selain yang telah disebutkan</w:t>
                    </w:r>
                    <w:r w:rsidR="00146E8D">
                      <w:rPr>
                        <w:rFonts w:cstheme="minorHAnsi"/>
                        <w:color w:val="595959" w:themeColor="text1" w:themeTint="A6"/>
                        <w:sz w:val="24"/>
                        <w:szCs w:val="24"/>
                      </w:rPr>
                      <w:t xml:space="preserve"> (selain mim dan ba’)</w:t>
                    </w:r>
                  </w:p>
                  <w:p w14:paraId="6FFB3916" w14:textId="529F2C8C" w:rsidR="008C3593" w:rsidRPr="000F4B73" w:rsidRDefault="008C3593" w:rsidP="000F4B73">
                    <w:pPr>
                      <w:ind w:left="360"/>
                      <w:jc w:val="both"/>
                      <w:rPr>
                        <w:rFonts w:cstheme="minorHAnsi"/>
                        <w:color w:val="595959" w:themeColor="text1" w:themeTint="A6"/>
                        <w:sz w:val="21"/>
                        <w:szCs w:val="21"/>
                        <w:rPrChange w:id="536" w:author="Lenovo Legion" w:date="2023-10-16T15:02:00Z">
                          <w:rPr/>
                        </w:rPrChange>
                      </w:rPr>
                    </w:pPr>
                    <w:r>
                      <w:rPr>
                        <w:rFonts w:cstheme="minorHAnsi"/>
                        <w:color w:val="595959" w:themeColor="text1" w:themeTint="A6"/>
                        <w:sz w:val="24"/>
                        <w:szCs w:val="24"/>
                      </w:rPr>
                      <w:t xml:space="preserve">Contoh : </w:t>
                    </w:r>
                    <w:r w:rsidRPr="008C3593">
                      <w:rPr>
                        <w:rFonts w:ascii="Cascadia Mono SemiLight" w:hAnsi="Cascadia Mono SemiLight" w:cs="Cascadia Mono SemiLight"/>
                        <w:color w:val="595959" w:themeColor="text1" w:themeTint="A6"/>
                        <w:sz w:val="24"/>
                        <w:szCs w:val="24"/>
                        <w:rtl/>
                      </w:rPr>
                      <w:t>اَنْعَ</w:t>
                    </w:r>
                    <w:r w:rsidRPr="008C3593">
                      <w:rPr>
                        <w:rFonts w:ascii="Cascadia Mono SemiLight" w:hAnsi="Cascadia Mono SemiLight" w:cs="Cascadia Mono SemiLight"/>
                        <w:color w:val="595959" w:themeColor="text1" w:themeTint="A6"/>
                        <w:sz w:val="24"/>
                        <w:szCs w:val="24"/>
                        <w:highlight w:val="lightGray"/>
                        <w:rtl/>
                      </w:rPr>
                      <w:t>مْتَ</w:t>
                    </w:r>
                  </w:p>
                </w:txbxContent>
              </v:textbox>
            </v:shape>
          </v:group>
        </w:pict>
      </w:r>
      <w:r>
        <w:pict w14:anchorId="336A087A">
          <v:group id="Grup 2" o:spid="_x0000_s2058" style="position:absolute;margin-left:11.35pt;margin-top:145.7pt;width:330pt;height:141.1pt;z-index:251790848" coordsize="41912,17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">
            <v:shape id="_x0000_s2059" type="#_x0000_t202" style="position:absolute;left:23872;width:1804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" filled="f" stroked="f">
              <v:textbox>
                <w:txbxContent>
                  <w:p w14:paraId="7EC8A987" w14:textId="57954CF6" w:rsidR="003D2F86" w:rsidRPr="004C465D" w:rsidRDefault="003D2F86">
                    <w:pPr>
                      <w:rPr>
                        <w:rFonts w:eastAsia="MS Mincho" w:cstheme="minorHAnsi"/>
                        <w:color w:val="C68D08" w:themeColor="accent1" w:themeShade="BF"/>
                        <w:sz w:val="32"/>
                        <w:szCs w:val="32"/>
                        <w:rPrChange w:id="537" w:author="Lenovo Legion" w:date="2023-10-16T06:41:00Z">
                          <w:rPr>
                            <w:rFonts w:ascii="Cascadia Mono SemiLight" w:eastAsia="MS Mincho" w:hAnsi="Cascadia Mono SemiLight" w:cs="Cascadia Mono SemiLight"/>
                            <w:color w:val="C68D08" w:themeColor="accent1" w:themeShade="BF"/>
                            <w:sz w:val="48"/>
                            <w:szCs w:val="48"/>
                          </w:rPr>
                        </w:rPrChange>
                      </w:rPr>
                      <w:pPrChange w:id="538" w:author="Lenovo Legion" w:date="2023-10-16T12:30:00Z">
                        <w:pPr>
                          <w:jc w:val="right"/>
                        </w:pPr>
                      </w:pPrChange>
                    </w:pPr>
                    <w:r>
                      <w:rPr>
                        <w:rFonts w:cstheme="minorHAnsi"/>
                        <w:color w:val="C68D08" w:themeColor="accent1" w:themeShade="BF"/>
                        <w:sz w:val="32"/>
                        <w:szCs w:val="32"/>
                      </w:rPr>
                      <w:t xml:space="preserve"> </w:t>
                    </w:r>
                    <w:del w:id="539" w:author="Lenovo Legion" w:date="2023-10-16T06:41:00Z">
                      <w:r w:rsidRPr="004C465D" w:rsidDel="004B751F">
                        <w:rPr>
                          <w:rFonts w:cstheme="minorHAnsi"/>
                          <w:color w:val="C68D08" w:themeColor="accent1" w:themeShade="BF"/>
                          <w:sz w:val="32"/>
                          <w:szCs w:val="32"/>
                          <w:rPrChange w:id="540" w:author="Lenovo Legion" w:date="2023-10-16T06:41:00Z">
                            <w:rPr>
                              <w:rFonts w:ascii="Cascadia Mono SemiLight" w:hAnsi="Cascadia Mono SemiLight" w:cs="Cascadia Mono SemiLight"/>
                              <w:color w:val="C68D08" w:themeColor="accent1" w:themeShade="BF"/>
                              <w:sz w:val="48"/>
                              <w:szCs w:val="48"/>
                            </w:rPr>
                          </w:rPrChange>
                        </w:rPr>
                        <w:delText>AL HALQI</w:delText>
                      </w:r>
                    </w:del>
                    <w:r>
                      <w:rPr>
                        <w:rFonts w:cstheme="minorHAnsi"/>
                        <w:color w:val="C68D08" w:themeColor="accent1" w:themeShade="BF"/>
                        <w:sz w:val="32"/>
                        <w:szCs w:val="32"/>
                      </w:rPr>
                      <w:t>IKHFA’ SYAFAWI</w:t>
                    </w:r>
                  </w:p>
                </w:txbxContent>
              </v:textbox>
            </v:shape>
            <v:shape id="_x0000_s2060" type="#_x0000_t202" style="position:absolute;top:3804;width:41232;height:1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" filled="f" stroked="f">
              <v:textbox>
                <w:txbxContent>
                  <w:p w14:paraId="2A6A1683" w14:textId="6C952A1C" w:rsidR="00146E8D" w:rsidRDefault="006D6B83" w:rsidP="00146E8D">
                    <w:pPr>
                      <w:ind w:left="360"/>
                      <w:jc w:val="right"/>
                      <w:rPr>
                        <w:rFonts w:cstheme="minorHAnsi"/>
                        <w:color w:val="595959" w:themeColor="text1" w:themeTint="A6"/>
                        <w:sz w:val="21"/>
                        <w:szCs w:val="21"/>
                      </w:rPr>
                    </w:pPr>
                    <w:r w:rsidRPr="00930054">
                      <w:rPr>
                        <w:rFonts w:ascii="Cascadia Mono SemiLight" w:hAnsi="Cascadia Mono SemiLight" w:cs="Cascadia Mono SemiLight"/>
                        <w:color w:val="595959" w:themeColor="text1" w:themeTint="A6"/>
                        <w:sz w:val="24"/>
                        <w:szCs w:val="24"/>
                        <w:rtl/>
                      </w:rPr>
                      <w:t>وَأَخْـفِـيَـنْ</w:t>
                    </w:r>
                    <w:r w:rsidRPr="00930054">
                      <w:rPr>
                        <w:rFonts w:ascii="Cascadia Mono SemiLight" w:hAnsi="Cascadia Mono SemiLight" w:cs="Cascadia Mono SemiLight"/>
                        <w:color w:val="595959" w:themeColor="text1" w:themeTint="A6"/>
                        <w:sz w:val="24"/>
                        <w:szCs w:val="24"/>
                      </w:rPr>
                      <w:br/>
                    </w:r>
                    <w:r w:rsidRPr="00930054">
                      <w:rPr>
                        <w:rFonts w:ascii="Cascadia Mono SemiLight" w:hAnsi="Cascadia Mono SemiLight" w:cs="Cascadia Mono SemiLight"/>
                        <w:color w:val="595959" w:themeColor="text1" w:themeTint="A6"/>
                        <w:sz w:val="24"/>
                        <w:szCs w:val="24"/>
                        <w:rtl/>
                      </w:rPr>
                      <w:t>الْمِـيْـمَ إِنْ تَسْـكُـنْ بِغُـنَّـةٍ لَــدَى *** بَـاءٍ</w:t>
                    </w:r>
                  </w:p>
                  <w:p w14:paraId="489562A8" w14:textId="5CAB15A4" w:rsidR="00146E8D" w:rsidRDefault="00146E8D">
                    <w:pPr>
                      <w:ind w:left="360"/>
                      <w:jc w:val="right"/>
                      <w:rPr>
                        <w:rFonts w:cstheme="minorHAnsi"/>
                        <w:color w:val="595959" w:themeColor="text1" w:themeTint="A6"/>
                        <w:sz w:val="21"/>
                        <w:szCs w:val="21"/>
                      </w:rPr>
                    </w:pPr>
                    <w:r>
                      <w:rPr>
                        <w:rFonts w:cstheme="minorHAnsi"/>
                        <w:color w:val="595959" w:themeColor="text1" w:themeTint="A6"/>
                        <w:sz w:val="21"/>
                        <w:szCs w:val="21"/>
                      </w:rPr>
                      <w:t>Dan Samarkan huruf mim yang sukun ketika bertemu huruf Ba’</w:t>
                    </w:r>
                  </w:p>
                  <w:p w14:paraId="10BCF793" w14:textId="311F6EEA" w:rsidR="008C3593" w:rsidRPr="00054E73" w:rsidRDefault="008C3593" w:rsidP="008C3593">
                    <w:pPr>
                      <w:ind w:left="360"/>
                      <w:jc w:val="right"/>
                      <w:rPr>
                        <w:rFonts w:cstheme="minorHAnsi"/>
                        <w:color w:val="595959" w:themeColor="text1" w:themeTint="A6"/>
                        <w:sz w:val="21"/>
                        <w:szCs w:val="21"/>
                        <w:rPrChange w:id="541" w:author="Lenovo Legion" w:date="2023-10-16T15:02:00Z">
                          <w:rPr/>
                        </w:rPrChange>
                      </w:rPr>
                    </w:pPr>
                    <w:r>
                      <w:rPr>
                        <w:rFonts w:cstheme="minorHAnsi"/>
                        <w:color w:val="595959" w:themeColor="text1" w:themeTint="A6"/>
                        <w:sz w:val="21"/>
                        <w:szCs w:val="21"/>
                      </w:rPr>
                      <w:t>Contoh :</w:t>
                    </w:r>
                    <w:r w:rsidRPr="008C3593">
                      <w:rPr>
                        <w:rFonts w:ascii="Cascadia Mono SemiLight" w:hAnsi="Cascadia Mono SemiLight" w:cs="Cascadia Mono SemiLight"/>
                        <w:b/>
                        <w:bCs/>
                        <w:color w:val="595959" w:themeColor="text1" w:themeTint="A6"/>
                        <w:sz w:val="24"/>
                        <w:szCs w:val="24"/>
                      </w:rPr>
                      <w:t> </w:t>
                    </w:r>
                    <w:r w:rsidRPr="008C3593">
                      <w:rPr>
                        <w:rFonts w:ascii="Cascadia Mono SemiLight" w:hAnsi="Cascadia Mono SemiLight" w:cs="Cascadia Mono SemiLight"/>
                        <w:b/>
                        <w:bCs/>
                        <w:color w:val="595959" w:themeColor="text1" w:themeTint="A6"/>
                        <w:sz w:val="24"/>
                        <w:szCs w:val="24"/>
                        <w:rtl/>
                      </w:rPr>
                      <w:t>فَاحْ</w:t>
                    </w:r>
                    <w:r w:rsidRPr="008C3593">
                      <w:rPr>
                        <w:rFonts w:ascii="Cascadia Mono SemiLight" w:hAnsi="Cascadia Mono SemiLight" w:cs="Cascadia Mono SemiLight"/>
                        <w:b/>
                        <w:bCs/>
                        <w:color w:val="595959" w:themeColor="text1" w:themeTint="A6"/>
                        <w:sz w:val="24"/>
                        <w:szCs w:val="24"/>
                        <w:highlight w:val="lightGray"/>
                        <w:rtl/>
                      </w:rPr>
                      <w:t>كُم</w:t>
                    </w:r>
                    <w:r w:rsidRPr="008C3593">
                      <w:rPr>
                        <w:rFonts w:ascii="Cascadia Mono SemiLight" w:hAnsi="Cascadia Mono SemiLight" w:cs="Cascadia Mono SemiLight"/>
                        <w:b/>
                        <w:bCs/>
                        <w:color w:val="595959" w:themeColor="text1" w:themeTint="A6"/>
                        <w:sz w:val="24"/>
                        <w:szCs w:val="24"/>
                        <w:rtl/>
                      </w:rPr>
                      <w:t xml:space="preserve"> </w:t>
                    </w:r>
                    <w:r w:rsidRPr="008C3593">
                      <w:rPr>
                        <w:rFonts w:ascii="Cascadia Mono SemiLight" w:hAnsi="Cascadia Mono SemiLight" w:cs="Cascadia Mono SemiLight"/>
                        <w:b/>
                        <w:bCs/>
                        <w:color w:val="595959" w:themeColor="text1" w:themeTint="A6"/>
                        <w:sz w:val="24"/>
                        <w:szCs w:val="24"/>
                        <w:highlight w:val="lightGray"/>
                        <w:rtl/>
                      </w:rPr>
                      <w:t>بَ</w:t>
                    </w:r>
                    <w:r w:rsidRPr="008C3593">
                      <w:rPr>
                        <w:rFonts w:ascii="Cascadia Mono SemiLight" w:hAnsi="Cascadia Mono SemiLight" w:cs="Cascadia Mono SemiLight"/>
                        <w:b/>
                        <w:bCs/>
                        <w:color w:val="595959" w:themeColor="text1" w:themeTint="A6"/>
                        <w:sz w:val="24"/>
                        <w:szCs w:val="24"/>
                        <w:rtl/>
                      </w:rPr>
                      <w:t>يْنَهُم</w:t>
                    </w:r>
                  </w:p>
                </w:txbxContent>
              </v:textbox>
            </v:shape>
          </v:group>
        </w:pict>
      </w:r>
      <w:r>
        <w:pict w14:anchorId="581E361C">
          <v:shape id="_x0000_s2057" type="#_x0000_t202" style="position:absolute;margin-left:5.55pt;margin-top:39.4pt;width:324.65pt;height:111.15pt;z-index:25178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" filled="f" stroked="f">
            <v:textbox>
              <w:txbxContent>
                <w:p w14:paraId="4EB7CAF2" w14:textId="7E38225C" w:rsidR="003D2F86" w:rsidRPr="003F0664" w:rsidRDefault="003F0664" w:rsidP="003F0664">
                  <w:pPr>
                    <w:jc w:val="both"/>
                    <w:rPr>
                      <w:rFonts w:ascii="Cascadia Mono SemiLight" w:hAnsi="Cascadia Mono SemiLight" w:cs="Cascadia Mono SemiLight"/>
                      <w:color w:val="595959" w:themeColor="text1" w:themeTint="A6"/>
                      <w:sz w:val="24"/>
                      <w:szCs w:val="24"/>
                    </w:rPr>
                  </w:pPr>
                  <w:r w:rsidRPr="003F0664">
                    <w:rPr>
                      <w:rFonts w:ascii="Cascadia Mono SemiLight" w:hAnsi="Cascadia Mono SemiLight" w:cs="Cascadia Mono SemiLight"/>
                      <w:color w:val="595959" w:themeColor="text1" w:themeTint="A6"/>
                      <w:sz w:val="24"/>
                      <w:szCs w:val="24"/>
                      <w:rtl/>
                    </w:rPr>
                    <w:t>وأَظْهِـرِ الغُنَّـةَ مِـنْ نُــونٍ وَمِــنْ *** مِـيْـمٍ إِذَا مَــا شُــدِّدَا وَأَخْـفِـيَـنْ</w:t>
                  </w:r>
                </w:p>
                <w:p w14:paraId="7BF179E8" w14:textId="0043C701" w:rsidR="003D2F86" w:rsidRDefault="003F0664" w:rsidP="003D2F86">
                  <w:pPr>
                    <w:rPr>
                      <w:rFonts w:cstheme="minorHAnsi"/>
                      <w:color w:val="595959" w:themeColor="text1" w:themeTint="A6"/>
                      <w:sz w:val="21"/>
                      <w:szCs w:val="21"/>
                    </w:rPr>
                  </w:pPr>
                  <w:r>
                    <w:rPr>
                      <w:rFonts w:cstheme="minorHAnsi"/>
                      <w:color w:val="595959" w:themeColor="text1" w:themeTint="A6"/>
                      <w:sz w:val="21"/>
                      <w:szCs w:val="21"/>
                    </w:rPr>
                    <w:t xml:space="preserve">Dan Samarkanlah Mim Dan Nun Saat Tasydid Karna </w:t>
                  </w:r>
                  <w:r w:rsidR="008C3593">
                    <w:rPr>
                      <w:rFonts w:cstheme="minorHAnsi"/>
                      <w:color w:val="595959" w:themeColor="text1" w:themeTint="A6"/>
                      <w:sz w:val="21"/>
                      <w:szCs w:val="21"/>
                    </w:rPr>
                    <w:t>Berada Di Tingkatan Ghunnah Yang Sempurna</w:t>
                  </w:r>
                </w:p>
                <w:p w14:paraId="11804324" w14:textId="1FBCB8EA" w:rsidR="008C3593" w:rsidRDefault="008C3593" w:rsidP="003D2F86">
                  <w:pPr>
                    <w:rPr>
                      <w:rFonts w:cstheme="minorHAnsi"/>
                      <w:color w:val="595959" w:themeColor="text1" w:themeTint="A6"/>
                      <w:sz w:val="21"/>
                      <w:szCs w:val="21"/>
                    </w:rPr>
                  </w:pPr>
                  <w:r>
                    <w:rPr>
                      <w:rFonts w:cstheme="minorHAnsi"/>
                      <w:color w:val="595959" w:themeColor="text1" w:themeTint="A6"/>
                      <w:sz w:val="21"/>
                      <w:szCs w:val="21"/>
                    </w:rPr>
                    <w:t xml:space="preserve">Contoh : </w:t>
                  </w:r>
                  <w:r w:rsidRPr="008C3593">
                    <w:rPr>
                      <w:rFonts w:ascii="Cascadia Mono SemiLight" w:hAnsi="Cascadia Mono SemiLight" w:cs="Cascadia Mono SemiLight"/>
                      <w:color w:val="595959" w:themeColor="text1" w:themeTint="A6"/>
                      <w:sz w:val="24"/>
                      <w:szCs w:val="24"/>
                      <w:rtl/>
                    </w:rPr>
                    <w:t>رَبِّ</w:t>
                  </w:r>
                  <w:r w:rsidRPr="008C3593">
                    <w:rPr>
                      <w:rFonts w:ascii="Cascadia Mono SemiLight" w:hAnsi="Cascadia Mono SemiLight" w:cs="Cascadia Mono SemiLight"/>
                      <w:color w:val="595959" w:themeColor="text1" w:themeTint="A6"/>
                      <w:sz w:val="24"/>
                      <w:szCs w:val="24"/>
                      <w:highlight w:val="lightGray"/>
                      <w:rtl/>
                    </w:rPr>
                    <w:t>هِمْ</w:t>
                  </w:r>
                  <w:r w:rsidRPr="008C3593">
                    <w:rPr>
                      <w:rFonts w:ascii="Courier New" w:hAnsi="Courier New" w:cs="Courier New" w:hint="cs"/>
                      <w:color w:val="595959" w:themeColor="text1" w:themeTint="A6"/>
                      <w:sz w:val="24"/>
                      <w:szCs w:val="24"/>
                      <w:highlight w:val="lightGray"/>
                      <w:rtl/>
                    </w:rPr>
                    <w:t>ۚ</w:t>
                  </w:r>
                  <w:r w:rsidRPr="008C3593">
                    <w:rPr>
                      <w:rFonts w:ascii="Cascadia Mono SemiLight" w:hAnsi="Cascadia Mono SemiLight" w:cs="Cascadia Mono SemiLight"/>
                      <w:color w:val="595959" w:themeColor="text1" w:themeTint="A6"/>
                      <w:sz w:val="24"/>
                      <w:szCs w:val="24"/>
                      <w:rtl/>
                    </w:rPr>
                    <w:t xml:space="preserve"> </w:t>
                  </w:r>
                  <w:r w:rsidRPr="008C3593">
                    <w:rPr>
                      <w:rFonts w:ascii="Cascadia Mono SemiLight" w:hAnsi="Cascadia Mono SemiLight" w:cs="Cascadia Mono SemiLight" w:hint="cs"/>
                      <w:color w:val="595959" w:themeColor="text1" w:themeTint="A6"/>
                      <w:sz w:val="24"/>
                      <w:szCs w:val="24"/>
                      <w:highlight w:val="lightGray"/>
                      <w:rtl/>
                    </w:rPr>
                    <w:t>م</w:t>
                  </w:r>
                  <w:r w:rsidRPr="008C3593">
                    <w:rPr>
                      <w:rFonts w:ascii="Cascadia Mono SemiLight" w:hAnsi="Cascadia Mono SemiLight" w:cs="Cascadia Mono SemiLight"/>
                      <w:color w:val="595959" w:themeColor="text1" w:themeTint="A6"/>
                      <w:sz w:val="24"/>
                      <w:szCs w:val="24"/>
                      <w:highlight w:val="lightGray"/>
                      <w:rtl/>
                    </w:rPr>
                    <w:t>ِ</w:t>
                  </w:r>
                  <w:r w:rsidRPr="008C3593">
                    <w:rPr>
                      <w:rFonts w:ascii="Cascadia Mono SemiLight" w:hAnsi="Cascadia Mono SemiLight" w:cs="Cascadia Mono SemiLight"/>
                      <w:color w:val="595959" w:themeColor="text1" w:themeTint="A6"/>
                      <w:sz w:val="24"/>
                      <w:szCs w:val="24"/>
                      <w:rtl/>
                    </w:rPr>
                    <w:t>نْ</w:t>
                  </w:r>
                </w:p>
                <w:p w14:paraId="79DEAADF" w14:textId="77777777" w:rsidR="003D2F86" w:rsidRPr="000D4CC5" w:rsidRDefault="003D2F86" w:rsidP="003D2F86">
                  <w:pPr>
                    <w:rPr>
                      <w:ins w:id="542" w:author="Lenovo Legion" w:date="2023-10-16T15:02:00Z"/>
                      <w:rFonts w:cstheme="minorHAnsi"/>
                      <w:color w:val="595959" w:themeColor="text1" w:themeTint="A6"/>
                      <w:sz w:val="21"/>
                      <w:szCs w:val="21"/>
                    </w:rPr>
                  </w:pPr>
                </w:p>
                <w:p w14:paraId="6E4E14EF" w14:textId="77777777" w:rsidR="003D2F86" w:rsidRPr="00054E73" w:rsidRDefault="003D2F86">
                  <w:pPr>
                    <w:ind w:left="360"/>
                    <w:rPr>
                      <w:rFonts w:cstheme="minorHAnsi"/>
                      <w:color w:val="595959" w:themeColor="text1" w:themeTint="A6"/>
                      <w:sz w:val="21"/>
                      <w:szCs w:val="21"/>
                      <w:rPrChange w:id="543" w:author="Lenovo Legion" w:date="2023-10-16T15:02:00Z">
                        <w:rPr/>
                      </w:rPrChange>
                    </w:rPr>
                    <w:pPrChange w:id="544" w:author="Lenovo Legion" w:date="2023-10-16T15:02:00Z">
                      <w:pPr/>
                    </w:pPrChange>
                  </w:pPr>
                </w:p>
              </w:txbxContent>
            </v:textbox>
          </v:shape>
        </w:pict>
      </w:r>
      <w:r>
        <w:pict w14:anchorId="6263B152">
          <v:shape id="_x0000_s2056" type="#_x0000_t202" style="position:absolute;margin-left:0;margin-top:10.75pt;width:123.7pt;height:27.95pt;z-index:251769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" filled="f" stroked="f">
            <v:textbox>
              <w:txbxContent>
                <w:p w14:paraId="3DEEDFAF" w14:textId="1CB01AAF" w:rsidR="00DA359D" w:rsidRPr="004C465D" w:rsidRDefault="003D2F86">
                  <w:pPr>
                    <w:rPr>
                      <w:rFonts w:eastAsia="MS Mincho" w:cstheme="minorHAnsi"/>
                      <w:color w:val="C68D08" w:themeColor="accent1" w:themeShade="BF"/>
                      <w:sz w:val="32"/>
                      <w:szCs w:val="32"/>
                      <w:rPrChange w:id="545" w:author="Lenovo Legion" w:date="2023-10-16T06:41:00Z">
                        <w:rPr>
                          <w:rFonts w:ascii="Cascadia Mono SemiLight" w:eastAsia="MS Mincho" w:hAnsi="Cascadia Mono SemiLight" w:cs="Cascadia Mono SemiLight"/>
                          <w:color w:val="C68D08" w:themeColor="accent1" w:themeShade="BF"/>
                          <w:sz w:val="48"/>
                          <w:szCs w:val="48"/>
                        </w:rPr>
                      </w:rPrChange>
                    </w:rPr>
                    <w:pPrChange w:id="546" w:author="Lenovo Legion" w:date="2023-10-16T12:30:00Z">
                      <w:pPr>
                        <w:jc w:val="right"/>
                      </w:pPr>
                    </w:pPrChange>
                  </w:pPr>
                  <w:r>
                    <w:rPr>
                      <w:rFonts w:cstheme="minorHAnsi"/>
                      <w:color w:val="C68D08" w:themeColor="accent1" w:themeShade="BF"/>
                      <w:sz w:val="32"/>
                      <w:szCs w:val="32"/>
                    </w:rPr>
                    <w:t xml:space="preserve"> </w:t>
                  </w:r>
                  <w:del w:id="547" w:author="Lenovo Legion" w:date="2023-10-16T06:41:00Z">
                    <w:r w:rsidR="00DA359D" w:rsidRPr="004C465D" w:rsidDel="004B751F">
                      <w:rPr>
                        <w:rFonts w:cstheme="minorHAnsi"/>
                        <w:color w:val="C68D08" w:themeColor="accent1" w:themeShade="BF"/>
                        <w:sz w:val="32"/>
                        <w:szCs w:val="32"/>
                        <w:rPrChange w:id="548" w:author="Lenovo Legion" w:date="2023-10-16T06:41:00Z">
                          <w:rPr>
                            <w:rFonts w:ascii="Cascadia Mono SemiLight" w:hAnsi="Cascadia Mono SemiLight" w:cs="Cascadia Mono SemiLight"/>
                            <w:color w:val="C68D08" w:themeColor="accent1" w:themeShade="BF"/>
                            <w:sz w:val="48"/>
                            <w:szCs w:val="48"/>
                          </w:rPr>
                        </w:rPrChange>
                      </w:rPr>
                      <w:delText>AL HALQI</w:delText>
                    </w:r>
                  </w:del>
                  <w:r w:rsidR="00DA359D" w:rsidRPr="004C465D">
                    <w:rPr>
                      <w:rFonts w:cstheme="minorHAnsi"/>
                      <w:color w:val="C68D08" w:themeColor="accent1" w:themeShade="BF"/>
                      <w:sz w:val="32"/>
                      <w:szCs w:val="32"/>
                    </w:rPr>
                    <w:t>IDGHOM MIMI</w:t>
                  </w:r>
                </w:p>
              </w:txbxContent>
            </v:textbox>
            <w10:wrap anchorx="margin"/>
          </v:shape>
        </w:pict>
      </w:r>
      <w:r w:rsidR="00366BD7">
        <w:rPr>
          <w:rFonts w:asciiTheme="majorHAnsi" w:eastAsiaTheme="majorEastAsia" w:hAnsiTheme="majorHAnsi" w:cstheme="majorBidi"/>
          <w:color w:val="C68D08" w:themeColor="accent1" w:themeShade="BF"/>
          <w:sz w:val="36"/>
          <w:szCs w:val="36"/>
        </w:rPr>
        <w:br w:type="page"/>
      </w:r>
      <w:ins w:id="549" w:author="Lenovo Legion" w:date="2023-10-16T12:25:00Z">
        <w:r>
          <w:pict w14:anchorId="2146A217">
            <v:rect id="Persegi Panjang 2099676114" o:spid="_x0000_s2055" style="position:absolute;margin-left:0;margin-top:0;width:347.4pt;height:522pt;z-index:251724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" fillcolor="#fdeabc [3207]" stroked="f" strokeweight="1pt">
              <v:textbox>
                <w:txbxContent>
                  <w:p w14:paraId="6364B642" w14:textId="15691EC2" w:rsidR="00DE7D57" w:rsidRDefault="00DE7D57" w:rsidP="00DE7D57"/>
                </w:txbxContent>
              </v:textbox>
              <w10:wrap anchorx="margin"/>
            </v:rect>
          </w:pict>
        </w:r>
      </w:ins>
    </w:p>
    <w:p w14:paraId="36E59849" w14:textId="78E5D234" w:rsidR="00616883" w:rsidRDefault="00CF26DA">
      <w:pPr>
        <w:rPr>
          <w:rFonts w:asciiTheme="majorHAnsi" w:eastAsiaTheme="majorEastAsia" w:hAnsiTheme="majorHAnsi" w:cstheme="majorBidi"/>
          <w:color w:val="C68D08" w:themeColor="accent1" w:themeShade="BF"/>
          <w:sz w:val="36"/>
          <w:szCs w:val="36"/>
        </w:rPr>
      </w:pPr>
      <w:r>
        <w:lastRenderedPageBreak/>
        <w:pict w14:anchorId="49878F5A">
          <v:shape id="_x0000_s2053" type="#_x0000_t202" style="position:absolute;margin-left:12.4pt;margin-top:2.75pt;width:310.55pt;height:37.45pt;z-index:251798016;visibility:visible;mso-wrap-style:square;mso-wrap-distance-left:9pt;mso-wrap-distance-top:0;mso-wrap-distance-right:9pt;mso-wrap-distance-bottom:0;mso-position-horizontal-relative:margin;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" filled="f" stroked="f">
            <v:textbox>
              <w:txbxContent>
                <w:p w14:paraId="0A9F8C64" w14:textId="47A75146" w:rsidR="007513BF" w:rsidRPr="00412784" w:rsidRDefault="007513BF" w:rsidP="007513BF">
                  <w:pPr>
                    <w:rPr>
                      <w:rFonts w:eastAsia="MS Mincho" w:cstheme="minorHAnsi"/>
                      <w:color w:val="C68D08" w:themeColor="accent1" w:themeShade="BF"/>
                      <w:sz w:val="48"/>
                      <w:szCs w:val="48"/>
                      <w:rPrChange w:id="550" w:author="Lenovo Legion" w:date="2023-10-16T06:41:00Z">
                        <w:rPr>
                          <w:rFonts w:ascii="Cascadia Mono SemiLight" w:eastAsia="MS Mincho" w:hAnsi="Cascadia Mono SemiLight" w:cs="Cascadia Mono SemiLight"/>
                          <w:color w:val="C68D08" w:themeColor="accent1" w:themeShade="BF"/>
                          <w:sz w:val="48"/>
                          <w:szCs w:val="48"/>
                        </w:rPr>
                      </w:rPrChange>
                    </w:rPr>
                    <w:pPrChange w:id="551" w:author="Lenovo Legion" w:date="2023-10-16T12:30:00Z">
                      <w:pPr>
                        <w:jc w:val="right"/>
                      </w:pPr>
                    </w:pPrChange>
                  </w:pPr>
                  <w:del w:id="552" w:author="Lenovo Legion" w:date="2023-10-16T06:41:00Z">
                    <w:r w:rsidRPr="00412784" w:rsidDel="004B751F">
                      <w:rPr>
                        <w:rFonts w:cstheme="minorHAnsi"/>
                        <w:color w:val="C68D08" w:themeColor="accent1" w:themeShade="BF"/>
                        <w:sz w:val="48"/>
                        <w:szCs w:val="48"/>
                        <w:rPrChange w:id="553" w:author="Lenovo Legion" w:date="2023-10-16T06:41:00Z">
                          <w:rPr>
                            <w:rFonts w:ascii="Cascadia Mono SemiLight" w:hAnsi="Cascadia Mono SemiLight" w:cs="Cascadia Mono SemiLight"/>
                            <w:color w:val="C68D08" w:themeColor="accent1" w:themeShade="BF"/>
                            <w:sz w:val="48"/>
                            <w:szCs w:val="48"/>
                          </w:rPr>
                        </w:rPrChange>
                      </w:rPr>
                      <w:delText>AL HALQI</w:delText>
                    </w:r>
                  </w:del>
                  <w:r w:rsidR="002D34A1">
                    <w:rPr>
                      <w:rFonts w:cstheme="minorHAnsi"/>
                      <w:color w:val="C68D08" w:themeColor="accent1" w:themeShade="BF"/>
                      <w:sz w:val="48"/>
                      <w:szCs w:val="48"/>
                    </w:rPr>
                    <w:t>TRIO IDGHOM</w:t>
                  </w:r>
                </w:p>
              </w:txbxContent>
            </v:textbox>
            <w10:wrap anchorx="margin"/>
          </v:shape>
        </w:pict>
      </w:r>
      <w:ins w:id="554" w:author="Lenovo Legion" w:date="2023-10-16T12:25:00Z">
        <w:r>
          <w:pict w14:anchorId="41A7A021">
            <v:rect id="Persegi Panjang 162081350" o:spid="_x0000_s2052" style="position:absolute;margin-left:0;margin-top:0;width:347.4pt;height:522pt;z-index:25179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" fillcolor="#fdeabc [3207]" stroked="f" strokeweight="1pt">
              <v:textbox>
                <w:txbxContent>
                  <w:p w14:paraId="4722795A" w14:textId="77777777" w:rsidR="007513BF" w:rsidRDefault="007513BF" w:rsidP="007513BF"/>
                  <w:p w14:paraId="028B2E8A" w14:textId="77777777" w:rsidR="007513BF" w:rsidRDefault="007513BF"/>
                </w:txbxContent>
              </v:textbox>
              <w10:wrap anchorx="margin"/>
            </v:rect>
          </w:pict>
        </w:r>
      </w:ins>
    </w:p>
    <w:p w14:paraId="3FDCB942" w14:textId="78A750DE" w:rsidR="007513BF" w:rsidRDefault="00CF26DA">
      <w:pPr>
        <w:rPr>
          <w:rFonts w:asciiTheme="majorHAnsi" w:eastAsiaTheme="majorEastAsia" w:hAnsiTheme="majorHAnsi" w:cstheme="majorBidi"/>
          <w:color w:val="C68D08" w:themeColor="accent1" w:themeShade="BF"/>
          <w:sz w:val="36"/>
          <w:szCs w:val="36"/>
        </w:rPr>
      </w:pPr>
      <w:r>
        <w:pict w14:anchorId="14256D27">
          <v:shape id="_x0000_s2051" type="#_x0000_t202" style="position:absolute;margin-left:15.3pt;margin-top:2.1pt;width:185.65pt;height:29.8pt;z-index:251802112;visibility:visible;mso-wrap-style:square;mso-width-percent:0;mso-wrap-distance-left:9pt;mso-wrap-distance-top:0;mso-wrap-distance-right:9pt;mso-wrap-distance-bottom:0;mso-position-horizontal-relative:margin;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" filled="f" stroked="f">
            <v:textbox>
              <w:txbxContent>
                <w:p w14:paraId="2D28F0E4" w14:textId="3A0BAB30" w:rsidR="00B16723" w:rsidRPr="00B16723" w:rsidRDefault="00B16723" w:rsidP="00B16723">
                  <w:pPr>
                    <w:rPr>
                      <w:rFonts w:ascii="Cascadia Mono SemiLight" w:hAnsi="Cascadia Mono SemiLight" w:cs="Cascadia Mono SemiLight"/>
                      <w:color w:val="743C08" w:themeColor="accent3"/>
                      <w:sz w:val="32"/>
                      <w:szCs w:val="32"/>
                      <w:rPrChange w:id="555" w:author="Lenovo Legion" w:date="2023-10-16T12:32:00Z">
                        <w:rPr>
                          <w:rFonts w:ascii="Cascadia Mono SemiLight" w:eastAsia="MS Mincho" w:hAnsi="Cascadia Mono SemiLight" w:cs="Cascadia Mono SemiLight"/>
                          <w:color w:val="C68D08" w:themeColor="accent1" w:themeShade="BF"/>
                          <w:sz w:val="32"/>
                          <w:szCs w:val="32"/>
                        </w:rPr>
                      </w:rPrChange>
                    </w:rPr>
                    <w:pPrChange w:id="556" w:author="Lenovo Legion" w:date="2023-10-16T12:31:00Z">
                      <w:pPr>
                        <w:jc w:val="right"/>
                      </w:pPr>
                    </w:pPrChange>
                  </w:pPr>
                  <w:del w:id="557" w:author="Lenovo Legion" w:date="2023-10-16T06:42:00Z">
                    <w:r w:rsidRPr="00CF26DA" w:rsidDel="00D52D95">
                      <w:rPr>
                        <w:rFonts w:ascii="Cascadia Mono SemiLight" w:hAnsi="Cascadia Mono SemiLight" w:cs="Cascadia Mono SemiLight"/>
                        <w:color w:val="743C08" w:themeColor="accent3"/>
                        <w:sz w:val="32"/>
                        <w:szCs w:val="32"/>
                        <w:rtl/>
                      </w:rPr>
                      <w:delText>ال</w:delText>
                    </w:r>
                    <w:r w:rsidRPr="00B16723" w:rsidDel="00D52D95">
                      <w:rPr>
                        <w:rFonts w:ascii="Cascadia Mono SemiLight" w:hAnsi="Cascadia Mono SemiLight" w:cs="Cascadia Mono SemiLight" w:hint="cs"/>
                        <w:color w:val="743C08" w:themeColor="accent3"/>
                        <w:sz w:val="32"/>
                        <w:szCs w:val="32"/>
                        <w:rtl/>
                        <w:rPrChange w:id="558" w:author="Lenovo Legion" w:date="2023-10-16T12:32:00Z">
                          <w:rPr>
                            <w:rFonts w:ascii="Cascadia Mono SemiLight" w:hAnsi="Cascadia Mono SemiLight" w:cs="Cascadia Mono SemiLight" w:hint="cs"/>
                            <w:color w:val="743C08" w:themeColor="accent3"/>
                            <w:sz w:val="32"/>
                            <w:szCs w:val="32"/>
                            <w:rtl/>
                          </w:rPr>
                        </w:rPrChange>
                      </w:rPr>
                      <w:delText>حَلقِ</w:delText>
                    </w:r>
                  </w:del>
                  <w:r w:rsidRPr="00B16723">
                    <w:rPr>
                      <w:rFonts w:ascii="Cascadia Mono SemiLight" w:hAnsi="Cascadia Mono SemiLight" w:cs="Cascadia Mono SemiLight"/>
                      <w:color w:val="743C08" w:themeColor="accent3"/>
                      <w:sz w:val="32"/>
                      <w:szCs w:val="32"/>
                      <w:rtl/>
                    </w:rPr>
                    <w:t>حكم التنوين والنون الساكنة</w:t>
                  </w:r>
                </w:p>
              </w:txbxContent>
            </v:textbox>
            <w10:wrap anchorx="margin"/>
          </v:shape>
        </w:pict>
      </w:r>
    </w:p>
    <w:p w14:paraId="707F0331" w14:textId="1A513EAA" w:rsidR="007513BF" w:rsidRDefault="002D34A1">
      <w:pPr>
        <w:rPr>
          <w:rFonts w:asciiTheme="majorHAnsi" w:eastAsiaTheme="majorEastAsia" w:hAnsiTheme="majorHAnsi" w:cstheme="majorBidi"/>
          <w:color w:val="C68D08" w:themeColor="accent1" w:themeShade="BF"/>
          <w:sz w:val="36"/>
          <w:szCs w:val="36"/>
        </w:rPr>
      </w:pPr>
      <w:r>
        <w:pict w14:anchorId="5F543FDB">
          <v:shape id="_x0000_s2050" type="#_x0000_t202" style="position:absolute;margin-left:14pt;margin-top:.6pt;width:324.65pt;height:98pt;z-index:251804160;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" filled="f" stroked="f">
            <v:textbox>
              <w:txbxContent>
                <w:p w14:paraId="183ABB9F" w14:textId="5BE36669" w:rsidR="00B16723" w:rsidRDefault="002D34A1" w:rsidP="002D34A1">
                  <w:pPr>
                    <w:rPr>
                      <w:rFonts w:cstheme="minorHAnsi"/>
                      <w:color w:val="595959" w:themeColor="text1" w:themeTint="A6"/>
                      <w:sz w:val="21"/>
                      <w:szCs w:val="21"/>
                    </w:rPr>
                  </w:pPr>
                  <w:r w:rsidRPr="002D34A1">
                    <w:rPr>
                      <w:rFonts w:cstheme="minorHAnsi"/>
                      <w:color w:val="595959" w:themeColor="text1" w:themeTint="A6"/>
                      <w:sz w:val="21"/>
                      <w:szCs w:val="21"/>
                    </w:rPr>
                    <w:t>Ada 3 hukum idgom yang spesial di bab yang akan kita bahas ini</w:t>
                  </w:r>
                  <w:r>
                    <w:rPr>
                      <w:rFonts w:cstheme="minorHAnsi"/>
                      <w:color w:val="595959" w:themeColor="text1" w:themeTint="A6"/>
                      <w:sz w:val="21"/>
                      <w:szCs w:val="21"/>
                    </w:rPr>
                    <w:t xml:space="preserve"> yaitu :</w:t>
                  </w:r>
                </w:p>
                <w:p w14:paraId="56D368F8" w14:textId="2A052536" w:rsidR="002D34A1" w:rsidRDefault="002D34A1" w:rsidP="002D34A1">
                  <w:pPr>
                    <w:pStyle w:val="DaftarParagraf"/>
                    <w:numPr>
                      <w:ilvl w:val="0"/>
                      <w:numId w:val="20"/>
                    </w:numPr>
                    <w:rPr>
                      <w:rFonts w:cstheme="minorHAnsi"/>
                      <w:color w:val="595959" w:themeColor="text1" w:themeTint="A6"/>
                      <w:sz w:val="21"/>
                      <w:szCs w:val="21"/>
                    </w:rPr>
                  </w:pPr>
                  <w:r>
                    <w:rPr>
                      <w:rFonts w:cstheme="minorHAnsi"/>
                      <w:color w:val="595959" w:themeColor="text1" w:themeTint="A6"/>
                      <w:sz w:val="21"/>
                      <w:szCs w:val="21"/>
                    </w:rPr>
                    <w:t xml:space="preserve">Idghom </w:t>
                  </w:r>
                  <w:r w:rsidR="009F117A">
                    <w:rPr>
                      <w:rFonts w:cstheme="minorHAnsi"/>
                      <w:color w:val="595959" w:themeColor="text1" w:themeTint="A6"/>
                      <w:sz w:val="21"/>
                      <w:szCs w:val="21"/>
                    </w:rPr>
                    <w:t>Mutajanisain</w:t>
                  </w:r>
                </w:p>
                <w:p w14:paraId="71C140D9" w14:textId="78036F36" w:rsidR="009F117A" w:rsidRDefault="009F117A" w:rsidP="002D34A1">
                  <w:pPr>
                    <w:pStyle w:val="DaftarParagraf"/>
                    <w:numPr>
                      <w:ilvl w:val="0"/>
                      <w:numId w:val="20"/>
                    </w:numPr>
                    <w:rPr>
                      <w:rFonts w:cstheme="minorHAnsi"/>
                      <w:color w:val="595959" w:themeColor="text1" w:themeTint="A6"/>
                      <w:sz w:val="21"/>
                      <w:szCs w:val="21"/>
                    </w:rPr>
                  </w:pPr>
                  <w:r>
                    <w:rPr>
                      <w:rFonts w:cstheme="minorHAnsi"/>
                      <w:color w:val="595959" w:themeColor="text1" w:themeTint="A6"/>
                      <w:sz w:val="21"/>
                      <w:szCs w:val="21"/>
                    </w:rPr>
                    <w:t>Idghom Mutamatsilain</w:t>
                  </w:r>
                </w:p>
                <w:p w14:paraId="07A42833" w14:textId="3D837A9B" w:rsidR="009F117A" w:rsidRPr="002D34A1" w:rsidRDefault="009F117A" w:rsidP="002D34A1">
                  <w:pPr>
                    <w:pStyle w:val="DaftarParagraf"/>
                    <w:numPr>
                      <w:ilvl w:val="0"/>
                      <w:numId w:val="20"/>
                    </w:numPr>
                    <w:rPr>
                      <w:rFonts w:cstheme="minorHAnsi"/>
                      <w:color w:val="595959" w:themeColor="text1" w:themeTint="A6"/>
                      <w:sz w:val="21"/>
                      <w:szCs w:val="21"/>
                    </w:rPr>
                  </w:pPr>
                  <w:r>
                    <w:rPr>
                      <w:rFonts w:cstheme="minorHAnsi"/>
                      <w:color w:val="595959" w:themeColor="text1" w:themeTint="A6"/>
                      <w:sz w:val="21"/>
                      <w:szCs w:val="21"/>
                    </w:rPr>
                    <w:t>Idghom Mutaqorribain</w:t>
                  </w:r>
                </w:p>
                <w:p w14:paraId="561473A5" w14:textId="77777777" w:rsidR="00B16723" w:rsidRDefault="00B16723" w:rsidP="002D34A1">
                  <w:pPr>
                    <w:rPr>
                      <w:rFonts w:cstheme="minorHAnsi"/>
                      <w:color w:val="595959" w:themeColor="text1" w:themeTint="A6"/>
                      <w:sz w:val="21"/>
                      <w:szCs w:val="21"/>
                    </w:rPr>
                  </w:pPr>
                </w:p>
                <w:p w14:paraId="69A55861" w14:textId="77777777" w:rsidR="00B16723" w:rsidRDefault="00B16723" w:rsidP="002D34A1">
                  <w:pPr>
                    <w:rPr>
                      <w:rFonts w:cstheme="minorHAnsi"/>
                      <w:color w:val="595959" w:themeColor="text1" w:themeTint="A6"/>
                      <w:sz w:val="21"/>
                      <w:szCs w:val="21"/>
                    </w:rPr>
                  </w:pPr>
                </w:p>
                <w:p w14:paraId="073C8078" w14:textId="77777777" w:rsidR="00B16723" w:rsidRPr="000D4CC5" w:rsidRDefault="00B16723" w:rsidP="002D34A1">
                  <w:pPr>
                    <w:rPr>
                      <w:ins w:id="559" w:author="Lenovo Legion" w:date="2023-10-16T15:02:00Z"/>
                      <w:rFonts w:cstheme="minorHAnsi"/>
                      <w:color w:val="595959" w:themeColor="text1" w:themeTint="A6"/>
                      <w:sz w:val="21"/>
                      <w:szCs w:val="21"/>
                    </w:rPr>
                  </w:pPr>
                </w:p>
                <w:p w14:paraId="37193F68" w14:textId="77777777" w:rsidR="00B16723" w:rsidRPr="00054E73" w:rsidRDefault="00B16723" w:rsidP="002D34A1">
                  <w:pPr>
                    <w:ind w:left="360"/>
                    <w:rPr>
                      <w:rFonts w:cstheme="minorHAnsi"/>
                      <w:color w:val="595959" w:themeColor="text1" w:themeTint="A6"/>
                      <w:sz w:val="21"/>
                      <w:szCs w:val="21"/>
                      <w:rPrChange w:id="560" w:author="Lenovo Legion" w:date="2023-10-16T15:02:00Z">
                        <w:rPr/>
                      </w:rPrChange>
                    </w:rPr>
                    <w:pPrChange w:id="561" w:author="Lenovo Legion" w:date="2023-10-16T15:02:00Z">
                      <w:pPr/>
                    </w:pPrChange>
                  </w:pPr>
                </w:p>
              </w:txbxContent>
            </v:textbox>
          </v:shape>
        </w:pict>
      </w:r>
    </w:p>
    <w:p w14:paraId="4C06EFF8" w14:textId="4BC687B6" w:rsidR="007513BF" w:rsidRDefault="007513BF">
      <w:pPr>
        <w:rPr>
          <w:rFonts w:asciiTheme="majorHAnsi" w:eastAsiaTheme="majorEastAsia" w:hAnsiTheme="majorHAnsi" w:cstheme="majorBidi"/>
          <w:color w:val="C68D08" w:themeColor="accent1" w:themeShade="BF"/>
          <w:sz w:val="36"/>
          <w:szCs w:val="36"/>
        </w:rPr>
      </w:pPr>
    </w:p>
    <w:p w14:paraId="0B926AE7" w14:textId="77777777" w:rsidR="007513BF" w:rsidRDefault="007513BF">
      <w:pPr>
        <w:rPr>
          <w:rFonts w:asciiTheme="majorHAnsi" w:eastAsiaTheme="majorEastAsia" w:hAnsiTheme="majorHAnsi" w:cstheme="majorBidi"/>
          <w:color w:val="C68D08" w:themeColor="accent1" w:themeShade="BF"/>
          <w:sz w:val="36"/>
          <w:szCs w:val="36"/>
        </w:rPr>
      </w:pPr>
    </w:p>
    <w:p w14:paraId="45D17821" w14:textId="77777777" w:rsidR="007513BF" w:rsidRDefault="007513BF">
      <w:pPr>
        <w:rPr>
          <w:rFonts w:asciiTheme="majorHAnsi" w:eastAsiaTheme="majorEastAsia" w:hAnsiTheme="majorHAnsi" w:cstheme="majorBidi"/>
          <w:color w:val="C68D08" w:themeColor="accent1" w:themeShade="BF"/>
          <w:sz w:val="36"/>
          <w:szCs w:val="36"/>
        </w:rPr>
      </w:pPr>
    </w:p>
    <w:p w14:paraId="159219A5" w14:textId="77777777" w:rsidR="007513BF" w:rsidRDefault="007513BF">
      <w:pPr>
        <w:rPr>
          <w:rFonts w:asciiTheme="majorHAnsi" w:eastAsiaTheme="majorEastAsia" w:hAnsiTheme="majorHAnsi" w:cstheme="majorBidi"/>
          <w:color w:val="C68D08" w:themeColor="accent1" w:themeShade="BF"/>
          <w:sz w:val="36"/>
          <w:szCs w:val="36"/>
        </w:rPr>
      </w:pPr>
    </w:p>
    <w:p w14:paraId="7AFF5E2B" w14:textId="77777777" w:rsidR="007513BF" w:rsidRDefault="007513BF">
      <w:pPr>
        <w:rPr>
          <w:rFonts w:asciiTheme="majorHAnsi" w:eastAsiaTheme="majorEastAsia" w:hAnsiTheme="majorHAnsi" w:cstheme="majorBidi"/>
          <w:color w:val="C68D08" w:themeColor="accent1" w:themeShade="BF"/>
          <w:sz w:val="36"/>
          <w:szCs w:val="36"/>
        </w:rPr>
      </w:pPr>
    </w:p>
    <w:p w14:paraId="0D7C92EC" w14:textId="77777777" w:rsidR="007513BF" w:rsidRDefault="007513BF">
      <w:pPr>
        <w:rPr>
          <w:rFonts w:asciiTheme="majorHAnsi" w:eastAsiaTheme="majorEastAsia" w:hAnsiTheme="majorHAnsi" w:cstheme="majorBidi"/>
          <w:color w:val="C68D08" w:themeColor="accent1" w:themeShade="BF"/>
          <w:sz w:val="36"/>
          <w:szCs w:val="36"/>
        </w:rPr>
      </w:pPr>
    </w:p>
    <w:p w14:paraId="1B5350A9" w14:textId="77777777" w:rsidR="007513BF" w:rsidRDefault="007513BF">
      <w:pPr>
        <w:rPr>
          <w:rFonts w:asciiTheme="majorHAnsi" w:eastAsiaTheme="majorEastAsia" w:hAnsiTheme="majorHAnsi" w:cstheme="majorBidi"/>
          <w:color w:val="C68D08" w:themeColor="accent1" w:themeShade="BF"/>
          <w:sz w:val="36"/>
          <w:szCs w:val="36"/>
        </w:rPr>
      </w:pPr>
    </w:p>
    <w:p w14:paraId="471C4F7D" w14:textId="77777777" w:rsidR="007513BF" w:rsidRDefault="007513BF">
      <w:pPr>
        <w:rPr>
          <w:rFonts w:asciiTheme="majorHAnsi" w:eastAsiaTheme="majorEastAsia" w:hAnsiTheme="majorHAnsi" w:cstheme="majorBidi"/>
          <w:color w:val="C68D08" w:themeColor="accent1" w:themeShade="BF"/>
          <w:sz w:val="36"/>
          <w:szCs w:val="36"/>
        </w:rPr>
      </w:pPr>
    </w:p>
    <w:p w14:paraId="52DB89AE" w14:textId="77777777" w:rsidR="007513BF" w:rsidRDefault="007513BF">
      <w:pPr>
        <w:rPr>
          <w:rFonts w:asciiTheme="majorHAnsi" w:eastAsiaTheme="majorEastAsia" w:hAnsiTheme="majorHAnsi" w:cstheme="majorBidi"/>
          <w:color w:val="C68D08" w:themeColor="accent1" w:themeShade="BF"/>
          <w:sz w:val="36"/>
          <w:szCs w:val="36"/>
        </w:rPr>
      </w:pPr>
    </w:p>
    <w:p w14:paraId="18BC3035" w14:textId="77777777" w:rsidR="007513BF" w:rsidRDefault="007513BF">
      <w:pPr>
        <w:rPr>
          <w:rFonts w:asciiTheme="majorHAnsi" w:eastAsiaTheme="majorEastAsia" w:hAnsiTheme="majorHAnsi" w:cstheme="majorBidi"/>
          <w:color w:val="C68D08" w:themeColor="accent1" w:themeShade="BF"/>
          <w:sz w:val="36"/>
          <w:szCs w:val="36"/>
        </w:rPr>
      </w:pPr>
    </w:p>
    <w:p w14:paraId="30067B04" w14:textId="77777777" w:rsidR="007513BF" w:rsidRDefault="007513BF">
      <w:pPr>
        <w:rPr>
          <w:rFonts w:asciiTheme="majorHAnsi" w:eastAsiaTheme="majorEastAsia" w:hAnsiTheme="majorHAnsi" w:cstheme="majorBidi"/>
          <w:color w:val="C68D08" w:themeColor="accent1" w:themeShade="BF"/>
          <w:sz w:val="36"/>
          <w:szCs w:val="36"/>
        </w:rPr>
      </w:pPr>
    </w:p>
    <w:p w14:paraId="3079AE5A" w14:textId="77777777" w:rsidR="007513BF" w:rsidRPr="0058044D" w:rsidRDefault="007513BF">
      <w:pPr>
        <w:rPr>
          <w:rFonts w:asciiTheme="majorHAnsi" w:eastAsiaTheme="majorEastAsia" w:hAnsiTheme="majorHAnsi" w:cstheme="majorBidi"/>
          <w:color w:val="C68D08" w:themeColor="accent1" w:themeShade="BF"/>
          <w:sz w:val="36"/>
          <w:szCs w:val="36"/>
        </w:rPr>
      </w:pPr>
    </w:p>
    <w:p w14:paraId="5933F2DA" w14:textId="77777777" w:rsidR="003B3AC4" w:rsidRDefault="003B3AC4">
      <w:pPr>
        <w:rPr>
          <w:rFonts w:asciiTheme="majorHAnsi" w:eastAsiaTheme="majorEastAsia" w:hAnsiTheme="majorHAnsi" w:cstheme="majorBidi"/>
          <w:color w:val="C68D08" w:themeColor="accent1" w:themeShade="BF"/>
          <w:sz w:val="36"/>
          <w:szCs w:val="36"/>
          <w:lang w:val="id-ID"/>
        </w:rPr>
      </w:pPr>
    </w:p>
    <w:p w14:paraId="32165C66" w14:textId="3C0FA038" w:rsidR="00E87126" w:rsidRPr="00B23C5F" w:rsidRDefault="006D0A1A" w:rsidP="006D0A1A">
      <w:pPr>
        <w:rPr>
          <w:rFonts w:ascii="Cascadia Mono SemiLight" w:hAnsi="Cascadia Mono SemiLight" w:cs="Cascadia Mono SemiLight"/>
          <w:color w:val="595959" w:themeColor="text1" w:themeTint="A6"/>
          <w:sz w:val="24"/>
          <w:szCs w:val="24"/>
        </w:rPr>
      </w:pPr>
      <w:r w:rsidRPr="00B23C5F">
        <w:rPr>
          <w:rFonts w:ascii="Cascadia Mono SemiLight" w:hAnsi="Cascadia Mono SemiLight" w:cs="Cascadia Mono SemiLight"/>
          <w:color w:val="595959" w:themeColor="text1" w:themeTint="A6"/>
          <w:sz w:val="24"/>
          <w:szCs w:val="24"/>
        </w:rPr>
        <w:br/>
        <w:t xml:space="preserve">24 </w:t>
      </w:r>
      <w:r w:rsidRPr="00B23C5F">
        <w:rPr>
          <w:rFonts w:ascii="Cascadia Mono SemiLight" w:hAnsi="Cascadia Mono SemiLight" w:cs="Cascadia Mono SemiLight"/>
          <w:color w:val="595959" w:themeColor="text1" w:themeTint="A6"/>
          <w:sz w:val="24"/>
          <w:szCs w:val="24"/>
          <w:rtl/>
        </w:rPr>
        <w:t>*** *** 8</w:t>
      </w:r>
    </w:p>
    <w:p w14:paraId="428B14E8" w14:textId="1CF1E20A" w:rsidR="006E7FA2" w:rsidRPr="00B23C5F" w:rsidRDefault="006E7FA2" w:rsidP="006D0A1A">
      <w:pPr>
        <w:rPr>
          <w:rFonts w:ascii="Cascadia Mono SemiLight" w:hAnsi="Cascadia Mono SemiLight" w:cs="Cascadia Mono SemiLight"/>
          <w:color w:val="595959" w:themeColor="text1" w:themeTint="A6"/>
          <w:sz w:val="24"/>
          <w:szCs w:val="24"/>
        </w:rPr>
      </w:pPr>
      <w:r w:rsidRPr="00B23C5F">
        <w:rPr>
          <w:rFonts w:ascii="Cascadia Mono SemiLight" w:hAnsi="Cascadia Mono SemiLight" w:cs="Cascadia Mono SemiLight"/>
          <w:color w:val="595959" w:themeColor="text1" w:themeTint="A6"/>
          <w:sz w:val="24"/>
          <w:szCs w:val="24"/>
        </w:rPr>
        <w:t xml:space="preserve"> </w:t>
      </w:r>
      <w:r w:rsidR="00A42B74">
        <w:rPr>
          <w:rFonts w:ascii="Cascadia Mono SemiLight" w:hAnsi="Cascadia Mono SemiLight" w:cs="Cascadia Mono SemiLight"/>
          <w:color w:val="595959" w:themeColor="text1" w:themeTint="A6"/>
          <w:sz w:val="24"/>
          <w:szCs w:val="24"/>
        </w:rPr>
        <w:t xml:space="preserve">  </w:t>
      </w:r>
      <w:r w:rsidR="00A42B74">
        <w:rPr>
          <w:rFonts w:ascii="Cascadia Mono SemiLight" w:hAnsi="Cascadia Mono SemiLight" w:cs="Cascadia Mono SemiLight"/>
          <w:color w:val="595959" w:themeColor="text1" w:themeTint="A6"/>
          <w:sz w:val="24"/>
          <w:szCs w:val="24"/>
        </w:rPr>
        <w:tab/>
      </w:r>
      <w:r w:rsidR="00A42B74">
        <w:rPr>
          <w:rFonts w:ascii="Cascadia Mono SemiLight" w:hAnsi="Cascadia Mono SemiLight" w:cs="Cascadia Mono SemiLight"/>
          <w:color w:val="595959" w:themeColor="text1" w:themeTint="A6"/>
          <w:sz w:val="24"/>
          <w:szCs w:val="24"/>
        </w:rPr>
        <w:tab/>
      </w:r>
      <w:r w:rsidR="00A42B74">
        <w:rPr>
          <w:rFonts w:ascii="Cascadia Mono SemiLight" w:hAnsi="Cascadia Mono SemiLight" w:cs="Cascadia Mono SemiLight"/>
          <w:color w:val="595959" w:themeColor="text1" w:themeTint="A6"/>
          <w:sz w:val="24"/>
          <w:szCs w:val="24"/>
        </w:rPr>
        <w:tab/>
      </w:r>
      <w:r w:rsidR="00A42B74">
        <w:rPr>
          <w:rFonts w:ascii="Cascadia Mono SemiLight" w:hAnsi="Cascadia Mono SemiLight" w:cs="Cascadia Mono SemiLight"/>
          <w:color w:val="595959" w:themeColor="text1" w:themeTint="A6"/>
          <w:sz w:val="24"/>
          <w:szCs w:val="24"/>
        </w:rPr>
        <w:tab/>
      </w:r>
      <w:r w:rsidRPr="00B23C5F">
        <w:rPr>
          <w:rFonts w:ascii="Cascadia Mono SemiLight" w:hAnsi="Cascadia Mono SemiLight" w:cs="Cascadia Mono SemiLight"/>
          <w:color w:val="595959" w:themeColor="text1" w:themeTint="A6"/>
          <w:sz w:val="24"/>
          <w:szCs w:val="24"/>
        </w:rPr>
        <w:t>#tajwid#</w:t>
      </w:r>
    </w:p>
    <w:p w14:paraId="77693625" w14:textId="60A173A9" w:rsidR="006D0A1A" w:rsidRDefault="006D0A1A" w:rsidP="006005A4">
      <w:pPr>
        <w:jc w:val="center"/>
        <w:rPr>
          <w:rFonts w:ascii="Cascadia Mono SemiLight" w:hAnsi="Cascadia Mono SemiLight" w:cs="Cascadia Mono SemiLight"/>
          <w:color w:val="595959" w:themeColor="text1" w:themeTint="A6"/>
          <w:sz w:val="24"/>
          <w:szCs w:val="24"/>
        </w:rPr>
      </w:pPr>
      <w:r w:rsidRPr="00B23C5F">
        <w:rPr>
          <w:rFonts w:ascii="Cascadia Mono SemiLight" w:hAnsi="Cascadia Mono SemiLight" w:cs="Cascadia Mono SemiLight"/>
          <w:color w:val="595959" w:themeColor="text1" w:themeTint="A6"/>
          <w:sz w:val="24"/>
          <w:szCs w:val="24"/>
        </w:rPr>
        <w:t xml:space="preserve">27 </w:t>
      </w:r>
      <w:r w:rsidRPr="00B23C5F">
        <w:rPr>
          <w:rFonts w:ascii="Cascadia Mono SemiLight" w:hAnsi="Cascadia Mono SemiLight" w:cs="Cascadia Mono SemiLight"/>
          <w:color w:val="595959" w:themeColor="text1" w:themeTint="A6"/>
          <w:sz w:val="24"/>
          <w:szCs w:val="24"/>
          <w:rtl/>
        </w:rPr>
        <w:t>وَالأَخْـذُ بِالتَّـجْـوِيـدِ حَـتْــمٌ لازِمُ *** مَــنْ لَــمْ يُـجَـوِّدِ9 الْـقُـرَانَ آثِــمُ</w:t>
      </w:r>
    </w:p>
    <w:p w14:paraId="6B25824B" w14:textId="7019A2B9" w:rsidR="00B6415B" w:rsidRDefault="00B6415B" w:rsidP="00796903">
      <w:pPr>
        <w:jc w:val="center"/>
        <w:rPr>
          <w:rFonts w:ascii="Roboto" w:hAnsi="Roboto"/>
          <w:color w:val="333333"/>
          <w:sz w:val="36"/>
          <w:szCs w:val="36"/>
          <w:shd w:val="clear" w:color="auto" w:fill="FFFFFF"/>
        </w:rPr>
      </w:pPr>
      <w:r>
        <w:rPr>
          <w:rFonts w:ascii="Cascadia Mono SemiLight" w:hAnsi="Cascadia Mono SemiLight" w:cs="Cascadia Mono SemiLight"/>
          <w:color w:val="595959" w:themeColor="text1" w:themeTint="A6"/>
          <w:sz w:val="24"/>
          <w:szCs w:val="24"/>
        </w:rPr>
        <w:t>#Nun Sukun#</w:t>
      </w:r>
    </w:p>
    <w:p w14:paraId="7A556DC7" w14:textId="219351D7" w:rsidR="006D0A1A" w:rsidRDefault="00B6415B" w:rsidP="00796903">
      <w:pPr>
        <w:jc w:val="center"/>
        <w:rPr>
          <w:rFonts w:ascii="Cascadia Mono SemiLight" w:hAnsi="Cascadia Mono SemiLight" w:cs="Cascadia Mono SemiLight"/>
          <w:color w:val="595959" w:themeColor="text1" w:themeTint="A6"/>
          <w:sz w:val="24"/>
          <w:szCs w:val="24"/>
        </w:rPr>
      </w:pPr>
      <w:r w:rsidRPr="006005A4">
        <w:rPr>
          <w:rFonts w:ascii="Cascadia Mono SemiLight" w:hAnsi="Cascadia Mono SemiLight" w:cs="Cascadia Mono SemiLight"/>
          <w:color w:val="595959" w:themeColor="text1" w:themeTint="A6"/>
          <w:sz w:val="24"/>
          <w:szCs w:val="24"/>
        </w:rPr>
        <w:t>65</w:t>
      </w:r>
      <w:r>
        <w:rPr>
          <w:rFonts w:ascii="Roboto" w:hAnsi="Roboto"/>
          <w:color w:val="333333"/>
          <w:sz w:val="36"/>
          <w:szCs w:val="36"/>
          <w:shd w:val="clear" w:color="auto" w:fill="FFFFFF"/>
        </w:rPr>
        <w:t xml:space="preserve"> </w:t>
      </w:r>
      <w:r w:rsidRPr="006005A4">
        <w:rPr>
          <w:rFonts w:ascii="Cascadia Mono SemiLight" w:hAnsi="Cascadia Mono SemiLight" w:cs="Cascadia Mono SemiLight"/>
          <w:color w:val="595959" w:themeColor="text1" w:themeTint="A6"/>
          <w:sz w:val="24"/>
          <w:szCs w:val="24"/>
          <w:rtl/>
        </w:rPr>
        <w:t>وَحُـكْـمُ تَنْـوِيْـنٍ وَنُـونٍ يُـلْـفَـى *** إِظْـهَـارٌ ادْغَــامٌ وَقَـلْـبٌ إخْـفَــا</w:t>
      </w:r>
      <w:r w:rsidRPr="006005A4">
        <w:rPr>
          <w:rFonts w:ascii="Cascadia Mono SemiLight" w:hAnsi="Cascadia Mono SemiLight" w:cs="Cascadia Mono SemiLight"/>
          <w:color w:val="595959" w:themeColor="text1" w:themeTint="A6"/>
          <w:sz w:val="24"/>
          <w:szCs w:val="24"/>
        </w:rPr>
        <w:br/>
        <w:t xml:space="preserve">66 </w:t>
      </w:r>
      <w:r w:rsidRPr="006005A4">
        <w:rPr>
          <w:rFonts w:ascii="Cascadia Mono SemiLight" w:hAnsi="Cascadia Mono SemiLight" w:cs="Cascadia Mono SemiLight"/>
          <w:color w:val="595959" w:themeColor="text1" w:themeTint="A6"/>
          <w:sz w:val="24"/>
          <w:szCs w:val="24"/>
          <w:rtl/>
        </w:rPr>
        <w:t>فَعِنْـدَ حَـرْفِ الحَلْـقِ أَظْهِـرْ وَادَّغِـمْ *** فِـي الـلاَّمِ وَالــرَّا لاَ بِغُـنَّـةٍ لَــزِمْ</w:t>
      </w:r>
      <w:r w:rsidRPr="006005A4">
        <w:rPr>
          <w:rFonts w:ascii="Cascadia Mono SemiLight" w:hAnsi="Cascadia Mono SemiLight" w:cs="Cascadia Mono SemiLight"/>
          <w:color w:val="595959" w:themeColor="text1" w:themeTint="A6"/>
          <w:sz w:val="24"/>
          <w:szCs w:val="24"/>
        </w:rPr>
        <w:br/>
        <w:t xml:space="preserve">67 </w:t>
      </w:r>
      <w:r w:rsidRPr="006005A4">
        <w:rPr>
          <w:rFonts w:ascii="Cascadia Mono SemiLight" w:hAnsi="Cascadia Mono SemiLight" w:cs="Cascadia Mono SemiLight"/>
          <w:color w:val="595959" w:themeColor="text1" w:themeTint="A6"/>
          <w:sz w:val="24"/>
          <w:szCs w:val="24"/>
          <w:rtl/>
        </w:rPr>
        <w:t>وَأَدْغِـمَـنْ بِغُـنَّـةٍ فِـي يُـومِــنُ *** إِلاَّ بِكِـلْـمَـةٍ كَـدُنْـيَـا عَـنْـوَنُــوا</w:t>
      </w:r>
      <w:r w:rsidRPr="006005A4">
        <w:rPr>
          <w:rFonts w:ascii="Cascadia Mono SemiLight" w:hAnsi="Cascadia Mono SemiLight" w:cs="Cascadia Mono SemiLight"/>
          <w:color w:val="595959" w:themeColor="text1" w:themeTint="A6"/>
          <w:sz w:val="24"/>
          <w:szCs w:val="24"/>
        </w:rPr>
        <w:br/>
        <w:t xml:space="preserve">68 </w:t>
      </w:r>
      <w:r w:rsidRPr="006005A4">
        <w:rPr>
          <w:rFonts w:ascii="Cascadia Mono SemiLight" w:hAnsi="Cascadia Mono SemiLight" w:cs="Cascadia Mono SemiLight"/>
          <w:color w:val="595959" w:themeColor="text1" w:themeTint="A6"/>
          <w:sz w:val="24"/>
          <w:szCs w:val="24"/>
          <w:rtl/>
        </w:rPr>
        <w:t>وَالقَلْـبُ عِـنْـدَ الـبَـا بِغُـنَّـةٍ كَـذَا *** لاخْفَـا لَـدَى بَاقِـي الحُـرُوفِ أُخِــذَا</w:t>
      </w:r>
    </w:p>
    <w:p w14:paraId="0BD405F7" w14:textId="77777777" w:rsidR="00930054" w:rsidRDefault="00930054" w:rsidP="00796903">
      <w:pPr>
        <w:jc w:val="center"/>
        <w:rPr>
          <w:rFonts w:ascii="Cascadia Mono SemiLight" w:hAnsi="Cascadia Mono SemiLight" w:cs="Cascadia Mono SemiLight"/>
          <w:color w:val="595959" w:themeColor="text1" w:themeTint="A6"/>
          <w:sz w:val="24"/>
          <w:szCs w:val="24"/>
        </w:rPr>
      </w:pPr>
    </w:p>
    <w:p w14:paraId="68605778" w14:textId="5E34E533" w:rsidR="00930054" w:rsidRDefault="00930054" w:rsidP="00796903">
      <w:pPr>
        <w:jc w:val="center"/>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t>#Mim dan nun tasydid#</w:t>
      </w:r>
    </w:p>
    <w:p w14:paraId="11AF2C95" w14:textId="42CDECD9" w:rsidR="001650F2" w:rsidRDefault="00930054" w:rsidP="00796903">
      <w:pPr>
        <w:jc w:val="center"/>
        <w:rPr>
          <w:rFonts w:ascii="Cascadia Mono SemiLight" w:hAnsi="Cascadia Mono SemiLight" w:cs="Cascadia Mono SemiLight"/>
          <w:color w:val="595959" w:themeColor="text1" w:themeTint="A6"/>
          <w:sz w:val="24"/>
          <w:szCs w:val="24"/>
        </w:rPr>
      </w:pPr>
      <w:r w:rsidRPr="00083184">
        <w:rPr>
          <w:rFonts w:ascii="Cascadia Mono SemiLight" w:hAnsi="Cascadia Mono SemiLight" w:cs="Cascadia Mono SemiLight"/>
          <w:color w:val="595959" w:themeColor="text1" w:themeTint="A6"/>
          <w:sz w:val="24"/>
          <w:szCs w:val="24"/>
        </w:rPr>
        <w:t>62</w:t>
      </w:r>
      <w:r>
        <w:rPr>
          <w:rFonts w:ascii="Roboto" w:hAnsi="Roboto"/>
          <w:color w:val="333333"/>
          <w:sz w:val="36"/>
          <w:szCs w:val="36"/>
          <w:shd w:val="clear" w:color="auto" w:fill="FFFFFF"/>
        </w:rPr>
        <w:t xml:space="preserve"> </w:t>
      </w:r>
      <w:r w:rsidRPr="00930054">
        <w:rPr>
          <w:rFonts w:ascii="Cascadia Mono SemiLight" w:hAnsi="Cascadia Mono SemiLight" w:cs="Cascadia Mono SemiLight"/>
          <w:color w:val="595959" w:themeColor="text1" w:themeTint="A6"/>
          <w:sz w:val="24"/>
          <w:szCs w:val="24"/>
          <w:rtl/>
        </w:rPr>
        <w:t>وأَظْهِـرِ الغُنَّـةَ مِـنْ نُــونٍ وَمِــنْ *** مِـيْـمٍ إِذَا مَــا شُــدِّدَا وَأَخْـفِـيَـنْ</w:t>
      </w:r>
      <w:r w:rsidRPr="00930054">
        <w:rPr>
          <w:rFonts w:ascii="Cascadia Mono SemiLight" w:hAnsi="Cascadia Mono SemiLight" w:cs="Cascadia Mono SemiLight"/>
          <w:color w:val="595959" w:themeColor="text1" w:themeTint="A6"/>
          <w:sz w:val="24"/>
          <w:szCs w:val="24"/>
        </w:rPr>
        <w:br/>
        <w:t xml:space="preserve">63 </w:t>
      </w:r>
      <w:r w:rsidRPr="00930054">
        <w:rPr>
          <w:rFonts w:ascii="Cascadia Mono SemiLight" w:hAnsi="Cascadia Mono SemiLight" w:cs="Cascadia Mono SemiLight"/>
          <w:color w:val="595959" w:themeColor="text1" w:themeTint="A6"/>
          <w:sz w:val="24"/>
          <w:szCs w:val="24"/>
          <w:rtl/>
        </w:rPr>
        <w:t>الْمِـيْـمَ إِنْ تَسْـكُـنْ بِغُـنَّـةٍ لَــدَى *** بَـاءٍ عَلَـى المُخْتَـارِ مِـنْ أَهْــلِ الأدَا</w:t>
      </w:r>
      <w:r w:rsidRPr="00930054">
        <w:rPr>
          <w:rFonts w:ascii="Cascadia Mono SemiLight" w:hAnsi="Cascadia Mono SemiLight" w:cs="Cascadia Mono SemiLight"/>
          <w:color w:val="595959" w:themeColor="text1" w:themeTint="A6"/>
          <w:sz w:val="24"/>
          <w:szCs w:val="24"/>
        </w:rPr>
        <w:br/>
        <w:t xml:space="preserve">64 </w:t>
      </w:r>
      <w:r w:rsidRPr="00930054">
        <w:rPr>
          <w:rFonts w:ascii="Cascadia Mono SemiLight" w:hAnsi="Cascadia Mono SemiLight" w:cs="Cascadia Mono SemiLight"/>
          <w:color w:val="595959" w:themeColor="text1" w:themeTint="A6"/>
          <w:sz w:val="24"/>
          <w:szCs w:val="24"/>
          <w:rtl/>
        </w:rPr>
        <w:t>وَأظْهِرَنْهَـا عِـنْـدَ بَـاقِـي الاحْـرُفِ *** وَاحْـذَرْ لَـدَى وَاوٍ وَفَــا أنْ تَخْتَـفِـي</w:t>
      </w:r>
    </w:p>
    <w:p w14:paraId="40CE9FC0" w14:textId="42172425" w:rsidR="00083184" w:rsidRDefault="00A42B74" w:rsidP="00A42B74">
      <w:pPr>
        <w:jc w:val="center"/>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t>#</w:t>
      </w:r>
      <w:r w:rsidR="007B730E">
        <w:rPr>
          <w:rFonts w:ascii="Cascadia Mono SemiLight" w:hAnsi="Cascadia Mono SemiLight" w:cs="Cascadia Mono SemiLight"/>
          <w:color w:val="595959" w:themeColor="text1" w:themeTint="A6"/>
          <w:sz w:val="24"/>
          <w:szCs w:val="24"/>
        </w:rPr>
        <w:t xml:space="preserve">la dan ra </w:t>
      </w:r>
      <w:r w:rsidR="009B5E29">
        <w:rPr>
          <w:rFonts w:ascii="Cascadia Mono SemiLight" w:hAnsi="Cascadia Mono SemiLight" w:cs="Cascadia Mono SemiLight"/>
          <w:color w:val="595959" w:themeColor="text1" w:themeTint="A6"/>
          <w:sz w:val="24"/>
          <w:szCs w:val="24"/>
        </w:rPr>
        <w:t>tebal/tipis</w:t>
      </w:r>
      <w:r>
        <w:rPr>
          <w:rFonts w:ascii="Cascadia Mono SemiLight" w:hAnsi="Cascadia Mono SemiLight" w:cs="Cascadia Mono SemiLight"/>
          <w:color w:val="595959" w:themeColor="text1" w:themeTint="A6"/>
          <w:sz w:val="24"/>
          <w:szCs w:val="24"/>
        </w:rPr>
        <w:t>#</w:t>
      </w:r>
    </w:p>
    <w:p w14:paraId="1DA04227" w14:textId="18BBF791" w:rsidR="006E1181" w:rsidRDefault="006E1181" w:rsidP="00A42B74">
      <w:pPr>
        <w:jc w:val="center"/>
        <w:rPr>
          <w:rFonts w:ascii="Cascadia Mono SemiLight" w:hAnsi="Cascadia Mono SemiLight" w:cs="Cascadia Mono SemiLight"/>
          <w:color w:val="595959" w:themeColor="text1" w:themeTint="A6"/>
          <w:sz w:val="24"/>
          <w:szCs w:val="24"/>
        </w:rPr>
      </w:pPr>
      <w:r w:rsidRPr="006E1181">
        <w:rPr>
          <w:rFonts w:ascii="Cascadia Mono SemiLight" w:hAnsi="Cascadia Mono SemiLight" w:cs="Cascadia Mono SemiLight"/>
          <w:color w:val="595959" w:themeColor="text1" w:themeTint="A6"/>
          <w:sz w:val="24"/>
          <w:szCs w:val="24"/>
        </w:rPr>
        <w:t xml:space="preserve">34 </w:t>
      </w:r>
      <w:r w:rsidRPr="006E1181">
        <w:rPr>
          <w:rFonts w:ascii="Cascadia Mono SemiLight" w:hAnsi="Cascadia Mono SemiLight" w:cs="Cascadia Mono SemiLight"/>
          <w:color w:val="595959" w:themeColor="text1" w:themeTint="A6"/>
          <w:sz w:val="24"/>
          <w:szCs w:val="24"/>
          <w:rtl/>
        </w:rPr>
        <w:t>فَرَقِّـقَـنْ مُسْتَـفِـلاً مِـنْ أَحْــرُفِ *** وَحَــاذِرَنْ تَفْخِـيـمَ لَـفْـظِ الأَلِــفِ</w:t>
      </w:r>
    </w:p>
    <w:p w14:paraId="0B4B980C" w14:textId="77777777" w:rsidR="00D138F8" w:rsidRPr="00D138F8" w:rsidRDefault="00D138F8" w:rsidP="00D138F8">
      <w:pPr>
        <w:spacing w:after="0" w:line="240" w:lineRule="auto"/>
        <w:rPr>
          <w:rFonts w:ascii="Cascadia Mono SemiLight" w:hAnsi="Cascadia Mono SemiLight" w:cs="Cascadia Mono SemiLight"/>
          <w:color w:val="595959" w:themeColor="text1" w:themeTint="A6"/>
          <w:sz w:val="24"/>
          <w:szCs w:val="24"/>
        </w:rPr>
      </w:pPr>
      <w:r w:rsidRPr="00D138F8">
        <w:rPr>
          <w:rFonts w:ascii="Cascadia Mono SemiLight" w:hAnsi="Cascadia Mono SemiLight" w:cs="Cascadia Mono SemiLight"/>
          <w:color w:val="595959" w:themeColor="text1" w:themeTint="A6"/>
          <w:sz w:val="24"/>
          <w:szCs w:val="24"/>
        </w:rPr>
        <w:lastRenderedPageBreak/>
        <w:t xml:space="preserve">41 </w:t>
      </w:r>
      <w:r w:rsidRPr="00D138F8">
        <w:rPr>
          <w:rFonts w:ascii="Cascadia Mono SemiLight" w:hAnsi="Cascadia Mono SemiLight" w:cs="Cascadia Mono SemiLight"/>
          <w:color w:val="595959" w:themeColor="text1" w:themeTint="A6"/>
          <w:sz w:val="24"/>
          <w:szCs w:val="24"/>
          <w:rtl/>
        </w:rPr>
        <w:t>وَرَقِّــقِ الــرَّاءَ إِذَا مَـا كُـسِـرَتْ *** كَـذَاكَ بَعْـدَ الْكَسْـرِ حَيْـثُ سَكَـنَـتْ</w:t>
      </w:r>
      <w:r w:rsidRPr="00D138F8">
        <w:rPr>
          <w:rFonts w:ascii="Cascadia Mono SemiLight" w:hAnsi="Cascadia Mono SemiLight" w:cs="Cascadia Mono SemiLight"/>
          <w:color w:val="595959" w:themeColor="text1" w:themeTint="A6"/>
          <w:sz w:val="24"/>
          <w:szCs w:val="24"/>
        </w:rPr>
        <w:br/>
        <w:t xml:space="preserve">42 </w:t>
      </w:r>
      <w:r w:rsidRPr="00D138F8">
        <w:rPr>
          <w:rFonts w:ascii="Cascadia Mono SemiLight" w:hAnsi="Cascadia Mono SemiLight" w:cs="Cascadia Mono SemiLight"/>
          <w:color w:val="595959" w:themeColor="text1" w:themeTint="A6"/>
          <w:sz w:val="24"/>
          <w:szCs w:val="24"/>
          <w:rtl/>
        </w:rPr>
        <w:t>إِنْ لَمْ تَكُـنْ مِنْ قَبْـلِ حَـرْفِ اسْتِعْـلاَ *** أَوْ كَانَـتِ الكَسْـرَةُ لَيْـسَـتْ أَصْــلاَ</w:t>
      </w:r>
    </w:p>
    <w:p w14:paraId="195CBF01" w14:textId="6B8274C6" w:rsidR="006E1181" w:rsidRDefault="00F10B62" w:rsidP="00A42B74">
      <w:pPr>
        <w:jc w:val="center"/>
        <w:rPr>
          <w:rFonts w:ascii="Cascadia Mono SemiLight" w:hAnsi="Cascadia Mono SemiLight" w:cs="Cascadia Mono SemiLight"/>
          <w:color w:val="595959" w:themeColor="text1" w:themeTint="A6"/>
          <w:sz w:val="24"/>
          <w:szCs w:val="24"/>
        </w:rPr>
      </w:pPr>
      <w:r w:rsidRPr="00F10B62">
        <w:rPr>
          <w:rFonts w:ascii="Cascadia Mono SemiLight" w:hAnsi="Cascadia Mono SemiLight" w:cs="Cascadia Mono SemiLight"/>
          <w:color w:val="595959" w:themeColor="text1" w:themeTint="A6"/>
          <w:sz w:val="24"/>
          <w:szCs w:val="24"/>
        </w:rPr>
        <w:t>43</w:t>
      </w:r>
      <w:r>
        <w:rPr>
          <w:rFonts w:ascii="Roboto" w:hAnsi="Roboto"/>
          <w:color w:val="333333"/>
          <w:sz w:val="36"/>
          <w:szCs w:val="36"/>
          <w:shd w:val="clear" w:color="auto" w:fill="FFFFFF"/>
        </w:rPr>
        <w:t xml:space="preserve"> </w:t>
      </w:r>
      <w:r w:rsidRPr="00F10B62">
        <w:rPr>
          <w:rFonts w:ascii="Cascadia Mono SemiLight" w:hAnsi="Cascadia Mono SemiLight" w:cs="Cascadia Mono SemiLight"/>
          <w:color w:val="595959" w:themeColor="text1" w:themeTint="A6"/>
          <w:sz w:val="24"/>
          <w:szCs w:val="24"/>
          <w:rtl/>
        </w:rPr>
        <w:t>وَالْخُلْـفُ فِـي فِـرْقٍ لِكَسْـرٍ يُوجَـدُ *** وَأَخْـــفِ تَـكْـرِيْـرًا إِذَا تُـشَــدَّدُ</w:t>
      </w:r>
    </w:p>
    <w:p w14:paraId="299B5A7D" w14:textId="6D686291" w:rsidR="00F10B62" w:rsidRDefault="00024489" w:rsidP="00024489">
      <w:pPr>
        <w:spacing w:after="0" w:line="240" w:lineRule="auto"/>
        <w:rPr>
          <w:rFonts w:ascii="Cascadia Mono SemiLight" w:hAnsi="Cascadia Mono SemiLight" w:cs="Cascadia Mono SemiLight"/>
          <w:color w:val="595959" w:themeColor="text1" w:themeTint="A6"/>
          <w:sz w:val="24"/>
          <w:szCs w:val="24"/>
        </w:rPr>
      </w:pPr>
      <w:r w:rsidRPr="00024489">
        <w:rPr>
          <w:rFonts w:ascii="Cascadia Mono SemiLight" w:hAnsi="Cascadia Mono SemiLight" w:cs="Cascadia Mono SemiLight"/>
          <w:color w:val="595959" w:themeColor="text1" w:themeTint="A6"/>
          <w:sz w:val="24"/>
          <w:szCs w:val="24"/>
        </w:rPr>
        <w:br/>
        <w:t xml:space="preserve">44 </w:t>
      </w:r>
      <w:r w:rsidRPr="00024489">
        <w:rPr>
          <w:rFonts w:ascii="Cascadia Mono SemiLight" w:hAnsi="Cascadia Mono SemiLight" w:cs="Cascadia Mono SemiLight"/>
          <w:color w:val="595959" w:themeColor="text1" w:themeTint="A6"/>
          <w:sz w:val="24"/>
          <w:szCs w:val="24"/>
          <w:rtl/>
        </w:rPr>
        <w:t>وَفَخِّـمِ الــلاَّمَ مِــنِ اسْــمِ الـلَّـهِ *** عَـنْ فَتْـحٍ اوْ ضَــمٍّ كَعَـبْـدُ الـلَّـهِ16</w:t>
      </w:r>
      <w:r w:rsidRPr="00024489">
        <w:rPr>
          <w:rFonts w:ascii="Cascadia Mono SemiLight" w:hAnsi="Cascadia Mono SemiLight" w:cs="Cascadia Mono SemiLight"/>
          <w:color w:val="595959" w:themeColor="text1" w:themeTint="A6"/>
          <w:sz w:val="24"/>
          <w:szCs w:val="24"/>
        </w:rPr>
        <w:br/>
        <w:t xml:space="preserve">45 </w:t>
      </w:r>
      <w:r w:rsidRPr="00024489">
        <w:rPr>
          <w:rFonts w:ascii="Cascadia Mono SemiLight" w:hAnsi="Cascadia Mono SemiLight" w:cs="Cascadia Mono SemiLight"/>
          <w:color w:val="595959" w:themeColor="text1" w:themeTint="A6"/>
          <w:sz w:val="24"/>
          <w:szCs w:val="24"/>
          <w:rtl/>
        </w:rPr>
        <w:t>وَحَـرْفَ الاسْتِعْـلاَءِ فَخِّـمْ وَاخْصُصَـا *** الاطْبَـاقَ أَقْـوَى نَحْـوُ17 قَـالَ وَالْعَـصَـا</w:t>
      </w:r>
      <w:r w:rsidRPr="00024489">
        <w:rPr>
          <w:rFonts w:ascii="Cascadia Mono SemiLight" w:hAnsi="Cascadia Mono SemiLight" w:cs="Cascadia Mono SemiLight"/>
          <w:color w:val="595959" w:themeColor="text1" w:themeTint="A6"/>
          <w:sz w:val="24"/>
          <w:szCs w:val="24"/>
        </w:rPr>
        <w:br/>
        <w:t xml:space="preserve">46 </w:t>
      </w:r>
      <w:r w:rsidRPr="00024489">
        <w:rPr>
          <w:rFonts w:ascii="Cascadia Mono SemiLight" w:hAnsi="Cascadia Mono SemiLight" w:cs="Cascadia Mono SemiLight"/>
          <w:color w:val="595959" w:themeColor="text1" w:themeTint="A6"/>
          <w:sz w:val="24"/>
          <w:szCs w:val="24"/>
          <w:rtl/>
        </w:rPr>
        <w:t>وَبَيِّـنِ الإِطْبَـاقَ مِـنْ أَحَـطـتُّ مَـعْ *** بَسَطـتَّ وَالخُـلْـفُ بِنَخْلُقْـكُـمْ وَقَــعْ</w:t>
      </w:r>
      <w:r w:rsidRPr="00024489">
        <w:rPr>
          <w:rFonts w:ascii="Cascadia Mono SemiLight" w:hAnsi="Cascadia Mono SemiLight" w:cs="Cascadia Mono SemiLight"/>
          <w:color w:val="595959" w:themeColor="text1" w:themeTint="A6"/>
          <w:sz w:val="24"/>
          <w:szCs w:val="24"/>
        </w:rPr>
        <w:br/>
        <w:t xml:space="preserve">47 </w:t>
      </w:r>
      <w:r w:rsidRPr="00024489">
        <w:rPr>
          <w:rFonts w:ascii="Cascadia Mono SemiLight" w:hAnsi="Cascadia Mono SemiLight" w:cs="Cascadia Mono SemiLight"/>
          <w:color w:val="595959" w:themeColor="text1" w:themeTint="A6"/>
          <w:sz w:val="24"/>
          <w:szCs w:val="24"/>
          <w:rtl/>
        </w:rPr>
        <w:t>وَاحْرِصْ عَلَـى السُّكُـونِ فِـي جَعَلْنَـا *** أَنْعَمْـتَ وَالمَغْضُـوبِ مَــعْ ضَلَلْـنَـا</w:t>
      </w:r>
      <w:r w:rsidRPr="00024489">
        <w:rPr>
          <w:rFonts w:ascii="Cascadia Mono SemiLight" w:hAnsi="Cascadia Mono SemiLight" w:cs="Cascadia Mono SemiLight"/>
          <w:color w:val="595959" w:themeColor="text1" w:themeTint="A6"/>
          <w:sz w:val="24"/>
          <w:szCs w:val="24"/>
        </w:rPr>
        <w:br/>
        <w:t xml:space="preserve">48 </w:t>
      </w:r>
      <w:r w:rsidRPr="00024489">
        <w:rPr>
          <w:rFonts w:ascii="Cascadia Mono SemiLight" w:hAnsi="Cascadia Mono SemiLight" w:cs="Cascadia Mono SemiLight"/>
          <w:color w:val="595959" w:themeColor="text1" w:themeTint="A6"/>
          <w:sz w:val="24"/>
          <w:szCs w:val="24"/>
          <w:rtl/>
        </w:rPr>
        <w:t>وَخَلِّصِ انْفِتَـاحَ مَـحْـذُورًا عَـسَـى *** خَـوْفَ اشْتِبَاهِـهِ بِمَحْظُـورًا عَـصَـى</w:t>
      </w:r>
    </w:p>
    <w:p w14:paraId="75D3AF8F" w14:textId="4A13300E" w:rsidR="00024489" w:rsidRDefault="00024489" w:rsidP="00024489">
      <w:pPr>
        <w:spacing w:after="0" w:line="240" w:lineRule="auto"/>
        <w:rPr>
          <w:rFonts w:ascii="Cascadia Mono SemiLight" w:hAnsi="Cascadia Mono SemiLight" w:cs="Cascadia Mono SemiLight"/>
          <w:color w:val="595959" w:themeColor="text1" w:themeTint="A6"/>
          <w:sz w:val="24"/>
          <w:szCs w:val="24"/>
        </w:rPr>
      </w:pPr>
      <w:r w:rsidRPr="00024489">
        <w:rPr>
          <w:rFonts w:ascii="Cascadia Mono SemiLight" w:hAnsi="Cascadia Mono SemiLight" w:cs="Cascadia Mono SemiLight"/>
          <w:color w:val="595959" w:themeColor="text1" w:themeTint="A6"/>
          <w:sz w:val="24"/>
          <w:szCs w:val="24"/>
        </w:rPr>
        <w:t xml:space="preserve">49 </w:t>
      </w:r>
      <w:r w:rsidRPr="00024489">
        <w:rPr>
          <w:rFonts w:ascii="Cascadia Mono SemiLight" w:hAnsi="Cascadia Mono SemiLight" w:cs="Cascadia Mono SemiLight"/>
          <w:color w:val="595959" w:themeColor="text1" w:themeTint="A6"/>
          <w:sz w:val="24"/>
          <w:szCs w:val="24"/>
          <w:rtl/>
        </w:rPr>
        <w:t>وَرَاعِ شِـــدَّةً بِــكَــافٍ وَبِـتَـا *** كَشِـرْكِـكُـمْ وَتَـتَـوَفَّـى فِـتْـنَـتَـا18</w:t>
      </w:r>
      <w:r w:rsidRPr="00024489">
        <w:rPr>
          <w:rFonts w:ascii="Cascadia Mono SemiLight" w:hAnsi="Cascadia Mono SemiLight" w:cs="Cascadia Mono SemiLight"/>
          <w:color w:val="595959" w:themeColor="text1" w:themeTint="A6"/>
          <w:sz w:val="24"/>
          <w:szCs w:val="24"/>
        </w:rPr>
        <w:br/>
        <w:t xml:space="preserve">50 </w:t>
      </w:r>
      <w:r w:rsidRPr="00024489">
        <w:rPr>
          <w:rFonts w:ascii="Cascadia Mono SemiLight" w:hAnsi="Cascadia Mono SemiLight" w:cs="Cascadia Mono SemiLight"/>
          <w:color w:val="595959" w:themeColor="text1" w:themeTint="A6"/>
          <w:sz w:val="24"/>
          <w:szCs w:val="24"/>
          <w:rtl/>
        </w:rPr>
        <w:t>وَأَوَّلَيْ مِـثْـلٍ وَجِـنْـسٍ إنْ سَـكَـنْ *** أَدْغِـمْ كَـقُـلْ رَبِّ وَبَــلْ لاَ وَأَبِــنْ</w:t>
      </w:r>
      <w:r w:rsidRPr="00024489">
        <w:rPr>
          <w:rFonts w:ascii="Cascadia Mono SemiLight" w:hAnsi="Cascadia Mono SemiLight" w:cs="Cascadia Mono SemiLight"/>
          <w:color w:val="595959" w:themeColor="text1" w:themeTint="A6"/>
          <w:sz w:val="24"/>
          <w:szCs w:val="24"/>
        </w:rPr>
        <w:br/>
        <w:t xml:space="preserve">51 </w:t>
      </w:r>
      <w:r w:rsidRPr="00024489">
        <w:rPr>
          <w:rFonts w:ascii="Cascadia Mono SemiLight" w:hAnsi="Cascadia Mono SemiLight" w:cs="Cascadia Mono SemiLight"/>
          <w:color w:val="595959" w:themeColor="text1" w:themeTint="A6"/>
          <w:sz w:val="24"/>
          <w:szCs w:val="24"/>
          <w:rtl/>
        </w:rPr>
        <w:t>فِي يَوْمِ مَـعْ قَالُـوا وَهُـمْ وَقُـلْ نَعَـمْ *** سَبِّـحْـهُ لاَ تُــزِغْ قُـلُـوبَ فَلْتَـقَـمْ</w:t>
      </w:r>
    </w:p>
    <w:p w14:paraId="124753E8" w14:textId="6DE9B742" w:rsidR="00024489" w:rsidRDefault="001A7B49" w:rsidP="00024489">
      <w:pPr>
        <w:spacing w:after="0" w:line="240" w:lineRule="auto"/>
        <w:rPr>
          <w:rFonts w:ascii="Cascadia Mono SemiLight" w:hAnsi="Cascadia Mono SemiLight" w:cs="Cascadia Mono SemiLight"/>
          <w:color w:val="595959" w:themeColor="text1" w:themeTint="A6"/>
          <w:sz w:val="24"/>
          <w:szCs w:val="24"/>
        </w:rPr>
      </w:pPr>
      <w:r w:rsidRPr="001A7B49">
        <w:rPr>
          <w:rFonts w:ascii="Cascadia Mono SemiLight" w:hAnsi="Cascadia Mono SemiLight" w:cs="Cascadia Mono SemiLight"/>
          <w:color w:val="595959" w:themeColor="text1" w:themeTint="A6"/>
          <w:sz w:val="24"/>
          <w:szCs w:val="24"/>
        </w:rPr>
        <w:t xml:space="preserve">49 </w:t>
      </w:r>
      <w:r w:rsidRPr="001A7B49">
        <w:rPr>
          <w:rFonts w:ascii="Cascadia Mono SemiLight" w:hAnsi="Cascadia Mono SemiLight" w:cs="Cascadia Mono SemiLight"/>
          <w:color w:val="595959" w:themeColor="text1" w:themeTint="A6"/>
          <w:sz w:val="24"/>
          <w:szCs w:val="24"/>
          <w:rtl/>
        </w:rPr>
        <w:t>وَرَاعِ شِـــدَّةً بِــكَــافٍ وَبِـتَـا *** كَشِـرْكِـكُـمْ وَتَـتَـوَفَّـى فِـتْـنَـتَـا18</w:t>
      </w:r>
      <w:r w:rsidRPr="001A7B49">
        <w:rPr>
          <w:rFonts w:ascii="Cascadia Mono SemiLight" w:hAnsi="Cascadia Mono SemiLight" w:cs="Cascadia Mono SemiLight"/>
          <w:color w:val="595959" w:themeColor="text1" w:themeTint="A6"/>
          <w:sz w:val="24"/>
          <w:szCs w:val="24"/>
        </w:rPr>
        <w:br/>
        <w:t xml:space="preserve">50 </w:t>
      </w:r>
      <w:r w:rsidRPr="001A7B49">
        <w:rPr>
          <w:rFonts w:ascii="Cascadia Mono SemiLight" w:hAnsi="Cascadia Mono SemiLight" w:cs="Cascadia Mono SemiLight"/>
          <w:color w:val="595959" w:themeColor="text1" w:themeTint="A6"/>
          <w:sz w:val="24"/>
          <w:szCs w:val="24"/>
          <w:rtl/>
        </w:rPr>
        <w:t>وَأَوَّلَيْ مِـثْـلٍ وَجِـنْـسٍ إنْ سَـكَـنْ *** أَدْغِـمْ كَـقُـلْ رَبِّ وَبَــلْ لاَ وَأَبِــنْ</w:t>
      </w:r>
      <w:r w:rsidRPr="001A7B49">
        <w:rPr>
          <w:rFonts w:ascii="Cascadia Mono SemiLight" w:hAnsi="Cascadia Mono SemiLight" w:cs="Cascadia Mono SemiLight"/>
          <w:color w:val="595959" w:themeColor="text1" w:themeTint="A6"/>
          <w:sz w:val="24"/>
          <w:szCs w:val="24"/>
        </w:rPr>
        <w:br/>
        <w:t xml:space="preserve">51 </w:t>
      </w:r>
      <w:r w:rsidRPr="001A7B49">
        <w:rPr>
          <w:rFonts w:ascii="Cascadia Mono SemiLight" w:hAnsi="Cascadia Mono SemiLight" w:cs="Cascadia Mono SemiLight"/>
          <w:color w:val="595959" w:themeColor="text1" w:themeTint="A6"/>
          <w:sz w:val="24"/>
          <w:szCs w:val="24"/>
          <w:rtl/>
        </w:rPr>
        <w:t>فِي يَوْمِ مَـعْ قَالُـوا وَهُـمْ وَقُـلْ نَعَـمْ *** سَبِّـحْـهُ لاَ تُــزِغْ قُـلُـوبَ فَلْتَـقَـمْ</w:t>
      </w:r>
    </w:p>
    <w:p w14:paraId="6FE4F78A" w14:textId="77777777" w:rsidR="002A34AE" w:rsidRDefault="002A34AE" w:rsidP="00024489">
      <w:pPr>
        <w:spacing w:after="0" w:line="240" w:lineRule="auto"/>
        <w:rPr>
          <w:rFonts w:ascii="Cascadia Mono SemiLight" w:hAnsi="Cascadia Mono SemiLight" w:cs="Cascadia Mono SemiLight"/>
          <w:color w:val="595959" w:themeColor="text1" w:themeTint="A6"/>
          <w:sz w:val="24"/>
          <w:szCs w:val="24"/>
        </w:rPr>
      </w:pPr>
    </w:p>
    <w:p w14:paraId="4A48D762" w14:textId="77777777" w:rsidR="00B84392" w:rsidRDefault="00B84392" w:rsidP="00024489">
      <w:pPr>
        <w:spacing w:after="0" w:line="240" w:lineRule="auto"/>
        <w:rPr>
          <w:rFonts w:ascii="Cascadia Mono SemiLight" w:hAnsi="Cascadia Mono SemiLight" w:cs="Cascadia Mono SemiLight"/>
          <w:color w:val="595959" w:themeColor="text1" w:themeTint="A6"/>
          <w:sz w:val="24"/>
          <w:szCs w:val="24"/>
        </w:rPr>
      </w:pPr>
    </w:p>
    <w:p w14:paraId="102934A7" w14:textId="6F50F79A" w:rsidR="00B84392" w:rsidRDefault="00737CF9" w:rsidP="00B84392">
      <w:pPr>
        <w:spacing w:after="0" w:line="240" w:lineRule="auto"/>
        <w:jc w:val="center"/>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t>#hukum TrioIdghom#</w:t>
      </w:r>
    </w:p>
    <w:p w14:paraId="47BF5A60" w14:textId="69B12F28" w:rsidR="00737CF9" w:rsidRDefault="00737CF9" w:rsidP="00737CF9">
      <w:pPr>
        <w:spacing w:after="0" w:line="240" w:lineRule="auto"/>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t>*idghom</w:t>
      </w:r>
      <w:r w:rsidR="00A15D26">
        <w:rPr>
          <w:rFonts w:ascii="Cascadia Mono SemiLight" w:hAnsi="Cascadia Mono SemiLight" w:cs="Cascadia Mono SemiLight"/>
          <w:color w:val="595959" w:themeColor="text1" w:themeTint="A6"/>
          <w:sz w:val="24"/>
          <w:szCs w:val="24"/>
        </w:rPr>
        <w:t xml:space="preserve"> Mutamatsilain</w:t>
      </w:r>
    </w:p>
    <w:p w14:paraId="0EDAACD8" w14:textId="77777777" w:rsidR="001D564B" w:rsidRDefault="00270282" w:rsidP="00FE65CD">
      <w:pPr>
        <w:spacing w:after="0" w:line="240" w:lineRule="auto"/>
        <w:ind w:firstLine="288"/>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t>Huruf Bertemu Dengan Makhroj Dan Sifat Yang Sama</w:t>
      </w:r>
      <w:r w:rsidR="001D564B">
        <w:rPr>
          <w:rFonts w:ascii="Cascadia Mono SemiLight" w:hAnsi="Cascadia Mono SemiLight" w:cs="Cascadia Mono SemiLight"/>
          <w:color w:val="595959" w:themeColor="text1" w:themeTint="A6"/>
          <w:sz w:val="24"/>
          <w:szCs w:val="24"/>
        </w:rPr>
        <w:t>.</w:t>
      </w:r>
    </w:p>
    <w:p w14:paraId="24924EA5" w14:textId="556DC498" w:rsidR="00FE65CD" w:rsidRDefault="001D564B" w:rsidP="00FE65CD">
      <w:pPr>
        <w:spacing w:after="0" w:line="240" w:lineRule="auto"/>
        <w:ind w:firstLine="288"/>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t>Contoh:</w:t>
      </w:r>
      <w:r w:rsidR="009F419A">
        <w:rPr>
          <w:rFonts w:ascii="Cascadia Mono SemiLight" w:hAnsi="Cascadia Mono SemiLight" w:cs="Cascadia Mono SemiLight"/>
          <w:color w:val="595959" w:themeColor="text1" w:themeTint="A6"/>
          <w:sz w:val="24"/>
          <w:szCs w:val="24"/>
        </w:rPr>
        <w:t>Ba Dengan Ba</w:t>
      </w:r>
      <w:r w:rsidR="00FE65CD">
        <w:rPr>
          <w:rFonts w:ascii="Cascadia Mono SemiLight" w:hAnsi="Cascadia Mono SemiLight" w:cs="Cascadia Mono SemiLight"/>
          <w:color w:val="595959" w:themeColor="text1" w:themeTint="A6"/>
          <w:sz w:val="24"/>
          <w:szCs w:val="24"/>
        </w:rPr>
        <w:t xml:space="preserve"> </w:t>
      </w:r>
    </w:p>
    <w:p w14:paraId="1B611B57" w14:textId="5557CE4D" w:rsidR="00A15D26" w:rsidRDefault="00270282" w:rsidP="00FE65CD">
      <w:pPr>
        <w:spacing w:after="0" w:line="240" w:lineRule="auto"/>
        <w:ind w:firstLine="288"/>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lastRenderedPageBreak/>
        <w:t xml:space="preserve"> </w:t>
      </w:r>
    </w:p>
    <w:p w14:paraId="241FBBDB" w14:textId="6E3831E4" w:rsidR="002A34AE" w:rsidRDefault="00FE65CD" w:rsidP="00024489">
      <w:pPr>
        <w:spacing w:after="0" w:line="240" w:lineRule="auto"/>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t>*Idghom Mutajanisain</w:t>
      </w:r>
    </w:p>
    <w:p w14:paraId="0E9976C8" w14:textId="36E390E2" w:rsidR="00FE65CD" w:rsidRDefault="00EF3D5A" w:rsidP="00EF3D5A">
      <w:pPr>
        <w:spacing w:after="0" w:line="240" w:lineRule="auto"/>
        <w:ind w:firstLine="288"/>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t>Huruf Bertemu Dengan Makhroj Yang Sama Tapi Beda Sifat</w:t>
      </w:r>
      <w:r w:rsidR="001D564B">
        <w:rPr>
          <w:rFonts w:ascii="Cascadia Mono SemiLight" w:hAnsi="Cascadia Mono SemiLight" w:cs="Cascadia Mono SemiLight"/>
          <w:color w:val="595959" w:themeColor="text1" w:themeTint="A6"/>
          <w:sz w:val="24"/>
          <w:szCs w:val="24"/>
        </w:rPr>
        <w:t>.</w:t>
      </w:r>
    </w:p>
    <w:p w14:paraId="19EBF092" w14:textId="0E6F49BE" w:rsidR="009F419A" w:rsidRDefault="009F419A" w:rsidP="00EF3D5A">
      <w:pPr>
        <w:spacing w:after="0" w:line="240" w:lineRule="auto"/>
        <w:ind w:firstLine="288"/>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t>Contoh:</w:t>
      </w:r>
      <w:r w:rsidR="00392A08" w:rsidRPr="00392A08">
        <w:t xml:space="preserve"> </w:t>
      </w:r>
      <w:r w:rsidR="00392A08" w:rsidRPr="00392A08">
        <w:rPr>
          <w:rFonts w:ascii="Cascadia Mono SemiLight" w:hAnsi="Cascadia Mono SemiLight" w:cs="Cascadia Mono SemiLight"/>
          <w:color w:val="595959" w:themeColor="text1" w:themeTint="A6"/>
          <w:sz w:val="24"/>
          <w:szCs w:val="24"/>
        </w:rPr>
        <w:t>huruf mim (</w:t>
      </w:r>
      <w:r w:rsidR="00392A08" w:rsidRPr="00392A08">
        <w:rPr>
          <w:rFonts w:ascii="Cascadia Mono SemiLight" w:hAnsi="Cascadia Mono SemiLight" w:cs="Cascadia Mono SemiLight" w:hint="cs"/>
          <w:color w:val="595959" w:themeColor="text1" w:themeTint="A6"/>
          <w:sz w:val="24"/>
          <w:szCs w:val="24"/>
          <w:rtl/>
        </w:rPr>
        <w:t>م</w:t>
      </w:r>
      <w:r w:rsidR="00392A08" w:rsidRPr="00392A08">
        <w:rPr>
          <w:rFonts w:ascii="Cascadia Mono SemiLight" w:hAnsi="Cascadia Mono SemiLight" w:cs="Cascadia Mono SemiLight"/>
          <w:color w:val="595959" w:themeColor="text1" w:themeTint="A6"/>
          <w:sz w:val="24"/>
          <w:szCs w:val="24"/>
        </w:rPr>
        <w:t>), huruf ba (</w:t>
      </w:r>
      <w:r w:rsidR="00392A08" w:rsidRPr="00392A08">
        <w:rPr>
          <w:rFonts w:ascii="Cascadia Mono SemiLight" w:hAnsi="Cascadia Mono SemiLight" w:cs="Cascadia Mono SemiLight" w:hint="cs"/>
          <w:color w:val="595959" w:themeColor="text1" w:themeTint="A6"/>
          <w:sz w:val="24"/>
          <w:szCs w:val="24"/>
          <w:rtl/>
        </w:rPr>
        <w:t>ب</w:t>
      </w:r>
      <w:r w:rsidR="00392A08" w:rsidRPr="00392A08">
        <w:rPr>
          <w:rFonts w:ascii="Cascadia Mono SemiLight" w:hAnsi="Cascadia Mono SemiLight" w:cs="Cascadia Mono SemiLight"/>
          <w:color w:val="595959" w:themeColor="text1" w:themeTint="A6"/>
          <w:sz w:val="24"/>
          <w:szCs w:val="24"/>
        </w:rPr>
        <w:t>), huruf ta (</w:t>
      </w:r>
      <w:r w:rsidR="00392A08" w:rsidRPr="00392A08">
        <w:rPr>
          <w:rFonts w:ascii="Cascadia Mono SemiLight" w:hAnsi="Cascadia Mono SemiLight" w:cs="Cascadia Mono SemiLight" w:hint="cs"/>
          <w:color w:val="595959" w:themeColor="text1" w:themeTint="A6"/>
          <w:sz w:val="24"/>
          <w:szCs w:val="24"/>
          <w:rtl/>
        </w:rPr>
        <w:t>ت</w:t>
      </w:r>
      <w:r w:rsidR="00392A08" w:rsidRPr="00392A08">
        <w:rPr>
          <w:rFonts w:ascii="Cascadia Mono SemiLight" w:hAnsi="Cascadia Mono SemiLight" w:cs="Cascadia Mono SemiLight"/>
          <w:color w:val="595959" w:themeColor="text1" w:themeTint="A6"/>
          <w:sz w:val="24"/>
          <w:szCs w:val="24"/>
        </w:rPr>
        <w:t>), huruf tho (</w:t>
      </w:r>
      <w:r w:rsidR="00392A08" w:rsidRPr="00392A08">
        <w:rPr>
          <w:rFonts w:ascii="Cascadia Mono SemiLight" w:hAnsi="Cascadia Mono SemiLight" w:cs="Cascadia Mono SemiLight" w:hint="cs"/>
          <w:color w:val="595959" w:themeColor="text1" w:themeTint="A6"/>
          <w:sz w:val="24"/>
          <w:szCs w:val="24"/>
          <w:rtl/>
        </w:rPr>
        <w:t>ط</w:t>
      </w:r>
      <w:r w:rsidR="00392A08" w:rsidRPr="00392A08">
        <w:rPr>
          <w:rFonts w:ascii="Cascadia Mono SemiLight" w:hAnsi="Cascadia Mono SemiLight" w:cs="Cascadia Mono SemiLight"/>
          <w:color w:val="595959" w:themeColor="text1" w:themeTint="A6"/>
          <w:sz w:val="24"/>
          <w:szCs w:val="24"/>
        </w:rPr>
        <w:t>), huruf dal (</w:t>
      </w:r>
      <w:r w:rsidR="00392A08" w:rsidRPr="00392A08">
        <w:rPr>
          <w:rFonts w:ascii="Cascadia Mono SemiLight" w:hAnsi="Cascadia Mono SemiLight" w:cs="Cascadia Mono SemiLight" w:hint="cs"/>
          <w:color w:val="595959" w:themeColor="text1" w:themeTint="A6"/>
          <w:sz w:val="24"/>
          <w:szCs w:val="24"/>
          <w:rtl/>
        </w:rPr>
        <w:t>د</w:t>
      </w:r>
      <w:r w:rsidR="00392A08" w:rsidRPr="00392A08">
        <w:rPr>
          <w:rFonts w:ascii="Cascadia Mono SemiLight" w:hAnsi="Cascadia Mono SemiLight" w:cs="Cascadia Mono SemiLight"/>
          <w:color w:val="595959" w:themeColor="text1" w:themeTint="A6"/>
          <w:sz w:val="24"/>
          <w:szCs w:val="24"/>
        </w:rPr>
        <w:t>), huruf dza (</w:t>
      </w:r>
      <w:r w:rsidR="00392A08" w:rsidRPr="00392A08">
        <w:rPr>
          <w:rFonts w:ascii="Cascadia Mono SemiLight" w:hAnsi="Cascadia Mono SemiLight" w:cs="Cascadia Mono SemiLight" w:hint="cs"/>
          <w:color w:val="595959" w:themeColor="text1" w:themeTint="A6"/>
          <w:sz w:val="24"/>
          <w:szCs w:val="24"/>
          <w:rtl/>
        </w:rPr>
        <w:t>ذ</w:t>
      </w:r>
      <w:r w:rsidR="00392A08" w:rsidRPr="00392A08">
        <w:rPr>
          <w:rFonts w:ascii="Cascadia Mono SemiLight" w:hAnsi="Cascadia Mono SemiLight" w:cs="Cascadia Mono SemiLight"/>
          <w:color w:val="595959" w:themeColor="text1" w:themeTint="A6"/>
          <w:sz w:val="24"/>
          <w:szCs w:val="24"/>
        </w:rPr>
        <w:t>), huruf dzo (</w:t>
      </w:r>
      <w:r w:rsidR="00392A08" w:rsidRPr="00392A08">
        <w:rPr>
          <w:rFonts w:ascii="Cascadia Mono SemiLight" w:hAnsi="Cascadia Mono SemiLight" w:cs="Cascadia Mono SemiLight" w:hint="cs"/>
          <w:color w:val="595959" w:themeColor="text1" w:themeTint="A6"/>
          <w:sz w:val="24"/>
          <w:szCs w:val="24"/>
          <w:rtl/>
        </w:rPr>
        <w:t>ظ</w:t>
      </w:r>
      <w:r w:rsidR="00392A08" w:rsidRPr="00392A08">
        <w:rPr>
          <w:rFonts w:ascii="Cascadia Mono SemiLight" w:hAnsi="Cascadia Mono SemiLight" w:cs="Cascadia Mono SemiLight"/>
          <w:color w:val="595959" w:themeColor="text1" w:themeTint="A6"/>
          <w:sz w:val="24"/>
          <w:szCs w:val="24"/>
        </w:rPr>
        <w:t>), dan huruf tsa (</w:t>
      </w:r>
      <w:r w:rsidR="00392A08" w:rsidRPr="00392A08">
        <w:rPr>
          <w:rFonts w:ascii="Cascadia Mono SemiLight" w:hAnsi="Cascadia Mono SemiLight" w:cs="Cascadia Mono SemiLight" w:hint="cs"/>
          <w:color w:val="595959" w:themeColor="text1" w:themeTint="A6"/>
          <w:sz w:val="24"/>
          <w:szCs w:val="24"/>
          <w:rtl/>
        </w:rPr>
        <w:t>ث</w:t>
      </w:r>
      <w:r w:rsidR="00392A08" w:rsidRPr="00392A08">
        <w:rPr>
          <w:rFonts w:ascii="Cascadia Mono SemiLight" w:hAnsi="Cascadia Mono SemiLight" w:cs="Cascadia Mono SemiLight"/>
          <w:color w:val="595959" w:themeColor="text1" w:themeTint="A6"/>
          <w:sz w:val="24"/>
          <w:szCs w:val="24"/>
        </w:rPr>
        <w:t>)</w:t>
      </w:r>
    </w:p>
    <w:p w14:paraId="1BEE0B7E" w14:textId="77777777" w:rsidR="00EF3D5A" w:rsidRDefault="00EF3D5A" w:rsidP="00EF3D5A">
      <w:pPr>
        <w:spacing w:after="0" w:line="240" w:lineRule="auto"/>
        <w:ind w:firstLine="288"/>
        <w:rPr>
          <w:rFonts w:ascii="Cascadia Mono SemiLight" w:hAnsi="Cascadia Mono SemiLight" w:cs="Cascadia Mono SemiLight"/>
          <w:color w:val="595959" w:themeColor="text1" w:themeTint="A6"/>
          <w:sz w:val="24"/>
          <w:szCs w:val="24"/>
        </w:rPr>
      </w:pPr>
    </w:p>
    <w:p w14:paraId="6B3F184D" w14:textId="359B7CEB" w:rsidR="00EF3D5A" w:rsidRDefault="00287F5E" w:rsidP="00287F5E">
      <w:pPr>
        <w:spacing w:after="0" w:line="240" w:lineRule="auto"/>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t>*Idghom Mutaqoribain</w:t>
      </w:r>
    </w:p>
    <w:p w14:paraId="0330181D" w14:textId="58F4801C" w:rsidR="00287F5E" w:rsidRDefault="00287F5E" w:rsidP="00287F5E">
      <w:pPr>
        <w:spacing w:after="0" w:line="240" w:lineRule="auto"/>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t xml:space="preserve"> Huruf Bertemu Dengan Makhroj</w:t>
      </w:r>
      <w:r w:rsidR="001D564B">
        <w:rPr>
          <w:rFonts w:ascii="Cascadia Mono SemiLight" w:hAnsi="Cascadia Mono SemiLight" w:cs="Cascadia Mono SemiLight"/>
          <w:color w:val="595959" w:themeColor="text1" w:themeTint="A6"/>
          <w:sz w:val="24"/>
          <w:szCs w:val="24"/>
        </w:rPr>
        <w:t xml:space="preserve"> Dan Sifat Yang Berdekatan.</w:t>
      </w:r>
    </w:p>
    <w:p w14:paraId="448F7EB4" w14:textId="6628DEA1" w:rsidR="00903FA8" w:rsidRDefault="00903FA8" w:rsidP="008E218C">
      <w:pPr>
        <w:spacing w:after="0" w:line="240" w:lineRule="auto"/>
        <w:ind w:firstLine="288"/>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t>Contoh:</w:t>
      </w:r>
      <w:r w:rsidR="008E218C" w:rsidRPr="008E218C">
        <w:rPr>
          <w:rFonts w:ascii="Cascadia Mono SemiLight" w:hAnsi="Cascadia Mono SemiLight" w:cs="Cascadia Mono SemiLight"/>
          <w:color w:val="595959" w:themeColor="text1" w:themeTint="A6"/>
          <w:sz w:val="24"/>
          <w:szCs w:val="24"/>
        </w:rPr>
        <w:t xml:space="preserve"> Huruf Qaf (</w:t>
      </w:r>
      <w:r w:rsidR="008E218C" w:rsidRPr="008E218C">
        <w:rPr>
          <w:rFonts w:ascii="Cascadia Mono SemiLight" w:hAnsi="Cascadia Mono SemiLight" w:cs="Cascadia Mono SemiLight" w:hint="cs"/>
          <w:color w:val="595959" w:themeColor="text1" w:themeTint="A6"/>
          <w:sz w:val="24"/>
          <w:szCs w:val="24"/>
          <w:rtl/>
        </w:rPr>
        <w:t>ق</w:t>
      </w:r>
      <w:r w:rsidR="008E218C" w:rsidRPr="008E218C">
        <w:rPr>
          <w:rFonts w:ascii="Cascadia Mono SemiLight" w:hAnsi="Cascadia Mono SemiLight" w:cs="Cascadia Mono SemiLight"/>
          <w:color w:val="595959" w:themeColor="text1" w:themeTint="A6"/>
          <w:sz w:val="24"/>
          <w:szCs w:val="24"/>
        </w:rPr>
        <w:t xml:space="preserve">) sukun bertemu kaf </w:t>
      </w:r>
      <w:r w:rsidR="008E218C" w:rsidRPr="008E218C">
        <w:rPr>
          <w:rFonts w:ascii="Cascadia Mono SemiLight" w:hAnsi="Cascadia Mono SemiLight" w:cs="Cascadia Mono SemiLight"/>
          <w:color w:val="595959" w:themeColor="text1" w:themeTint="A6"/>
          <w:sz w:val="24"/>
          <w:szCs w:val="24"/>
          <w:rtl/>
        </w:rPr>
        <w:t>(</w:t>
      </w:r>
      <w:r w:rsidR="008E218C" w:rsidRPr="008E218C">
        <w:rPr>
          <w:rFonts w:ascii="Cascadia Mono SemiLight" w:hAnsi="Cascadia Mono SemiLight" w:cs="Cascadia Mono SemiLight" w:hint="cs"/>
          <w:color w:val="595959" w:themeColor="text1" w:themeTint="A6"/>
          <w:sz w:val="24"/>
          <w:szCs w:val="24"/>
          <w:rtl/>
        </w:rPr>
        <w:t>ك</w:t>
      </w:r>
      <w:r w:rsidR="008E218C" w:rsidRPr="008E218C">
        <w:rPr>
          <w:rFonts w:ascii="Cascadia Mono SemiLight" w:hAnsi="Cascadia Mono SemiLight" w:cs="Cascadia Mono SemiLight"/>
          <w:color w:val="595959" w:themeColor="text1" w:themeTint="A6"/>
          <w:sz w:val="24"/>
          <w:szCs w:val="24"/>
          <w:rtl/>
        </w:rPr>
        <w:t>) 2</w:t>
      </w:r>
      <w:r w:rsidR="008E218C" w:rsidRPr="008E218C">
        <w:rPr>
          <w:rFonts w:ascii="Cascadia Mono SemiLight" w:hAnsi="Cascadia Mono SemiLight" w:cs="Cascadia Mono SemiLight"/>
          <w:color w:val="595959" w:themeColor="text1" w:themeTint="A6"/>
          <w:sz w:val="24"/>
          <w:szCs w:val="24"/>
        </w:rPr>
        <w:t>. Huruf Lam (</w:t>
      </w:r>
      <w:r w:rsidR="008E218C" w:rsidRPr="008E218C">
        <w:rPr>
          <w:rFonts w:ascii="Cascadia Mono SemiLight" w:hAnsi="Cascadia Mono SemiLight" w:cs="Cascadia Mono SemiLight" w:hint="cs"/>
          <w:color w:val="595959" w:themeColor="text1" w:themeTint="A6"/>
          <w:sz w:val="24"/>
          <w:szCs w:val="24"/>
          <w:rtl/>
        </w:rPr>
        <w:t>ل</w:t>
      </w:r>
      <w:r w:rsidR="008E218C" w:rsidRPr="008E218C">
        <w:rPr>
          <w:rFonts w:ascii="Cascadia Mono SemiLight" w:hAnsi="Cascadia Mono SemiLight" w:cs="Cascadia Mono SemiLight"/>
          <w:color w:val="595959" w:themeColor="text1" w:themeTint="A6"/>
          <w:sz w:val="24"/>
          <w:szCs w:val="24"/>
        </w:rPr>
        <w:t xml:space="preserve">) sukun bertemu Ra </w:t>
      </w:r>
      <w:r w:rsidR="008E218C" w:rsidRPr="008E218C">
        <w:rPr>
          <w:rFonts w:ascii="Cascadia Mono SemiLight" w:hAnsi="Cascadia Mono SemiLight" w:cs="Cascadia Mono SemiLight"/>
          <w:color w:val="595959" w:themeColor="text1" w:themeTint="A6"/>
          <w:sz w:val="24"/>
          <w:szCs w:val="24"/>
          <w:rtl/>
        </w:rPr>
        <w:t>(</w:t>
      </w:r>
      <w:r w:rsidR="008E218C" w:rsidRPr="008E218C">
        <w:rPr>
          <w:rFonts w:ascii="Cascadia Mono SemiLight" w:hAnsi="Cascadia Mono SemiLight" w:cs="Cascadia Mono SemiLight" w:hint="cs"/>
          <w:color w:val="595959" w:themeColor="text1" w:themeTint="A6"/>
          <w:sz w:val="24"/>
          <w:szCs w:val="24"/>
          <w:rtl/>
        </w:rPr>
        <w:t>ر</w:t>
      </w:r>
      <w:r w:rsidR="008E218C" w:rsidRPr="008E218C">
        <w:rPr>
          <w:rFonts w:ascii="Cascadia Mono SemiLight" w:hAnsi="Cascadia Mono SemiLight" w:cs="Cascadia Mono SemiLight"/>
          <w:color w:val="595959" w:themeColor="text1" w:themeTint="A6"/>
          <w:sz w:val="24"/>
          <w:szCs w:val="24"/>
          <w:rtl/>
        </w:rPr>
        <w:t>) 3</w:t>
      </w:r>
      <w:r w:rsidR="008E218C" w:rsidRPr="008E218C">
        <w:rPr>
          <w:rFonts w:ascii="Cascadia Mono SemiLight" w:hAnsi="Cascadia Mono SemiLight" w:cs="Cascadia Mono SemiLight"/>
          <w:color w:val="595959" w:themeColor="text1" w:themeTint="A6"/>
          <w:sz w:val="24"/>
          <w:szCs w:val="24"/>
        </w:rPr>
        <w:t>. Huruf Lam (</w:t>
      </w:r>
      <w:r w:rsidR="008E218C" w:rsidRPr="008E218C">
        <w:rPr>
          <w:rFonts w:ascii="Cascadia Mono SemiLight" w:hAnsi="Cascadia Mono SemiLight" w:cs="Cascadia Mono SemiLight" w:hint="cs"/>
          <w:color w:val="595959" w:themeColor="text1" w:themeTint="A6"/>
          <w:sz w:val="24"/>
          <w:szCs w:val="24"/>
          <w:rtl/>
        </w:rPr>
        <w:t>ل</w:t>
      </w:r>
      <w:r w:rsidR="008E218C" w:rsidRPr="008E218C">
        <w:rPr>
          <w:rFonts w:ascii="Cascadia Mono SemiLight" w:hAnsi="Cascadia Mono SemiLight" w:cs="Cascadia Mono SemiLight"/>
          <w:color w:val="595959" w:themeColor="text1" w:themeTint="A6"/>
          <w:sz w:val="24"/>
          <w:szCs w:val="24"/>
        </w:rPr>
        <w:t>) Ta'riif bertemu dengan Huruf Ta (</w:t>
      </w:r>
      <w:r w:rsidR="008E218C" w:rsidRPr="008E218C">
        <w:rPr>
          <w:rFonts w:ascii="Cascadia Mono SemiLight" w:hAnsi="Cascadia Mono SemiLight" w:cs="Cascadia Mono SemiLight" w:hint="cs"/>
          <w:color w:val="595959" w:themeColor="text1" w:themeTint="A6"/>
          <w:sz w:val="24"/>
          <w:szCs w:val="24"/>
          <w:rtl/>
        </w:rPr>
        <w:t>ت</w:t>
      </w:r>
      <w:r w:rsidR="008E218C" w:rsidRPr="008E218C">
        <w:rPr>
          <w:rFonts w:ascii="Cascadia Mono SemiLight" w:hAnsi="Cascadia Mono SemiLight" w:cs="Cascadia Mono SemiLight"/>
          <w:color w:val="595959" w:themeColor="text1" w:themeTint="A6"/>
          <w:sz w:val="24"/>
          <w:szCs w:val="24"/>
        </w:rPr>
        <w:t>), Tsa (</w:t>
      </w:r>
      <w:r w:rsidR="008E218C" w:rsidRPr="008E218C">
        <w:rPr>
          <w:rFonts w:ascii="Cascadia Mono SemiLight" w:hAnsi="Cascadia Mono SemiLight" w:cs="Cascadia Mono SemiLight" w:hint="cs"/>
          <w:color w:val="595959" w:themeColor="text1" w:themeTint="A6"/>
          <w:sz w:val="24"/>
          <w:szCs w:val="24"/>
          <w:rtl/>
        </w:rPr>
        <w:t>ث</w:t>
      </w:r>
      <w:r w:rsidR="008E218C" w:rsidRPr="008E218C">
        <w:rPr>
          <w:rFonts w:ascii="Cascadia Mono SemiLight" w:hAnsi="Cascadia Mono SemiLight" w:cs="Cascadia Mono SemiLight"/>
          <w:color w:val="595959" w:themeColor="text1" w:themeTint="A6"/>
          <w:sz w:val="24"/>
          <w:szCs w:val="24"/>
        </w:rPr>
        <w:t>) Dal (</w:t>
      </w:r>
      <w:r w:rsidR="008E218C" w:rsidRPr="008E218C">
        <w:rPr>
          <w:rFonts w:ascii="Cascadia Mono SemiLight" w:hAnsi="Cascadia Mono SemiLight" w:cs="Cascadia Mono SemiLight" w:hint="cs"/>
          <w:color w:val="595959" w:themeColor="text1" w:themeTint="A6"/>
          <w:sz w:val="24"/>
          <w:szCs w:val="24"/>
          <w:rtl/>
        </w:rPr>
        <w:t>د</w:t>
      </w:r>
      <w:r w:rsidR="008E218C" w:rsidRPr="008E218C">
        <w:rPr>
          <w:rFonts w:ascii="Cascadia Mono SemiLight" w:hAnsi="Cascadia Mono SemiLight" w:cs="Cascadia Mono SemiLight"/>
          <w:color w:val="595959" w:themeColor="text1" w:themeTint="A6"/>
          <w:sz w:val="24"/>
          <w:szCs w:val="24"/>
        </w:rPr>
        <w:t>), Dzal (</w:t>
      </w:r>
      <w:r w:rsidR="008E218C" w:rsidRPr="008E218C">
        <w:rPr>
          <w:rFonts w:ascii="Cascadia Mono SemiLight" w:hAnsi="Cascadia Mono SemiLight" w:cs="Cascadia Mono SemiLight" w:hint="cs"/>
          <w:color w:val="595959" w:themeColor="text1" w:themeTint="A6"/>
          <w:sz w:val="24"/>
          <w:szCs w:val="24"/>
          <w:rtl/>
        </w:rPr>
        <w:t>ذ</w:t>
      </w:r>
      <w:r w:rsidR="008E218C" w:rsidRPr="008E218C">
        <w:rPr>
          <w:rFonts w:ascii="Cascadia Mono SemiLight" w:hAnsi="Cascadia Mono SemiLight" w:cs="Cascadia Mono SemiLight"/>
          <w:color w:val="595959" w:themeColor="text1" w:themeTint="A6"/>
          <w:sz w:val="24"/>
          <w:szCs w:val="24"/>
        </w:rPr>
        <w:t>), Ra (</w:t>
      </w:r>
      <w:r w:rsidR="008E218C" w:rsidRPr="008E218C">
        <w:rPr>
          <w:rFonts w:ascii="Cascadia Mono SemiLight" w:hAnsi="Cascadia Mono SemiLight" w:cs="Cascadia Mono SemiLight" w:hint="cs"/>
          <w:color w:val="595959" w:themeColor="text1" w:themeTint="A6"/>
          <w:sz w:val="24"/>
          <w:szCs w:val="24"/>
          <w:rtl/>
        </w:rPr>
        <w:t>ر</w:t>
      </w:r>
      <w:r w:rsidR="008E218C" w:rsidRPr="008E218C">
        <w:rPr>
          <w:rFonts w:ascii="Cascadia Mono SemiLight" w:hAnsi="Cascadia Mono SemiLight" w:cs="Cascadia Mono SemiLight"/>
          <w:color w:val="595959" w:themeColor="text1" w:themeTint="A6"/>
          <w:sz w:val="24"/>
          <w:szCs w:val="24"/>
        </w:rPr>
        <w:t>), Zai (</w:t>
      </w:r>
      <w:r w:rsidR="008E218C" w:rsidRPr="008E218C">
        <w:rPr>
          <w:rFonts w:ascii="Cascadia Mono SemiLight" w:hAnsi="Cascadia Mono SemiLight" w:cs="Cascadia Mono SemiLight" w:hint="cs"/>
          <w:color w:val="595959" w:themeColor="text1" w:themeTint="A6"/>
          <w:sz w:val="24"/>
          <w:szCs w:val="24"/>
          <w:rtl/>
        </w:rPr>
        <w:t>ز</w:t>
      </w:r>
      <w:r w:rsidR="008E218C" w:rsidRPr="008E218C">
        <w:rPr>
          <w:rFonts w:ascii="Cascadia Mono SemiLight" w:hAnsi="Cascadia Mono SemiLight" w:cs="Cascadia Mono SemiLight"/>
          <w:color w:val="595959" w:themeColor="text1" w:themeTint="A6"/>
          <w:sz w:val="24"/>
          <w:szCs w:val="24"/>
        </w:rPr>
        <w:t>), Sin (</w:t>
      </w:r>
      <w:r w:rsidR="008E218C" w:rsidRPr="008E218C">
        <w:rPr>
          <w:rFonts w:ascii="Cascadia Mono SemiLight" w:hAnsi="Cascadia Mono SemiLight" w:cs="Cascadia Mono SemiLight" w:hint="cs"/>
          <w:color w:val="595959" w:themeColor="text1" w:themeTint="A6"/>
          <w:sz w:val="24"/>
          <w:szCs w:val="24"/>
          <w:rtl/>
        </w:rPr>
        <w:t>س</w:t>
      </w:r>
      <w:r w:rsidR="008E218C" w:rsidRPr="008E218C">
        <w:rPr>
          <w:rFonts w:ascii="Cascadia Mono SemiLight" w:hAnsi="Cascadia Mono SemiLight" w:cs="Cascadia Mono SemiLight"/>
          <w:color w:val="595959" w:themeColor="text1" w:themeTint="A6"/>
          <w:sz w:val="24"/>
          <w:szCs w:val="24"/>
        </w:rPr>
        <w:t>), Syin (</w:t>
      </w:r>
      <w:r w:rsidR="008E218C" w:rsidRPr="008E218C">
        <w:rPr>
          <w:rFonts w:ascii="Cascadia Mono SemiLight" w:hAnsi="Cascadia Mono SemiLight" w:cs="Cascadia Mono SemiLight" w:hint="cs"/>
          <w:color w:val="595959" w:themeColor="text1" w:themeTint="A6"/>
          <w:sz w:val="24"/>
          <w:szCs w:val="24"/>
          <w:rtl/>
        </w:rPr>
        <w:t>ش</w:t>
      </w:r>
      <w:r w:rsidR="008E218C" w:rsidRPr="008E218C">
        <w:rPr>
          <w:rFonts w:ascii="Cascadia Mono SemiLight" w:hAnsi="Cascadia Mono SemiLight" w:cs="Cascadia Mono SemiLight"/>
          <w:color w:val="595959" w:themeColor="text1" w:themeTint="A6"/>
          <w:sz w:val="24"/>
          <w:szCs w:val="24"/>
        </w:rPr>
        <w:t>), Shad (</w:t>
      </w:r>
      <w:r w:rsidR="008E218C" w:rsidRPr="008E218C">
        <w:rPr>
          <w:rFonts w:ascii="Cascadia Mono SemiLight" w:hAnsi="Cascadia Mono SemiLight" w:cs="Cascadia Mono SemiLight" w:hint="cs"/>
          <w:color w:val="595959" w:themeColor="text1" w:themeTint="A6"/>
          <w:sz w:val="24"/>
          <w:szCs w:val="24"/>
          <w:rtl/>
        </w:rPr>
        <w:t>ص</w:t>
      </w:r>
      <w:r w:rsidR="008E218C" w:rsidRPr="008E218C">
        <w:rPr>
          <w:rFonts w:ascii="Cascadia Mono SemiLight" w:hAnsi="Cascadia Mono SemiLight" w:cs="Cascadia Mono SemiLight"/>
          <w:color w:val="595959" w:themeColor="text1" w:themeTint="A6"/>
          <w:sz w:val="24"/>
          <w:szCs w:val="24"/>
        </w:rPr>
        <w:t>), Dhadh (</w:t>
      </w:r>
      <w:r w:rsidR="008E218C" w:rsidRPr="008E218C">
        <w:rPr>
          <w:rFonts w:ascii="Cascadia Mono SemiLight" w:hAnsi="Cascadia Mono SemiLight" w:cs="Cascadia Mono SemiLight" w:hint="cs"/>
          <w:color w:val="595959" w:themeColor="text1" w:themeTint="A6"/>
          <w:sz w:val="24"/>
          <w:szCs w:val="24"/>
          <w:rtl/>
        </w:rPr>
        <w:t>ض</w:t>
      </w:r>
      <w:r w:rsidR="008E218C" w:rsidRPr="008E218C">
        <w:rPr>
          <w:rFonts w:ascii="Cascadia Mono SemiLight" w:hAnsi="Cascadia Mono SemiLight" w:cs="Cascadia Mono SemiLight"/>
          <w:color w:val="595959" w:themeColor="text1" w:themeTint="A6"/>
          <w:sz w:val="24"/>
          <w:szCs w:val="24"/>
        </w:rPr>
        <w:t>), Tha (</w:t>
      </w:r>
      <w:r w:rsidR="008E218C" w:rsidRPr="008E218C">
        <w:rPr>
          <w:rFonts w:ascii="Cascadia Mono SemiLight" w:hAnsi="Cascadia Mono SemiLight" w:cs="Cascadia Mono SemiLight" w:hint="cs"/>
          <w:color w:val="595959" w:themeColor="text1" w:themeTint="A6"/>
          <w:sz w:val="24"/>
          <w:szCs w:val="24"/>
          <w:rtl/>
        </w:rPr>
        <w:t>ط</w:t>
      </w:r>
      <w:r w:rsidR="008E218C" w:rsidRPr="008E218C">
        <w:rPr>
          <w:rFonts w:ascii="Cascadia Mono SemiLight" w:hAnsi="Cascadia Mono SemiLight" w:cs="Cascadia Mono SemiLight"/>
          <w:color w:val="595959" w:themeColor="text1" w:themeTint="A6"/>
          <w:sz w:val="24"/>
          <w:szCs w:val="24"/>
        </w:rPr>
        <w:t>), zha (</w:t>
      </w:r>
      <w:r w:rsidR="008E218C" w:rsidRPr="008E218C">
        <w:rPr>
          <w:rFonts w:ascii="Cascadia Mono SemiLight" w:hAnsi="Cascadia Mono SemiLight" w:cs="Cascadia Mono SemiLight" w:hint="cs"/>
          <w:color w:val="595959" w:themeColor="text1" w:themeTint="A6"/>
          <w:sz w:val="24"/>
          <w:szCs w:val="24"/>
          <w:rtl/>
        </w:rPr>
        <w:t>ظ</w:t>
      </w:r>
      <w:r w:rsidR="008E218C" w:rsidRPr="008E218C">
        <w:rPr>
          <w:rFonts w:ascii="Cascadia Mono SemiLight" w:hAnsi="Cascadia Mono SemiLight" w:cs="Cascadia Mono SemiLight"/>
          <w:color w:val="595959" w:themeColor="text1" w:themeTint="A6"/>
          <w:sz w:val="24"/>
          <w:szCs w:val="24"/>
        </w:rPr>
        <w:t>), Nun (</w:t>
      </w:r>
      <w:r w:rsidR="008E218C" w:rsidRPr="008E218C">
        <w:rPr>
          <w:rFonts w:ascii="Cascadia Mono SemiLight" w:hAnsi="Cascadia Mono SemiLight" w:cs="Cascadia Mono SemiLight" w:hint="cs"/>
          <w:color w:val="595959" w:themeColor="text1" w:themeTint="A6"/>
          <w:sz w:val="24"/>
          <w:szCs w:val="24"/>
          <w:rtl/>
        </w:rPr>
        <w:t>ن</w:t>
      </w:r>
      <w:r w:rsidR="008E218C" w:rsidRPr="008E218C">
        <w:rPr>
          <w:rFonts w:ascii="Cascadia Mono SemiLight" w:hAnsi="Cascadia Mono SemiLight" w:cs="Cascadia Mono SemiLight"/>
          <w:color w:val="595959" w:themeColor="text1" w:themeTint="A6"/>
          <w:sz w:val="24"/>
          <w:szCs w:val="24"/>
        </w:rPr>
        <w:t>)</w:t>
      </w:r>
    </w:p>
    <w:p w14:paraId="5CE1E3E3" w14:textId="77777777" w:rsidR="00903FA8" w:rsidRDefault="00903FA8" w:rsidP="00903FA8">
      <w:pPr>
        <w:spacing w:after="0" w:line="240" w:lineRule="auto"/>
        <w:ind w:firstLine="288"/>
        <w:rPr>
          <w:rFonts w:ascii="Cascadia Mono SemiLight" w:hAnsi="Cascadia Mono SemiLight" w:cs="Cascadia Mono SemiLight"/>
          <w:color w:val="595959" w:themeColor="text1" w:themeTint="A6"/>
          <w:sz w:val="24"/>
          <w:szCs w:val="24"/>
        </w:rPr>
      </w:pPr>
    </w:p>
    <w:p w14:paraId="68E39993" w14:textId="77777777" w:rsidR="00903FA8" w:rsidRDefault="00903FA8" w:rsidP="00903FA8">
      <w:pPr>
        <w:spacing w:after="0" w:line="240" w:lineRule="auto"/>
        <w:ind w:firstLine="288"/>
        <w:rPr>
          <w:rFonts w:ascii="Cascadia Mono SemiLight" w:hAnsi="Cascadia Mono SemiLight" w:cs="Cascadia Mono SemiLight"/>
          <w:color w:val="595959" w:themeColor="text1" w:themeTint="A6"/>
          <w:sz w:val="24"/>
          <w:szCs w:val="24"/>
        </w:rPr>
      </w:pPr>
    </w:p>
    <w:p w14:paraId="31621C89" w14:textId="77777777" w:rsidR="00903FA8" w:rsidRDefault="00903FA8" w:rsidP="00903FA8">
      <w:pPr>
        <w:spacing w:after="0" w:line="240" w:lineRule="auto"/>
        <w:ind w:firstLine="288"/>
        <w:rPr>
          <w:rFonts w:ascii="Cascadia Mono SemiLight" w:hAnsi="Cascadia Mono SemiLight" w:cs="Cascadia Mono SemiLight"/>
          <w:color w:val="595959" w:themeColor="text1" w:themeTint="A6"/>
          <w:sz w:val="24"/>
          <w:szCs w:val="24"/>
        </w:rPr>
      </w:pPr>
    </w:p>
    <w:p w14:paraId="620733CD" w14:textId="00321851" w:rsidR="001A7B49" w:rsidRDefault="002A34AE" w:rsidP="00903FA8">
      <w:pPr>
        <w:spacing w:after="0" w:line="240" w:lineRule="auto"/>
        <w:jc w:val="center"/>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t>#gharib</w:t>
      </w:r>
      <w:r w:rsidR="00E059B7">
        <w:rPr>
          <w:rFonts w:ascii="Cascadia Mono SemiLight" w:hAnsi="Cascadia Mono SemiLight" w:cs="Cascadia Mono SemiLight"/>
          <w:color w:val="595959" w:themeColor="text1" w:themeTint="A6"/>
          <w:sz w:val="24"/>
          <w:szCs w:val="24"/>
        </w:rPr>
        <w:t xml:space="preserve"> hukum</w:t>
      </w:r>
      <w:r>
        <w:rPr>
          <w:rFonts w:ascii="Cascadia Mono SemiLight" w:hAnsi="Cascadia Mono SemiLight" w:cs="Cascadia Mono SemiLight"/>
          <w:color w:val="595959" w:themeColor="text1" w:themeTint="A6"/>
          <w:sz w:val="24"/>
          <w:szCs w:val="24"/>
        </w:rPr>
        <w:t>#</w:t>
      </w:r>
    </w:p>
    <w:p w14:paraId="70D1E8F2" w14:textId="1921FB81" w:rsidR="006620AC" w:rsidRDefault="006620AC" w:rsidP="00EC76B7">
      <w:pPr>
        <w:pStyle w:val="DaftarParagraf"/>
        <w:numPr>
          <w:ilvl w:val="0"/>
          <w:numId w:val="8"/>
        </w:numPr>
      </w:pPr>
      <w:r w:rsidRPr="006620AC">
        <w:t>Imalah Bacaan garib pertama adalah imalah. Dalam bahasa Arab, imalah artinya miring. Dalam hal ini, hukum bacaan imalah dilafalkan dengan memiringkan bacaan ra (</w:t>
      </w:r>
      <w:r w:rsidRPr="006620AC">
        <w:rPr>
          <w:rtl/>
        </w:rPr>
        <w:t>رَ</w:t>
      </w:r>
      <w:r w:rsidRPr="006620AC">
        <w:t xml:space="preserve">) menjadi "re". Cara membacanya adalah dengan membelokkan bunyi ra fathah menjadi setengah kasrah dan hurufnya dibaca tipis (tarqiq). Bacaan imalah hanya terdapat dalam satu ayat Al-Quran, yakni pada surah hud ayat 41 sebagai berikut: </w:t>
      </w:r>
      <w:r w:rsidRPr="006620AC">
        <w:rPr>
          <w:rtl/>
        </w:rPr>
        <w:t>۞ وَقَالَ ٱرْكَبُوا۟ فِيهَا بِسْمِ ٱللَّهِ مَجْر۪ىٰهَا وَمُرْسَىٰهَآ ۚ إِنَّ رَبِّى لَغَفُورٌ رَّحِيمٌ</w:t>
      </w:r>
      <w:r w:rsidRPr="006620AC">
        <w:t xml:space="preserve"> Bacaan latinnya: "Wa qālarkab</w:t>
      </w:r>
      <w:r w:rsidRPr="00EC76B7">
        <w:rPr>
          <w:rFonts w:ascii="Cambria" w:hAnsi="Cambria" w:cs="Cambria"/>
        </w:rPr>
        <w:t>ụ</w:t>
      </w:r>
      <w:r w:rsidRPr="006620AC">
        <w:t xml:space="preserve"> fīhā bismillāhi majreehā wa mursāhā, inna rabbī lagaf</w:t>
      </w:r>
      <w:r w:rsidRPr="00EC76B7">
        <w:rPr>
          <w:rFonts w:ascii="Cambria" w:hAnsi="Cambria" w:cs="Cambria"/>
        </w:rPr>
        <w:t>ụ</w:t>
      </w:r>
      <w:r w:rsidRPr="006620AC">
        <w:t>rur ra</w:t>
      </w:r>
      <w:r w:rsidRPr="00EC76B7">
        <w:rPr>
          <w:rFonts w:ascii="Cambria" w:hAnsi="Cambria" w:cs="Cambria"/>
        </w:rPr>
        <w:t>ḥ</w:t>
      </w:r>
      <w:r w:rsidRPr="006620AC">
        <w:t xml:space="preserve">īm" Artinya: "Dan Nuh berkata: 'Naiklah kamu sekalian ke dalamnya dengan menyebut nama Allah di waktu berlayar dan berlabuhnya'. Sesungguhnya Tuhanku benar-benar Maha Pengampun lagi Maha Penyayang," (QS. Hud [11]: 41). Hukum ilmalah pada ayat </w:t>
      </w:r>
      <w:r w:rsidRPr="006620AC">
        <w:lastRenderedPageBreak/>
        <w:t xml:space="preserve">di atas terletak pada lafal: </w:t>
      </w:r>
      <w:r w:rsidRPr="006620AC">
        <w:rPr>
          <w:rtl/>
        </w:rPr>
        <w:t>مَجْرَاهَا</w:t>
      </w:r>
      <w:r w:rsidRPr="006620AC">
        <w:t xml:space="preserve"> (Dibaca: Majreha). 2. Isymam Bacaan isymam dilakukan dengan cara memonyongkan bibir (seakan-akan membaca harakat dammah). Bacaan garib isymam tidak terdengar melalui bunyi (atau jika memang ada sangat samar), namun ditunjukkan dengan cara membacanya yang agak monyong. Contoh isymam hanya ada satu dalam Al-Quran, yakni pada surah Yusuf ayat 11 sebagai berikut: </w:t>
      </w:r>
      <w:r w:rsidRPr="006620AC">
        <w:rPr>
          <w:rtl/>
        </w:rPr>
        <w:t>قَالُوا۟ يَٰٓأَبَانَا مَا لَكَ لَا تَأْمَ۫نَّا عَلَىٰ يُوسُفَ وَإِنَّا لَهُۥ لَنَٰصِحُونَ</w:t>
      </w:r>
      <w:r w:rsidRPr="006620AC">
        <w:t xml:space="preserve"> Bacaan latinnya: "Qāl</w:t>
      </w:r>
      <w:r w:rsidRPr="00EC76B7">
        <w:rPr>
          <w:rFonts w:ascii="Cambria" w:hAnsi="Cambria" w:cs="Cambria"/>
        </w:rPr>
        <w:t>ụ</w:t>
      </w:r>
      <w:r w:rsidRPr="006620AC">
        <w:t xml:space="preserve"> yā abānā mā laka lā ta`mannā 'alā y</w:t>
      </w:r>
      <w:r w:rsidRPr="00EC76B7">
        <w:rPr>
          <w:rFonts w:ascii="Cambria" w:hAnsi="Cambria" w:cs="Cambria"/>
        </w:rPr>
        <w:t>ụ</w:t>
      </w:r>
      <w:r w:rsidRPr="006620AC">
        <w:t>sufa wa innā lah</w:t>
      </w:r>
      <w:r w:rsidRPr="00EC76B7">
        <w:rPr>
          <w:rFonts w:ascii="Cambria" w:hAnsi="Cambria" w:cs="Cambria"/>
        </w:rPr>
        <w:t>ụ</w:t>
      </w:r>
      <w:r w:rsidRPr="006620AC">
        <w:t xml:space="preserve"> lanā</w:t>
      </w:r>
      <w:r w:rsidRPr="00EC76B7">
        <w:rPr>
          <w:rFonts w:ascii="Cambria" w:hAnsi="Cambria" w:cs="Cambria"/>
        </w:rPr>
        <w:t>ṣ</w:t>
      </w:r>
      <w:r w:rsidRPr="006620AC">
        <w:t>i</w:t>
      </w:r>
      <w:r w:rsidRPr="00EC76B7">
        <w:rPr>
          <w:rFonts w:ascii="Cambria" w:hAnsi="Cambria" w:cs="Cambria"/>
        </w:rPr>
        <w:t>ḥụ</w:t>
      </w:r>
      <w:r w:rsidRPr="006620AC">
        <w:t xml:space="preserve">n" Artinya: "Mereka berkata: 'Wahai ayah kami, apa sebabnya kamu tidak mempercayai kami terhadap Yusuf, padahal sesungguhnya kami adalah orang-orang yang mengingini kebaikan baginya," (QS. Yusuf [12]: 11). Hukum isymam pada ayat di atas terletak pada lafal: </w:t>
      </w:r>
      <w:r w:rsidRPr="006620AC">
        <w:rPr>
          <w:rtl/>
        </w:rPr>
        <w:t>لَا تَأْمَنَّا</w:t>
      </w:r>
      <w:r w:rsidRPr="006620AC">
        <w:t xml:space="preserve"> (Dibaca: La ta'manna). Bunyinya nyaris mirip seperti biasa, namun bibir agak dimoncongkan seperti membaca harakat dammah. Hal itu disebabkan asal katanya adalah "Laa Ta’manunna", namun bunyi "U" dalam kata tersebut dihilangkan. 3. Saktah Bacaan saktah dalam Al-Quran dibaca sembari berhenti sepanjang dua harakat tanpa menarik napas. Tanda bahwa ayat itu terdapat bacaan saktah ditunjukkan dengan huruf sin kecil (</w:t>
      </w:r>
      <w:r w:rsidRPr="006620AC">
        <w:rPr>
          <w:rtl/>
        </w:rPr>
        <w:t>س</w:t>
      </w:r>
      <w:r w:rsidRPr="006620AC">
        <w:t>) atau dengan tulisan lengkap (</w:t>
      </w:r>
      <w:r w:rsidRPr="006620AC">
        <w:rPr>
          <w:rtl/>
        </w:rPr>
        <w:t>سكته</w:t>
      </w:r>
      <w:r w:rsidRPr="006620AC">
        <w:t xml:space="preserve">) di bagian atas ayat. Dalam Al-Quran, hanya ada 4 tanda saktah, yakni pada surah Al-Kahfi di akhir ayat 1, surah Yasin pada ayat 52, surah Al-Qiyamah ayat 27, dan surah Al-Muthaffifin ayat 14. 4. Tashil Bacaan garib selanjutnya adalah tashil yang terjadi ketika dua hamzah berada dalam posisi saling berurutan. Cara membaca hamzah pertama adalah seperti lafal hamzah pada umumnya, sementara itu, hamzah yang kedua dibaca seperti huruf ha' samar, yakni seperti antara hamzah dan bunyi alif. </w:t>
      </w:r>
      <w:r w:rsidRPr="006620AC">
        <w:lastRenderedPageBreak/>
        <w:t xml:space="preserve">Bacaan tashil hanya ada satu dalam Al-Quran pada surah Fushilat ayat 44 di lafal: </w:t>
      </w:r>
      <w:r w:rsidRPr="006620AC">
        <w:rPr>
          <w:rtl/>
        </w:rPr>
        <w:t>أَأَعْجَمِيٌّ</w:t>
      </w:r>
      <w:r w:rsidRPr="006620AC">
        <w:t xml:space="preserve"> (Dibaca: Aha'jamiyyu) 5. Naql Dalam ilmu tajwid, naql artinya memindahkan harakat pada huruf sebelumnya. Pada tilawah Al-Quran, hanya terdapat satu ayat dibaca dengan kaidah garib naql, yakni pada surah Al-Hujurat ayat 11: Lafalnya terdapat pada kata: </w:t>
      </w:r>
      <w:r w:rsidRPr="006620AC">
        <w:rPr>
          <w:rtl/>
        </w:rPr>
        <w:t>بِئْسَ الإِسْمُ</w:t>
      </w:r>
      <w:r w:rsidRPr="006620AC">
        <w:t>. Jika merujuk pada bacaan Al-Quran biasanya, cara membacanya adalah dengan bunyi "Bi'sal ismu". Namun, karena ada kaidah naql, cara melafalkannya adalah dengan memindahkan harakat pada huruf sebelumnya. Dengan demikian, cara membacanya adalah: "Bi'salismu".</w:t>
      </w:r>
      <w:r w:rsidRPr="006620AC">
        <w:br/>
      </w:r>
    </w:p>
    <w:p w14:paraId="04FD4546" w14:textId="77777777" w:rsidR="00EC76B7" w:rsidRDefault="00EC76B7" w:rsidP="00EC76B7"/>
    <w:p w14:paraId="18095AF2" w14:textId="5BCA1CAF" w:rsidR="00EC76B7" w:rsidRPr="0014341D" w:rsidRDefault="0014341D" w:rsidP="00EC76B7">
      <w:pPr>
        <w:jc w:val="center"/>
        <w:textAlignment w:val="baseline"/>
      </w:pPr>
      <w:r>
        <w:rPr>
          <w:rFonts w:ascii="inherit" w:hAnsi="inherit"/>
          <w:b/>
          <w:bCs/>
          <w:color w:val="FF0000"/>
          <w:sz w:val="22"/>
          <w:szCs w:val="22"/>
          <w:bdr w:val="none" w:sz="0" w:space="0" w:color="auto" w:frame="1"/>
        </w:rPr>
        <w:t>#</w:t>
      </w:r>
      <w:r w:rsidR="00E059B7">
        <w:rPr>
          <w:rFonts w:ascii="inherit" w:hAnsi="inherit"/>
          <w:b/>
          <w:bCs/>
          <w:color w:val="FF0000"/>
          <w:sz w:val="22"/>
          <w:szCs w:val="22"/>
          <w:bdr w:val="none" w:sz="0" w:space="0" w:color="auto" w:frame="1"/>
        </w:rPr>
        <w:t>Gharib Tulisan</w:t>
      </w:r>
      <w:r>
        <w:rPr>
          <w:rFonts w:ascii="inherit" w:hAnsi="inherit"/>
          <w:b/>
          <w:bCs/>
          <w:color w:val="FF0000"/>
          <w:sz w:val="22"/>
          <w:szCs w:val="22"/>
          <w:bdr w:val="none" w:sz="0" w:space="0" w:color="auto" w:frame="1"/>
        </w:rPr>
        <w:t>#</w:t>
      </w:r>
    </w:p>
    <w:p w14:paraId="39F2BB00" w14:textId="77777777" w:rsidR="00EC76B7" w:rsidRDefault="00EC76B7" w:rsidP="00EC76B7">
      <w:pPr>
        <w:textAlignment w:val="baseline"/>
      </w:pPr>
      <w:r>
        <w:rPr>
          <w:rFonts w:ascii="inherit" w:hAnsi="inherit"/>
          <w:sz w:val="22"/>
          <w:szCs w:val="22"/>
          <w:bdr w:val="none" w:sz="0" w:space="0" w:color="auto" w:frame="1"/>
          <w:lang w:val="id-ID"/>
        </w:rPr>
        <w:t>1</w:t>
      </w:r>
    </w:p>
    <w:p w14:paraId="2FFCB49C" w14:textId="77777777" w:rsidR="00EC76B7" w:rsidRDefault="00EC76B7" w:rsidP="00EC76B7">
      <w:pPr>
        <w:bidi/>
        <w:jc w:val="both"/>
        <w:textAlignment w:val="baseline"/>
      </w:pPr>
      <w:r>
        <w:rPr>
          <w:rFonts w:ascii="inherit" w:hAnsi="inherit"/>
          <w:sz w:val="22"/>
          <w:szCs w:val="22"/>
          <w:bdr w:val="none" w:sz="0" w:space="0" w:color="auto" w:frame="1"/>
          <w:rtl/>
        </w:rPr>
        <w:t>وَاللَّهُ يَقْبِضُ وَيَبْصُطُ</w:t>
      </w:r>
    </w:p>
    <w:p w14:paraId="0CA994B3" w14:textId="5EC39316" w:rsidR="00EC76B7" w:rsidRDefault="00EC76B7" w:rsidP="00EC76B7">
      <w:pPr>
        <w:textAlignment w:val="baseline"/>
        <w:rPr>
          <w:rtl/>
        </w:rPr>
      </w:pPr>
      <w:r>
        <w:rPr>
          <w:rFonts w:ascii="inherit" w:hAnsi="inherit"/>
          <w:sz w:val="22"/>
          <w:szCs w:val="22"/>
          <w:bdr w:val="none" w:sz="0" w:space="0" w:color="auto" w:frame="1"/>
          <w:lang w:val="id-ID"/>
        </w:rPr>
        <w:t>Al</w:t>
      </w:r>
      <w:r w:rsidR="002B141E">
        <w:rPr>
          <w:rFonts w:ascii="inherit" w:hAnsi="inherit"/>
          <w:sz w:val="22"/>
          <w:szCs w:val="22"/>
          <w:bdr w:val="none" w:sz="0" w:space="0" w:color="auto" w:frame="1"/>
        </w:rPr>
        <w:t>-</w:t>
      </w:r>
      <w:r>
        <w:rPr>
          <w:rFonts w:ascii="inherit" w:hAnsi="inherit"/>
          <w:sz w:val="22"/>
          <w:szCs w:val="22"/>
          <w:bdr w:val="none" w:sz="0" w:space="0" w:color="auto" w:frame="1"/>
          <w:lang w:val="id-ID"/>
        </w:rPr>
        <w:t>Baqarah: 245</w:t>
      </w:r>
    </w:p>
    <w:p w14:paraId="60BA4A34" w14:textId="77777777" w:rsidR="00EC76B7" w:rsidRDefault="00EC76B7" w:rsidP="00EC76B7">
      <w:pPr>
        <w:textAlignment w:val="baseline"/>
      </w:pPr>
      <w:r>
        <w:rPr>
          <w:rFonts w:ascii="inherit" w:hAnsi="inherit"/>
          <w:sz w:val="22"/>
          <w:szCs w:val="22"/>
          <w:bdr w:val="none" w:sz="0" w:space="0" w:color="auto" w:frame="1"/>
          <w:lang w:val="id-ID"/>
        </w:rPr>
        <w:t>Huruf Shod pada kata </w:t>
      </w:r>
      <w:r>
        <w:rPr>
          <w:rFonts w:ascii="inherit" w:hAnsi="inherit"/>
          <w:sz w:val="22"/>
          <w:szCs w:val="22"/>
          <w:bdr w:val="none" w:sz="0" w:space="0" w:color="auto" w:frame="1"/>
          <w:rtl/>
        </w:rPr>
        <w:t>يبصط</w:t>
      </w:r>
      <w:r>
        <w:rPr>
          <w:rFonts w:ascii="inherit" w:hAnsi="inherit"/>
          <w:sz w:val="22"/>
          <w:szCs w:val="22"/>
          <w:bdr w:val="none" w:sz="0" w:space="0" w:color="auto" w:frame="1"/>
          <w:rtl/>
          <w:lang w:val="id-ID"/>
        </w:rPr>
        <w:t> </w:t>
      </w:r>
      <w:r>
        <w:rPr>
          <w:rFonts w:ascii="inherit" w:hAnsi="inherit"/>
          <w:sz w:val="22"/>
          <w:szCs w:val="22"/>
          <w:bdr w:val="none" w:sz="0" w:space="0" w:color="auto" w:frame="1"/>
          <w:lang w:val="id-ID"/>
        </w:rPr>
        <w:t>dibaca Sin, sehingga menjadi </w:t>
      </w:r>
      <w:r>
        <w:rPr>
          <w:rFonts w:ascii="inherit" w:hAnsi="inherit"/>
          <w:sz w:val="22"/>
          <w:szCs w:val="22"/>
          <w:bdr w:val="none" w:sz="0" w:space="0" w:color="auto" w:frame="1"/>
          <w:rtl/>
        </w:rPr>
        <w:t>يبسط</w:t>
      </w:r>
    </w:p>
    <w:p w14:paraId="65BD890D" w14:textId="77777777" w:rsidR="00EC76B7" w:rsidRDefault="00EC76B7" w:rsidP="00EC76B7">
      <w:pPr>
        <w:textAlignment w:val="baseline"/>
      </w:pPr>
      <w:r>
        <w:rPr>
          <w:rFonts w:ascii="inherit" w:hAnsi="inherit"/>
          <w:sz w:val="22"/>
          <w:szCs w:val="22"/>
          <w:bdr w:val="none" w:sz="0" w:space="0" w:color="auto" w:frame="1"/>
          <w:lang w:val="id-ID"/>
        </w:rPr>
        <w:t>2</w:t>
      </w:r>
    </w:p>
    <w:p w14:paraId="333FA199" w14:textId="77777777" w:rsidR="00EC76B7" w:rsidRDefault="00EC76B7" w:rsidP="00EC76B7">
      <w:pPr>
        <w:bidi/>
        <w:jc w:val="both"/>
        <w:textAlignment w:val="baseline"/>
      </w:pPr>
      <w:r>
        <w:rPr>
          <w:rFonts w:ascii="inherit" w:hAnsi="inherit"/>
          <w:sz w:val="22"/>
          <w:szCs w:val="22"/>
          <w:bdr w:val="none" w:sz="0" w:space="0" w:color="auto" w:frame="1"/>
          <w:rtl/>
        </w:rPr>
        <w:t>وَزَادَكُمْ فِي الْخَلْقِ بصْطَةً</w:t>
      </w:r>
    </w:p>
    <w:p w14:paraId="2B27374F" w14:textId="1E2EDC8A" w:rsidR="00EC76B7" w:rsidRDefault="00EC76B7" w:rsidP="00EC76B7">
      <w:pPr>
        <w:textAlignment w:val="baseline"/>
        <w:rPr>
          <w:rtl/>
        </w:rPr>
      </w:pPr>
      <w:r>
        <w:rPr>
          <w:rFonts w:ascii="inherit" w:hAnsi="inherit"/>
          <w:sz w:val="22"/>
          <w:szCs w:val="22"/>
          <w:bdr w:val="none" w:sz="0" w:space="0" w:color="auto" w:frame="1"/>
          <w:lang w:val="id-ID"/>
        </w:rPr>
        <w:t>Al</w:t>
      </w:r>
      <w:r w:rsidR="002B141E">
        <w:rPr>
          <w:rFonts w:ascii="inherit" w:hAnsi="inherit"/>
          <w:sz w:val="22"/>
          <w:szCs w:val="22"/>
          <w:bdr w:val="none" w:sz="0" w:space="0" w:color="auto" w:frame="1"/>
        </w:rPr>
        <w:t>-</w:t>
      </w:r>
      <w:r>
        <w:rPr>
          <w:rFonts w:ascii="inherit" w:hAnsi="inherit"/>
          <w:sz w:val="22"/>
          <w:szCs w:val="22"/>
          <w:bdr w:val="none" w:sz="0" w:space="0" w:color="auto" w:frame="1"/>
          <w:lang w:val="id-ID"/>
        </w:rPr>
        <w:t>A’raf: 69</w:t>
      </w:r>
    </w:p>
    <w:p w14:paraId="1A81AB8A" w14:textId="77777777" w:rsidR="00EC76B7" w:rsidRDefault="00EC76B7" w:rsidP="00EC76B7">
      <w:pPr>
        <w:textAlignment w:val="baseline"/>
      </w:pPr>
      <w:r>
        <w:rPr>
          <w:rFonts w:ascii="inherit" w:hAnsi="inherit"/>
          <w:sz w:val="22"/>
          <w:szCs w:val="22"/>
          <w:bdr w:val="none" w:sz="0" w:space="0" w:color="auto" w:frame="1"/>
          <w:lang w:val="id-ID"/>
        </w:rPr>
        <w:t>Huruf Shod pada kata </w:t>
      </w:r>
      <w:r>
        <w:rPr>
          <w:rFonts w:ascii="inherit" w:hAnsi="inherit"/>
          <w:sz w:val="22"/>
          <w:szCs w:val="22"/>
          <w:bdr w:val="none" w:sz="0" w:space="0" w:color="auto" w:frame="1"/>
          <w:rtl/>
        </w:rPr>
        <w:t>بصطة</w:t>
      </w:r>
      <w:r>
        <w:rPr>
          <w:rFonts w:ascii="inherit" w:hAnsi="inherit"/>
          <w:sz w:val="22"/>
          <w:szCs w:val="22"/>
          <w:bdr w:val="none" w:sz="0" w:space="0" w:color="auto" w:frame="1"/>
          <w:rtl/>
          <w:lang w:val="id-ID"/>
        </w:rPr>
        <w:t> </w:t>
      </w:r>
      <w:r>
        <w:rPr>
          <w:rFonts w:ascii="inherit" w:hAnsi="inherit"/>
          <w:sz w:val="22"/>
          <w:szCs w:val="22"/>
          <w:bdr w:val="none" w:sz="0" w:space="0" w:color="auto" w:frame="1"/>
          <w:lang w:val="id-ID"/>
        </w:rPr>
        <w:t>dibaca Sin. Sehingga, cara bacanya adalah </w:t>
      </w:r>
      <w:r>
        <w:rPr>
          <w:rFonts w:ascii="inherit" w:hAnsi="inherit"/>
          <w:sz w:val="22"/>
          <w:szCs w:val="22"/>
          <w:bdr w:val="none" w:sz="0" w:space="0" w:color="auto" w:frame="1"/>
          <w:rtl/>
        </w:rPr>
        <w:t>بسطة</w:t>
      </w:r>
    </w:p>
    <w:p w14:paraId="7B9E9ECD" w14:textId="77777777" w:rsidR="00EC76B7" w:rsidRDefault="00EC76B7" w:rsidP="00EC76B7">
      <w:pPr>
        <w:textAlignment w:val="baseline"/>
      </w:pPr>
      <w:r>
        <w:rPr>
          <w:rFonts w:ascii="inherit" w:hAnsi="inherit"/>
          <w:sz w:val="22"/>
          <w:szCs w:val="22"/>
          <w:bdr w:val="none" w:sz="0" w:space="0" w:color="auto" w:frame="1"/>
          <w:lang w:val="id-ID"/>
        </w:rPr>
        <w:t>3</w:t>
      </w:r>
    </w:p>
    <w:p w14:paraId="0F3F1E3B" w14:textId="77777777" w:rsidR="00EC76B7" w:rsidRDefault="00EC76B7" w:rsidP="00EC76B7">
      <w:pPr>
        <w:bidi/>
        <w:jc w:val="both"/>
        <w:textAlignment w:val="baseline"/>
      </w:pPr>
      <w:r>
        <w:rPr>
          <w:rFonts w:ascii="inherit" w:hAnsi="inherit"/>
          <w:sz w:val="22"/>
          <w:szCs w:val="22"/>
          <w:bdr w:val="none" w:sz="0" w:space="0" w:color="auto" w:frame="1"/>
          <w:rtl/>
        </w:rPr>
        <w:t>بِسْمِ اللَّهِ مَجْرَاهَا وَمُرْسَاهَا</w:t>
      </w:r>
    </w:p>
    <w:p w14:paraId="03776560" w14:textId="77777777" w:rsidR="00EC76B7" w:rsidRDefault="00EC76B7" w:rsidP="00EC76B7">
      <w:pPr>
        <w:textAlignment w:val="baseline"/>
        <w:rPr>
          <w:rtl/>
        </w:rPr>
      </w:pPr>
      <w:r>
        <w:rPr>
          <w:rFonts w:ascii="inherit" w:hAnsi="inherit"/>
          <w:sz w:val="22"/>
          <w:szCs w:val="22"/>
          <w:bdr w:val="none" w:sz="0" w:space="0" w:color="auto" w:frame="1"/>
          <w:lang w:val="id-ID"/>
        </w:rPr>
        <w:t>Hud: 41</w:t>
      </w:r>
    </w:p>
    <w:p w14:paraId="1678C03C" w14:textId="77777777" w:rsidR="00EC76B7" w:rsidRDefault="00EC76B7" w:rsidP="00EC76B7">
      <w:pPr>
        <w:textAlignment w:val="baseline"/>
      </w:pPr>
      <w:r>
        <w:rPr>
          <w:rFonts w:ascii="inherit" w:hAnsi="inherit"/>
          <w:sz w:val="22"/>
          <w:szCs w:val="22"/>
          <w:bdr w:val="none" w:sz="0" w:space="0" w:color="auto" w:frame="1"/>
          <w:lang w:val="id-ID"/>
        </w:rPr>
        <w:t>Huruf Ro’ pada kata </w:t>
      </w:r>
      <w:r>
        <w:rPr>
          <w:rFonts w:ascii="inherit" w:hAnsi="inherit"/>
          <w:sz w:val="22"/>
          <w:szCs w:val="22"/>
          <w:bdr w:val="none" w:sz="0" w:space="0" w:color="auto" w:frame="1"/>
          <w:rtl/>
        </w:rPr>
        <w:t>مجراها</w:t>
      </w:r>
      <w:r>
        <w:rPr>
          <w:rFonts w:ascii="inherit" w:hAnsi="inherit"/>
          <w:sz w:val="22"/>
          <w:szCs w:val="22"/>
          <w:bdr w:val="none" w:sz="0" w:space="0" w:color="auto" w:frame="1"/>
          <w:rtl/>
          <w:lang w:val="id-ID"/>
        </w:rPr>
        <w:t> </w:t>
      </w:r>
      <w:r>
        <w:rPr>
          <w:rFonts w:ascii="inherit" w:hAnsi="inherit"/>
          <w:sz w:val="22"/>
          <w:szCs w:val="22"/>
          <w:bdr w:val="none" w:sz="0" w:space="0" w:color="auto" w:frame="1"/>
          <w:lang w:val="id-ID"/>
        </w:rPr>
        <w:t>disebut Imalah kubro. Cara membacanya dengan harokat yang dekat pada kasroh, tetapi bukan kasroh.</w:t>
      </w:r>
    </w:p>
    <w:p w14:paraId="317385A8" w14:textId="77777777" w:rsidR="00EC76B7" w:rsidRDefault="00EC76B7" w:rsidP="00EC76B7">
      <w:pPr>
        <w:textAlignment w:val="baseline"/>
      </w:pPr>
      <w:r>
        <w:rPr>
          <w:rFonts w:ascii="inherit" w:hAnsi="inherit"/>
          <w:sz w:val="22"/>
          <w:szCs w:val="22"/>
          <w:bdr w:val="none" w:sz="0" w:space="0" w:color="auto" w:frame="1"/>
          <w:lang w:val="id-ID"/>
        </w:rPr>
        <w:t>4</w:t>
      </w:r>
    </w:p>
    <w:p w14:paraId="37DB38ED" w14:textId="77777777" w:rsidR="00EC76B7" w:rsidRDefault="00EC76B7" w:rsidP="00EC76B7">
      <w:pPr>
        <w:bidi/>
        <w:jc w:val="both"/>
        <w:textAlignment w:val="baseline"/>
      </w:pPr>
      <w:r>
        <w:rPr>
          <w:rFonts w:ascii="inherit" w:hAnsi="inherit"/>
          <w:sz w:val="22"/>
          <w:szCs w:val="22"/>
          <w:bdr w:val="none" w:sz="0" w:space="0" w:color="auto" w:frame="1"/>
          <w:rtl/>
        </w:rPr>
        <w:lastRenderedPageBreak/>
        <w:t>يَا بُنَيَّ ارْكَبْ مَعَنَا</w:t>
      </w:r>
    </w:p>
    <w:p w14:paraId="7023AD18" w14:textId="77777777" w:rsidR="00EC76B7" w:rsidRDefault="00EC76B7" w:rsidP="00EC76B7">
      <w:pPr>
        <w:textAlignment w:val="baseline"/>
        <w:rPr>
          <w:rtl/>
        </w:rPr>
      </w:pPr>
      <w:r>
        <w:rPr>
          <w:rFonts w:ascii="inherit" w:hAnsi="inherit"/>
          <w:sz w:val="22"/>
          <w:szCs w:val="22"/>
          <w:bdr w:val="none" w:sz="0" w:space="0" w:color="auto" w:frame="1"/>
          <w:lang w:val="id-ID"/>
        </w:rPr>
        <w:t>Hud: 42</w:t>
      </w:r>
    </w:p>
    <w:p w14:paraId="23B4591F" w14:textId="77777777" w:rsidR="00EC76B7" w:rsidRDefault="00EC76B7" w:rsidP="00EC76B7">
      <w:pPr>
        <w:textAlignment w:val="baseline"/>
      </w:pPr>
      <w:r>
        <w:rPr>
          <w:rFonts w:ascii="inherit" w:hAnsi="inherit"/>
          <w:sz w:val="22"/>
          <w:szCs w:val="22"/>
          <w:bdr w:val="none" w:sz="0" w:space="0" w:color="auto" w:frame="1"/>
          <w:lang w:val="id-ID"/>
        </w:rPr>
        <w:t>Terdapat Huruf Ba’ dan Mim. Dihukumi Idghom Mutaqorribain, tetapi dengan suara dengung. Cara membacanya seperti Anda membaca </w:t>
      </w:r>
      <w:r>
        <w:rPr>
          <w:rFonts w:ascii="inherit" w:hAnsi="inherit"/>
          <w:sz w:val="22"/>
          <w:szCs w:val="22"/>
          <w:bdr w:val="none" w:sz="0" w:space="0" w:color="auto" w:frame="1"/>
          <w:rtl/>
        </w:rPr>
        <w:t>اركم معنا</w:t>
      </w:r>
    </w:p>
    <w:p w14:paraId="58CBC736" w14:textId="77777777" w:rsidR="00EC76B7" w:rsidRDefault="00EC76B7" w:rsidP="00EC76B7">
      <w:pPr>
        <w:textAlignment w:val="baseline"/>
      </w:pPr>
      <w:r>
        <w:rPr>
          <w:rFonts w:ascii="inherit" w:hAnsi="inherit"/>
          <w:sz w:val="22"/>
          <w:szCs w:val="22"/>
          <w:bdr w:val="none" w:sz="0" w:space="0" w:color="auto" w:frame="1"/>
          <w:lang w:val="id-ID"/>
        </w:rPr>
        <w:t>5</w:t>
      </w:r>
    </w:p>
    <w:p w14:paraId="1CA6515D" w14:textId="77777777" w:rsidR="00EC76B7" w:rsidRDefault="00EC76B7" w:rsidP="00EC76B7">
      <w:pPr>
        <w:bidi/>
        <w:jc w:val="both"/>
        <w:textAlignment w:val="baseline"/>
      </w:pPr>
      <w:r>
        <w:rPr>
          <w:rFonts w:ascii="inherit" w:hAnsi="inherit"/>
          <w:sz w:val="22"/>
          <w:szCs w:val="22"/>
          <w:bdr w:val="none" w:sz="0" w:space="0" w:color="auto" w:frame="1"/>
          <w:rtl/>
        </w:rPr>
        <w:t>مَا لَكَ لَا تَأْمَنَّا عَلَى يُوسُفَ</w:t>
      </w:r>
    </w:p>
    <w:p w14:paraId="338C2218" w14:textId="77777777" w:rsidR="00EC76B7" w:rsidRDefault="00EC76B7" w:rsidP="00EC76B7">
      <w:pPr>
        <w:textAlignment w:val="baseline"/>
        <w:rPr>
          <w:rtl/>
        </w:rPr>
      </w:pPr>
      <w:r>
        <w:rPr>
          <w:rFonts w:ascii="inherit" w:hAnsi="inherit"/>
          <w:sz w:val="22"/>
          <w:szCs w:val="22"/>
          <w:bdr w:val="none" w:sz="0" w:space="0" w:color="auto" w:frame="1"/>
          <w:lang w:val="id-ID"/>
        </w:rPr>
        <w:t>Yusuf: 11</w:t>
      </w:r>
    </w:p>
    <w:p w14:paraId="2204CD3C" w14:textId="77777777" w:rsidR="00EC76B7" w:rsidRDefault="00EC76B7" w:rsidP="00EC76B7">
      <w:pPr>
        <w:textAlignment w:val="baseline"/>
      </w:pPr>
      <w:r>
        <w:rPr>
          <w:rFonts w:ascii="inherit" w:hAnsi="inherit"/>
          <w:sz w:val="22"/>
          <w:szCs w:val="22"/>
          <w:bdr w:val="none" w:sz="0" w:space="0" w:color="auto" w:frame="1"/>
          <w:lang w:val="id-ID"/>
        </w:rPr>
        <w:t>Pada lafadz </w:t>
      </w:r>
      <w:r>
        <w:rPr>
          <w:rFonts w:ascii="inherit" w:hAnsi="inherit"/>
          <w:sz w:val="22"/>
          <w:szCs w:val="22"/>
          <w:bdr w:val="none" w:sz="0" w:space="0" w:color="auto" w:frame="1"/>
          <w:rtl/>
        </w:rPr>
        <w:t>لا تأمنا</w:t>
      </w:r>
      <w:r>
        <w:rPr>
          <w:rFonts w:ascii="inherit" w:hAnsi="inherit"/>
          <w:sz w:val="22"/>
          <w:szCs w:val="22"/>
          <w:bdr w:val="none" w:sz="0" w:space="0" w:color="auto" w:frame="1"/>
          <w:rtl/>
          <w:lang w:val="id-ID"/>
        </w:rPr>
        <w:t> </w:t>
      </w:r>
      <w:r>
        <w:rPr>
          <w:rFonts w:ascii="inherit" w:hAnsi="inherit"/>
          <w:sz w:val="22"/>
          <w:szCs w:val="22"/>
          <w:bdr w:val="none" w:sz="0" w:space="0" w:color="auto" w:frame="1"/>
          <w:lang w:val="id-ID"/>
        </w:rPr>
        <w:t>terdapat nun yang bertasydid. Nun tersebut dibaca Isymam. Isymam adalah mencampur antara Harakat Dlummah dan Harakat fathah dengan mulut maju. Tetapi, Nun Tasydid tersebut boleh juga dibaca Ikhfa’.</w:t>
      </w:r>
    </w:p>
    <w:p w14:paraId="2D423A75" w14:textId="77777777" w:rsidR="00EC76B7" w:rsidRDefault="00EC76B7" w:rsidP="00EC76B7">
      <w:pPr>
        <w:textAlignment w:val="baseline"/>
      </w:pPr>
      <w:r>
        <w:rPr>
          <w:rFonts w:ascii="inherit" w:hAnsi="inherit"/>
          <w:sz w:val="22"/>
          <w:szCs w:val="22"/>
          <w:bdr w:val="none" w:sz="0" w:space="0" w:color="auto" w:frame="1"/>
          <w:lang w:val="id-ID"/>
        </w:rPr>
        <w:t>6</w:t>
      </w:r>
    </w:p>
    <w:p w14:paraId="60C9752A" w14:textId="77777777" w:rsidR="00EC76B7" w:rsidRDefault="00EC76B7" w:rsidP="00EC76B7">
      <w:pPr>
        <w:bidi/>
        <w:jc w:val="both"/>
        <w:textAlignment w:val="baseline"/>
      </w:pPr>
      <w:r>
        <w:rPr>
          <w:rFonts w:ascii="inherit" w:hAnsi="inherit"/>
          <w:sz w:val="22"/>
          <w:szCs w:val="22"/>
          <w:bdr w:val="none" w:sz="0" w:space="0" w:color="auto" w:frame="1"/>
          <w:rtl/>
        </w:rPr>
        <w:t>لَكِنَّا هُوَ اللَّهُ رَبِّي</w:t>
      </w:r>
    </w:p>
    <w:p w14:paraId="2BA0C438" w14:textId="1FB97961" w:rsidR="00EC76B7" w:rsidRDefault="00EC76B7" w:rsidP="00EC76B7">
      <w:pPr>
        <w:textAlignment w:val="baseline"/>
        <w:rPr>
          <w:rtl/>
        </w:rPr>
      </w:pPr>
      <w:r>
        <w:rPr>
          <w:rFonts w:ascii="inherit" w:hAnsi="inherit"/>
          <w:sz w:val="22"/>
          <w:szCs w:val="22"/>
          <w:bdr w:val="none" w:sz="0" w:space="0" w:color="auto" w:frame="1"/>
          <w:lang w:val="id-ID"/>
        </w:rPr>
        <w:t>Al</w:t>
      </w:r>
      <w:r w:rsidR="002B141E">
        <w:rPr>
          <w:rFonts w:ascii="inherit" w:hAnsi="inherit"/>
          <w:sz w:val="22"/>
          <w:szCs w:val="22"/>
          <w:bdr w:val="none" w:sz="0" w:space="0" w:color="auto" w:frame="1"/>
        </w:rPr>
        <w:t>-</w:t>
      </w:r>
      <w:r>
        <w:rPr>
          <w:rFonts w:ascii="inherit" w:hAnsi="inherit"/>
          <w:sz w:val="22"/>
          <w:szCs w:val="22"/>
          <w:bdr w:val="none" w:sz="0" w:space="0" w:color="auto" w:frame="1"/>
          <w:lang w:val="id-ID"/>
        </w:rPr>
        <w:t>Kahfi: 38</w:t>
      </w:r>
    </w:p>
    <w:p w14:paraId="51946AC4" w14:textId="77777777" w:rsidR="00EC76B7" w:rsidRDefault="00EC76B7" w:rsidP="00EC76B7">
      <w:pPr>
        <w:textAlignment w:val="baseline"/>
      </w:pPr>
      <w:r>
        <w:rPr>
          <w:rFonts w:ascii="inherit" w:hAnsi="inherit"/>
          <w:sz w:val="22"/>
          <w:szCs w:val="22"/>
          <w:bdr w:val="none" w:sz="0" w:space="0" w:color="auto" w:frame="1"/>
          <w:lang w:val="id-ID"/>
        </w:rPr>
        <w:t>Contoh Gharib ini ada pada kata </w:t>
      </w:r>
      <w:r>
        <w:rPr>
          <w:rFonts w:ascii="inherit" w:hAnsi="inherit"/>
          <w:sz w:val="22"/>
          <w:szCs w:val="22"/>
          <w:bdr w:val="none" w:sz="0" w:space="0" w:color="auto" w:frame="1"/>
          <w:rtl/>
        </w:rPr>
        <w:t>لكنا</w:t>
      </w:r>
      <w:r>
        <w:rPr>
          <w:rFonts w:ascii="inherit" w:hAnsi="inherit"/>
          <w:sz w:val="22"/>
          <w:szCs w:val="22"/>
          <w:bdr w:val="none" w:sz="0" w:space="0" w:color="auto" w:frame="1"/>
          <w:lang w:val="id-ID"/>
        </w:rPr>
        <w:t>. Nun Tasydid pada kata tersebut dibaca pendek ketika ingin terus. Tetapi, jika ingin berhenti di sana, maka Nun Tasydid tersebut dibaca panjang.</w:t>
      </w:r>
    </w:p>
    <w:p w14:paraId="45D0B38D" w14:textId="77777777" w:rsidR="00EC76B7" w:rsidRDefault="00EC76B7" w:rsidP="00EC76B7">
      <w:pPr>
        <w:textAlignment w:val="baseline"/>
      </w:pPr>
      <w:r>
        <w:rPr>
          <w:rFonts w:ascii="inherit" w:hAnsi="inherit"/>
          <w:sz w:val="22"/>
          <w:szCs w:val="22"/>
          <w:bdr w:val="none" w:sz="0" w:space="0" w:color="auto" w:frame="1"/>
          <w:lang w:val="id-ID"/>
        </w:rPr>
        <w:t>7</w:t>
      </w:r>
    </w:p>
    <w:p w14:paraId="7284F399" w14:textId="77777777" w:rsidR="00EC76B7" w:rsidRDefault="00EC76B7" w:rsidP="00EC76B7">
      <w:pPr>
        <w:bidi/>
        <w:jc w:val="both"/>
        <w:textAlignment w:val="baseline"/>
      </w:pPr>
      <w:r>
        <w:rPr>
          <w:rFonts w:ascii="inherit" w:hAnsi="inherit"/>
          <w:sz w:val="22"/>
          <w:szCs w:val="22"/>
          <w:bdr w:val="none" w:sz="0" w:space="0" w:color="auto" w:frame="1"/>
          <w:rtl/>
        </w:rPr>
        <w:t>وَيَخْلُدْ فِيهِ مُهَانًا</w:t>
      </w:r>
    </w:p>
    <w:p w14:paraId="71822A71" w14:textId="0471E048" w:rsidR="00EC76B7" w:rsidRDefault="00EC76B7" w:rsidP="00EC76B7">
      <w:pPr>
        <w:textAlignment w:val="baseline"/>
        <w:rPr>
          <w:rtl/>
        </w:rPr>
      </w:pPr>
      <w:r>
        <w:rPr>
          <w:rFonts w:ascii="inherit" w:hAnsi="inherit"/>
          <w:sz w:val="22"/>
          <w:szCs w:val="22"/>
          <w:bdr w:val="none" w:sz="0" w:space="0" w:color="auto" w:frame="1"/>
          <w:lang w:val="id-ID"/>
        </w:rPr>
        <w:t>Al</w:t>
      </w:r>
      <w:r w:rsidR="002B141E">
        <w:rPr>
          <w:rFonts w:ascii="inherit" w:hAnsi="inherit"/>
          <w:sz w:val="22"/>
          <w:szCs w:val="22"/>
          <w:bdr w:val="none" w:sz="0" w:space="0" w:color="auto" w:frame="1"/>
        </w:rPr>
        <w:t>-</w:t>
      </w:r>
      <w:r>
        <w:rPr>
          <w:rFonts w:ascii="inherit" w:hAnsi="inherit"/>
          <w:sz w:val="22"/>
          <w:szCs w:val="22"/>
          <w:bdr w:val="none" w:sz="0" w:space="0" w:color="auto" w:frame="1"/>
          <w:lang w:val="id-ID"/>
        </w:rPr>
        <w:t>Furqon: 69</w:t>
      </w:r>
    </w:p>
    <w:p w14:paraId="29A3269D" w14:textId="77777777" w:rsidR="00EC76B7" w:rsidRDefault="00EC76B7" w:rsidP="00EC76B7">
      <w:pPr>
        <w:textAlignment w:val="baseline"/>
      </w:pPr>
      <w:r>
        <w:rPr>
          <w:rFonts w:ascii="inherit" w:hAnsi="inherit"/>
          <w:sz w:val="22"/>
          <w:szCs w:val="22"/>
          <w:bdr w:val="none" w:sz="0" w:space="0" w:color="auto" w:frame="1"/>
          <w:lang w:val="id-ID"/>
        </w:rPr>
        <w:t>Jika biasanya Ha’ seperti yang ada pada kata </w:t>
      </w:r>
      <w:r>
        <w:rPr>
          <w:rFonts w:ascii="inherit" w:hAnsi="inherit"/>
          <w:sz w:val="22"/>
          <w:szCs w:val="22"/>
          <w:bdr w:val="none" w:sz="0" w:space="0" w:color="auto" w:frame="1"/>
          <w:rtl/>
        </w:rPr>
        <w:t>فيه</w:t>
      </w:r>
      <w:r>
        <w:rPr>
          <w:rFonts w:ascii="inherit" w:hAnsi="inherit"/>
          <w:sz w:val="22"/>
          <w:szCs w:val="22"/>
          <w:bdr w:val="none" w:sz="0" w:space="0" w:color="auto" w:frame="1"/>
          <w:rtl/>
          <w:lang w:val="id-ID"/>
        </w:rPr>
        <w:t> </w:t>
      </w:r>
      <w:r>
        <w:rPr>
          <w:rFonts w:ascii="inherit" w:hAnsi="inherit"/>
          <w:sz w:val="22"/>
          <w:szCs w:val="22"/>
          <w:bdr w:val="none" w:sz="0" w:space="0" w:color="auto" w:frame="1"/>
          <w:lang w:val="id-ID"/>
        </w:rPr>
        <w:t>dibaca pendek, pada ayat ini, Ha’ dibaca panjang.</w:t>
      </w:r>
    </w:p>
    <w:p w14:paraId="730D2EB9" w14:textId="77777777" w:rsidR="00EC76B7" w:rsidRDefault="00EC76B7" w:rsidP="00EC76B7">
      <w:pPr>
        <w:textAlignment w:val="baseline"/>
      </w:pPr>
      <w:r>
        <w:rPr>
          <w:rFonts w:ascii="inherit" w:hAnsi="inherit"/>
          <w:sz w:val="22"/>
          <w:szCs w:val="22"/>
          <w:bdr w:val="none" w:sz="0" w:space="0" w:color="auto" w:frame="1"/>
          <w:lang w:val="id-ID"/>
        </w:rPr>
        <w:t>8</w:t>
      </w:r>
    </w:p>
    <w:p w14:paraId="5BC6594E" w14:textId="77777777" w:rsidR="00EC76B7" w:rsidRDefault="00EC76B7" w:rsidP="00EC76B7">
      <w:pPr>
        <w:bidi/>
        <w:jc w:val="both"/>
        <w:textAlignment w:val="baseline"/>
      </w:pPr>
      <w:r>
        <w:rPr>
          <w:rFonts w:ascii="inherit" w:hAnsi="inherit"/>
          <w:sz w:val="22"/>
          <w:szCs w:val="22"/>
          <w:bdr w:val="none" w:sz="0" w:space="0" w:color="auto" w:frame="1"/>
          <w:rtl/>
        </w:rPr>
        <w:t>إِنَّ فِي ذَلِكَ لَآَيَاتٍ لِلْعَالِمِينَ</w:t>
      </w:r>
    </w:p>
    <w:p w14:paraId="635CE6F7" w14:textId="5F7BD65E" w:rsidR="00EC76B7" w:rsidRDefault="00EC76B7" w:rsidP="00EC76B7">
      <w:pPr>
        <w:textAlignment w:val="baseline"/>
        <w:rPr>
          <w:rtl/>
        </w:rPr>
      </w:pPr>
      <w:r>
        <w:rPr>
          <w:rFonts w:ascii="inherit" w:hAnsi="inherit"/>
          <w:sz w:val="22"/>
          <w:szCs w:val="22"/>
          <w:bdr w:val="none" w:sz="0" w:space="0" w:color="auto" w:frame="1"/>
          <w:lang w:val="id-ID"/>
        </w:rPr>
        <w:t>Ar</w:t>
      </w:r>
      <w:r w:rsidR="002B141E">
        <w:rPr>
          <w:rFonts w:ascii="inherit" w:hAnsi="inherit"/>
          <w:sz w:val="22"/>
          <w:szCs w:val="22"/>
          <w:bdr w:val="none" w:sz="0" w:space="0" w:color="auto" w:frame="1"/>
        </w:rPr>
        <w:t>-</w:t>
      </w:r>
      <w:r>
        <w:rPr>
          <w:rFonts w:ascii="inherit" w:hAnsi="inherit"/>
          <w:sz w:val="22"/>
          <w:szCs w:val="22"/>
          <w:bdr w:val="none" w:sz="0" w:space="0" w:color="auto" w:frame="1"/>
          <w:lang w:val="id-ID"/>
        </w:rPr>
        <w:t>rum: 22</w:t>
      </w:r>
    </w:p>
    <w:p w14:paraId="7E158591" w14:textId="77777777" w:rsidR="00EC76B7" w:rsidRDefault="00EC76B7" w:rsidP="00EC76B7">
      <w:pPr>
        <w:textAlignment w:val="baseline"/>
      </w:pPr>
      <w:r>
        <w:rPr>
          <w:rFonts w:ascii="inherit" w:hAnsi="inherit"/>
          <w:sz w:val="22"/>
          <w:szCs w:val="22"/>
          <w:bdr w:val="none" w:sz="0" w:space="0" w:color="auto" w:frame="1"/>
          <w:lang w:val="id-ID"/>
        </w:rPr>
        <w:t>Perhatikan kata </w:t>
      </w:r>
      <w:r>
        <w:rPr>
          <w:rFonts w:ascii="inherit" w:hAnsi="inherit"/>
          <w:sz w:val="22"/>
          <w:szCs w:val="22"/>
          <w:bdr w:val="none" w:sz="0" w:space="0" w:color="auto" w:frame="1"/>
          <w:rtl/>
        </w:rPr>
        <w:t>للعالمين</w:t>
      </w:r>
      <w:r>
        <w:rPr>
          <w:rFonts w:ascii="inherit" w:hAnsi="inherit"/>
          <w:sz w:val="22"/>
          <w:szCs w:val="22"/>
          <w:bdr w:val="none" w:sz="0" w:space="0" w:color="auto" w:frame="1"/>
          <w:lang w:val="id-ID"/>
        </w:rPr>
        <w:t>. Jika biasanya dibaca </w:t>
      </w:r>
      <w:r>
        <w:rPr>
          <w:rFonts w:ascii="inherit" w:hAnsi="inherit"/>
          <w:i/>
          <w:iCs/>
          <w:sz w:val="22"/>
          <w:szCs w:val="22"/>
          <w:bdr w:val="none" w:sz="0" w:space="0" w:color="auto" w:frame="1"/>
          <w:lang w:val="id-ID"/>
        </w:rPr>
        <w:t>lil ‘alamin</w:t>
      </w:r>
      <w:r>
        <w:rPr>
          <w:rFonts w:ascii="inherit" w:hAnsi="inherit"/>
          <w:sz w:val="22"/>
          <w:szCs w:val="22"/>
          <w:bdr w:val="none" w:sz="0" w:space="0" w:color="auto" w:frame="1"/>
          <w:lang w:val="id-ID"/>
        </w:rPr>
        <w:t>, yang ini dibaca</w:t>
      </w:r>
      <w:r>
        <w:rPr>
          <w:rFonts w:ascii="inherit" w:hAnsi="inherit"/>
          <w:i/>
          <w:iCs/>
          <w:sz w:val="22"/>
          <w:szCs w:val="22"/>
          <w:bdr w:val="none" w:sz="0" w:space="0" w:color="auto" w:frame="1"/>
          <w:lang w:val="id-ID"/>
        </w:rPr>
        <w:t> lil ‘alimin</w:t>
      </w:r>
      <w:r>
        <w:rPr>
          <w:rFonts w:ascii="inherit" w:hAnsi="inherit"/>
          <w:sz w:val="22"/>
          <w:szCs w:val="22"/>
          <w:bdr w:val="none" w:sz="0" w:space="0" w:color="auto" w:frame="1"/>
          <w:lang w:val="id-ID"/>
        </w:rPr>
        <w:t>. Huruf Lam dibaca kasroh.</w:t>
      </w:r>
    </w:p>
    <w:p w14:paraId="1AB204D6" w14:textId="77777777" w:rsidR="00EC76B7" w:rsidRDefault="00EC76B7" w:rsidP="00EC76B7">
      <w:pPr>
        <w:textAlignment w:val="baseline"/>
      </w:pPr>
      <w:r>
        <w:rPr>
          <w:rFonts w:ascii="inherit" w:hAnsi="inherit"/>
          <w:sz w:val="22"/>
          <w:szCs w:val="22"/>
          <w:bdr w:val="none" w:sz="0" w:space="0" w:color="auto" w:frame="1"/>
          <w:lang w:val="id-ID"/>
        </w:rPr>
        <w:t>9</w:t>
      </w:r>
    </w:p>
    <w:p w14:paraId="3A7054A4" w14:textId="77777777" w:rsidR="00EC76B7" w:rsidRDefault="00EC76B7" w:rsidP="00EC76B7">
      <w:pPr>
        <w:bidi/>
        <w:jc w:val="both"/>
        <w:textAlignment w:val="baseline"/>
      </w:pPr>
      <w:r>
        <w:rPr>
          <w:rFonts w:ascii="inherit" w:hAnsi="inherit"/>
          <w:sz w:val="22"/>
          <w:szCs w:val="22"/>
          <w:bdr w:val="none" w:sz="0" w:space="0" w:color="auto" w:frame="1"/>
          <w:rtl/>
        </w:rPr>
        <w:lastRenderedPageBreak/>
        <w:t>لِيَرْبُوَا فِي أَمْوَالِ النَّاسِ</w:t>
      </w:r>
    </w:p>
    <w:p w14:paraId="026BFBB0" w14:textId="7C9A6491" w:rsidR="00EC76B7" w:rsidRDefault="00EC76B7" w:rsidP="00EC76B7">
      <w:pPr>
        <w:textAlignment w:val="baseline"/>
        <w:rPr>
          <w:rtl/>
        </w:rPr>
      </w:pPr>
      <w:r>
        <w:rPr>
          <w:rFonts w:ascii="inherit" w:hAnsi="inherit"/>
          <w:sz w:val="22"/>
          <w:szCs w:val="22"/>
          <w:bdr w:val="none" w:sz="0" w:space="0" w:color="auto" w:frame="1"/>
          <w:lang w:val="id-ID"/>
        </w:rPr>
        <w:t>Ar</w:t>
      </w:r>
      <w:r w:rsidR="002B141E">
        <w:rPr>
          <w:rFonts w:ascii="inherit" w:hAnsi="inherit"/>
          <w:sz w:val="22"/>
          <w:szCs w:val="22"/>
          <w:bdr w:val="none" w:sz="0" w:space="0" w:color="auto" w:frame="1"/>
        </w:rPr>
        <w:t>-</w:t>
      </w:r>
      <w:r>
        <w:rPr>
          <w:rFonts w:ascii="inherit" w:hAnsi="inherit"/>
          <w:sz w:val="22"/>
          <w:szCs w:val="22"/>
          <w:bdr w:val="none" w:sz="0" w:space="0" w:color="auto" w:frame="1"/>
          <w:lang w:val="id-ID"/>
        </w:rPr>
        <w:t>rum: 39</w:t>
      </w:r>
    </w:p>
    <w:p w14:paraId="03A335D4" w14:textId="77777777" w:rsidR="00EC76B7" w:rsidRDefault="00EC76B7" w:rsidP="00EC76B7">
      <w:pPr>
        <w:textAlignment w:val="baseline"/>
      </w:pPr>
      <w:r>
        <w:rPr>
          <w:rFonts w:ascii="inherit" w:hAnsi="inherit"/>
          <w:sz w:val="22"/>
          <w:szCs w:val="22"/>
          <w:bdr w:val="none" w:sz="0" w:space="0" w:color="auto" w:frame="1"/>
          <w:lang w:val="id-ID"/>
        </w:rPr>
        <w:t>Ba’ pada kata </w:t>
      </w:r>
      <w:r>
        <w:rPr>
          <w:rFonts w:ascii="inherit" w:hAnsi="inherit"/>
          <w:sz w:val="22"/>
          <w:szCs w:val="22"/>
          <w:bdr w:val="none" w:sz="0" w:space="0" w:color="auto" w:frame="1"/>
          <w:rtl/>
        </w:rPr>
        <w:t>ليربوا</w:t>
      </w:r>
      <w:r>
        <w:rPr>
          <w:rFonts w:ascii="inherit" w:hAnsi="inherit"/>
          <w:sz w:val="22"/>
          <w:szCs w:val="22"/>
          <w:bdr w:val="none" w:sz="0" w:space="0" w:color="auto" w:frame="1"/>
          <w:rtl/>
          <w:lang w:val="id-ID"/>
        </w:rPr>
        <w:t> </w:t>
      </w:r>
      <w:r>
        <w:rPr>
          <w:rFonts w:ascii="inherit" w:hAnsi="inherit"/>
          <w:sz w:val="22"/>
          <w:szCs w:val="22"/>
          <w:bdr w:val="none" w:sz="0" w:space="0" w:color="auto" w:frame="1"/>
          <w:lang w:val="id-ID"/>
        </w:rPr>
        <w:t>dibaca pendek saat washol, tetapi jika waqoh, Ba’ dibaca panjang.</w:t>
      </w:r>
    </w:p>
    <w:p w14:paraId="2754C3E9" w14:textId="77777777" w:rsidR="00EC76B7" w:rsidRDefault="00EC76B7" w:rsidP="00EC76B7">
      <w:pPr>
        <w:textAlignment w:val="baseline"/>
      </w:pPr>
      <w:r>
        <w:rPr>
          <w:rFonts w:ascii="inherit" w:hAnsi="inherit"/>
          <w:sz w:val="22"/>
          <w:szCs w:val="22"/>
          <w:bdr w:val="none" w:sz="0" w:space="0" w:color="auto" w:frame="1"/>
          <w:lang w:val="id-ID"/>
        </w:rPr>
        <w:t>10</w:t>
      </w:r>
    </w:p>
    <w:p w14:paraId="79EC8D76" w14:textId="77777777" w:rsidR="00EC76B7" w:rsidRDefault="00EC76B7" w:rsidP="00EC76B7">
      <w:pPr>
        <w:bidi/>
        <w:jc w:val="both"/>
        <w:textAlignment w:val="baseline"/>
      </w:pPr>
      <w:r>
        <w:rPr>
          <w:rFonts w:ascii="inherit" w:hAnsi="inherit"/>
          <w:sz w:val="22"/>
          <w:szCs w:val="22"/>
          <w:bdr w:val="none" w:sz="0" w:space="0" w:color="auto" w:frame="1"/>
          <w:rtl/>
        </w:rPr>
        <w:t>مِنْ ضَعْفٍ ثُمَّ جَعَلَ مِنْ بَعْدِ ضَعْفٍ قُوَّة</w:t>
      </w:r>
    </w:p>
    <w:p w14:paraId="02FBD1EF" w14:textId="378A64A0" w:rsidR="00EC76B7" w:rsidRDefault="00EC76B7" w:rsidP="00EC76B7">
      <w:pPr>
        <w:textAlignment w:val="baseline"/>
        <w:rPr>
          <w:rtl/>
        </w:rPr>
      </w:pPr>
      <w:r>
        <w:rPr>
          <w:rFonts w:ascii="inherit" w:hAnsi="inherit"/>
          <w:sz w:val="22"/>
          <w:szCs w:val="22"/>
          <w:bdr w:val="none" w:sz="0" w:space="0" w:color="auto" w:frame="1"/>
          <w:lang w:val="id-ID"/>
        </w:rPr>
        <w:t>A</w:t>
      </w:r>
      <w:r w:rsidR="002B141E">
        <w:rPr>
          <w:rFonts w:ascii="inherit" w:hAnsi="inherit"/>
          <w:sz w:val="22"/>
          <w:szCs w:val="22"/>
          <w:bdr w:val="none" w:sz="0" w:space="0" w:color="auto" w:frame="1"/>
        </w:rPr>
        <w:t>r-</w:t>
      </w:r>
      <w:r>
        <w:rPr>
          <w:rFonts w:ascii="inherit" w:hAnsi="inherit"/>
          <w:sz w:val="22"/>
          <w:szCs w:val="22"/>
          <w:bdr w:val="none" w:sz="0" w:space="0" w:color="auto" w:frame="1"/>
          <w:lang w:val="id-ID"/>
        </w:rPr>
        <w:t>rum: 54</w:t>
      </w:r>
    </w:p>
    <w:p w14:paraId="11B16278" w14:textId="77777777" w:rsidR="00EC76B7" w:rsidRDefault="00EC76B7" w:rsidP="00EC76B7">
      <w:pPr>
        <w:textAlignment w:val="baseline"/>
      </w:pPr>
      <w:r>
        <w:rPr>
          <w:rFonts w:ascii="inherit" w:hAnsi="inherit"/>
          <w:sz w:val="22"/>
          <w:szCs w:val="22"/>
          <w:bdr w:val="none" w:sz="0" w:space="0" w:color="auto" w:frame="1"/>
          <w:lang w:val="id-ID"/>
        </w:rPr>
        <w:t>Huruf Dlod pada dua kata </w:t>
      </w:r>
      <w:r>
        <w:rPr>
          <w:rFonts w:ascii="inherit" w:hAnsi="inherit"/>
          <w:sz w:val="22"/>
          <w:szCs w:val="22"/>
          <w:bdr w:val="none" w:sz="0" w:space="0" w:color="auto" w:frame="1"/>
          <w:rtl/>
        </w:rPr>
        <w:t>ضعف</w:t>
      </w:r>
      <w:r>
        <w:rPr>
          <w:rFonts w:ascii="inherit" w:hAnsi="inherit"/>
          <w:sz w:val="22"/>
          <w:szCs w:val="22"/>
          <w:bdr w:val="none" w:sz="0" w:space="0" w:color="auto" w:frame="1"/>
          <w:rtl/>
          <w:lang w:val="id-ID"/>
        </w:rPr>
        <w:t> </w:t>
      </w:r>
      <w:r>
        <w:rPr>
          <w:rFonts w:ascii="inherit" w:hAnsi="inherit"/>
          <w:sz w:val="22"/>
          <w:szCs w:val="22"/>
          <w:bdr w:val="none" w:sz="0" w:space="0" w:color="auto" w:frame="1"/>
          <w:lang w:val="id-ID"/>
        </w:rPr>
        <w:t>boleh diharakati fathah, boleh juga dlummah. Tetapi, bila fathah, semua harus ikut fathah. Demikian juga jika yang pertama didlummah, maka yang kedua juga harus didlummah.</w:t>
      </w:r>
    </w:p>
    <w:p w14:paraId="5D1B4240" w14:textId="77777777" w:rsidR="00EC76B7" w:rsidRDefault="00EC76B7" w:rsidP="00EC76B7">
      <w:pPr>
        <w:textAlignment w:val="baseline"/>
      </w:pPr>
      <w:r>
        <w:rPr>
          <w:rFonts w:ascii="inherit" w:hAnsi="inherit"/>
          <w:sz w:val="22"/>
          <w:szCs w:val="22"/>
          <w:bdr w:val="none" w:sz="0" w:space="0" w:color="auto" w:frame="1"/>
          <w:lang w:val="id-ID"/>
        </w:rPr>
        <w:t>11</w:t>
      </w:r>
    </w:p>
    <w:p w14:paraId="79C98BFB" w14:textId="77777777" w:rsidR="00EC76B7" w:rsidRDefault="00EC76B7" w:rsidP="00EC76B7">
      <w:pPr>
        <w:bidi/>
        <w:jc w:val="both"/>
        <w:textAlignment w:val="baseline"/>
      </w:pPr>
      <w:r>
        <w:rPr>
          <w:rFonts w:ascii="inherit" w:hAnsi="inherit"/>
          <w:sz w:val="22"/>
          <w:szCs w:val="22"/>
          <w:bdr w:val="none" w:sz="0" w:space="0" w:color="auto" w:frame="1"/>
          <w:rtl/>
        </w:rPr>
        <w:t>وَإِنْ تَشْكُرُوا يَرْضَهُ لَكُمْ</w:t>
      </w:r>
    </w:p>
    <w:p w14:paraId="440C0A41" w14:textId="5AF0EAA2" w:rsidR="00EC76B7" w:rsidRDefault="00EC76B7" w:rsidP="00EC76B7">
      <w:pPr>
        <w:textAlignment w:val="baseline"/>
        <w:rPr>
          <w:rtl/>
        </w:rPr>
      </w:pPr>
      <w:r>
        <w:rPr>
          <w:rFonts w:ascii="inherit" w:hAnsi="inherit"/>
          <w:sz w:val="22"/>
          <w:szCs w:val="22"/>
          <w:bdr w:val="none" w:sz="0" w:space="0" w:color="auto" w:frame="1"/>
          <w:lang w:val="id-ID"/>
        </w:rPr>
        <w:t>Az</w:t>
      </w:r>
      <w:r w:rsidR="00973830">
        <w:rPr>
          <w:rFonts w:ascii="inherit" w:hAnsi="inherit"/>
          <w:sz w:val="22"/>
          <w:szCs w:val="22"/>
          <w:bdr w:val="none" w:sz="0" w:space="0" w:color="auto" w:frame="1"/>
        </w:rPr>
        <w:t>-</w:t>
      </w:r>
      <w:r>
        <w:rPr>
          <w:rFonts w:ascii="inherit" w:hAnsi="inherit"/>
          <w:sz w:val="22"/>
          <w:szCs w:val="22"/>
          <w:bdr w:val="none" w:sz="0" w:space="0" w:color="auto" w:frame="1"/>
          <w:lang w:val="id-ID"/>
        </w:rPr>
        <w:t>zumar: 7</w:t>
      </w:r>
    </w:p>
    <w:p w14:paraId="1CF23303" w14:textId="77777777" w:rsidR="00EC76B7" w:rsidRDefault="00EC76B7" w:rsidP="00EC76B7">
      <w:pPr>
        <w:textAlignment w:val="baseline"/>
      </w:pPr>
      <w:r>
        <w:rPr>
          <w:rFonts w:ascii="inherit" w:hAnsi="inherit"/>
          <w:sz w:val="22"/>
          <w:szCs w:val="22"/>
          <w:bdr w:val="none" w:sz="0" w:space="0" w:color="auto" w:frame="1"/>
          <w:lang w:val="id-ID"/>
        </w:rPr>
        <w:t>Jika biasanya Ha’ dalam </w:t>
      </w:r>
      <w:hyperlink r:id="rId35" w:history="1">
        <w:r>
          <w:rPr>
            <w:rStyle w:val="Hyperlink"/>
            <w:rFonts w:ascii="inherit" w:hAnsi="inherit"/>
            <w:color w:val="EE4B3D"/>
            <w:sz w:val="22"/>
            <w:szCs w:val="22"/>
            <w:bdr w:val="none" w:sz="0" w:space="0" w:color="auto" w:frame="1"/>
            <w:lang w:val="id-ID"/>
          </w:rPr>
          <w:t>huruf hijaiyah </w:t>
        </w:r>
      </w:hyperlink>
      <w:r>
        <w:rPr>
          <w:rFonts w:ascii="inherit" w:hAnsi="inherit"/>
          <w:sz w:val="22"/>
          <w:szCs w:val="22"/>
          <w:bdr w:val="none" w:sz="0" w:space="0" w:color="auto" w:frame="1"/>
          <w:lang w:val="id-ID"/>
        </w:rPr>
        <w:t>seperti yang ada pada kata </w:t>
      </w:r>
      <w:r>
        <w:rPr>
          <w:rFonts w:ascii="inherit" w:hAnsi="inherit"/>
          <w:sz w:val="22"/>
          <w:szCs w:val="22"/>
          <w:bdr w:val="none" w:sz="0" w:space="0" w:color="auto" w:frame="1"/>
          <w:rtl/>
        </w:rPr>
        <w:t>يرضه</w:t>
      </w:r>
      <w:r>
        <w:rPr>
          <w:rFonts w:ascii="inherit" w:hAnsi="inherit"/>
          <w:sz w:val="22"/>
          <w:szCs w:val="22"/>
          <w:bdr w:val="none" w:sz="0" w:space="0" w:color="auto" w:frame="1"/>
          <w:rtl/>
          <w:lang w:val="id-ID"/>
        </w:rPr>
        <w:t> </w:t>
      </w:r>
      <w:r>
        <w:rPr>
          <w:rFonts w:ascii="inherit" w:hAnsi="inherit"/>
          <w:sz w:val="22"/>
          <w:szCs w:val="22"/>
          <w:bdr w:val="none" w:sz="0" w:space="0" w:color="auto" w:frame="1"/>
          <w:lang w:val="id-ID"/>
        </w:rPr>
        <w:t>dibaca panjang, maka Ha’ pada kata dan ayat itu dibaca pendek.</w:t>
      </w:r>
    </w:p>
    <w:p w14:paraId="129BB3F0" w14:textId="77777777" w:rsidR="00EC76B7" w:rsidRDefault="00EC76B7" w:rsidP="00EC76B7">
      <w:pPr>
        <w:textAlignment w:val="baseline"/>
      </w:pPr>
      <w:r>
        <w:rPr>
          <w:rFonts w:ascii="inherit" w:hAnsi="inherit"/>
          <w:sz w:val="22"/>
          <w:szCs w:val="22"/>
          <w:bdr w:val="none" w:sz="0" w:space="0" w:color="auto" w:frame="1"/>
          <w:lang w:val="id-ID"/>
        </w:rPr>
        <w:t>12</w:t>
      </w:r>
    </w:p>
    <w:p w14:paraId="7A52BA5A" w14:textId="77777777" w:rsidR="00EC76B7" w:rsidRDefault="00EC76B7" w:rsidP="00EC76B7">
      <w:pPr>
        <w:bidi/>
        <w:jc w:val="both"/>
        <w:textAlignment w:val="baseline"/>
      </w:pPr>
      <w:r>
        <w:rPr>
          <w:rFonts w:ascii="inherit" w:hAnsi="inherit"/>
          <w:sz w:val="22"/>
          <w:szCs w:val="22"/>
          <w:bdr w:val="none" w:sz="0" w:space="0" w:color="auto" w:frame="1"/>
          <w:rtl/>
        </w:rPr>
        <w:t>أَأَعْجَمِيٌّ وَعَرَبِيٌّ</w:t>
      </w:r>
    </w:p>
    <w:p w14:paraId="52C4096D" w14:textId="77777777" w:rsidR="00EC76B7" w:rsidRDefault="00EC76B7" w:rsidP="00EC76B7">
      <w:pPr>
        <w:textAlignment w:val="baseline"/>
        <w:rPr>
          <w:rtl/>
        </w:rPr>
      </w:pPr>
      <w:r>
        <w:rPr>
          <w:rFonts w:ascii="inherit" w:hAnsi="inherit"/>
          <w:sz w:val="22"/>
          <w:szCs w:val="22"/>
          <w:bdr w:val="none" w:sz="0" w:space="0" w:color="auto" w:frame="1"/>
          <w:lang w:val="id-ID"/>
        </w:rPr>
        <w:t>Fushilat: 44</w:t>
      </w:r>
    </w:p>
    <w:p w14:paraId="45AA88D1" w14:textId="77777777" w:rsidR="00EC76B7" w:rsidRDefault="00EC76B7" w:rsidP="00EC76B7">
      <w:pPr>
        <w:textAlignment w:val="baseline"/>
      </w:pPr>
      <w:r>
        <w:rPr>
          <w:rFonts w:ascii="inherit" w:hAnsi="inherit"/>
          <w:sz w:val="22"/>
          <w:szCs w:val="22"/>
          <w:bdr w:val="none" w:sz="0" w:space="0" w:color="auto" w:frame="1"/>
          <w:lang w:val="id-ID"/>
        </w:rPr>
        <w:t>Hamzah pertama pada kata </w:t>
      </w:r>
      <w:r>
        <w:rPr>
          <w:rFonts w:ascii="inherit" w:hAnsi="inherit"/>
          <w:sz w:val="22"/>
          <w:szCs w:val="22"/>
          <w:bdr w:val="none" w:sz="0" w:space="0" w:color="auto" w:frame="1"/>
          <w:rtl/>
        </w:rPr>
        <w:t>أأعجمي</w:t>
      </w:r>
      <w:r>
        <w:rPr>
          <w:rFonts w:ascii="inherit" w:hAnsi="inherit"/>
          <w:sz w:val="22"/>
          <w:szCs w:val="22"/>
          <w:bdr w:val="none" w:sz="0" w:space="0" w:color="auto" w:frame="1"/>
          <w:rtl/>
          <w:lang w:val="id-ID"/>
        </w:rPr>
        <w:t> </w:t>
      </w:r>
      <w:r>
        <w:rPr>
          <w:rFonts w:ascii="inherit" w:hAnsi="inherit"/>
          <w:sz w:val="22"/>
          <w:szCs w:val="22"/>
          <w:bdr w:val="none" w:sz="0" w:space="0" w:color="auto" w:frame="1"/>
          <w:lang w:val="id-ID"/>
        </w:rPr>
        <w:t>dibaca dengan jelas, sedang Hamzah kedua dibaca sedikit samar atau tashil.</w:t>
      </w:r>
    </w:p>
    <w:p w14:paraId="3A4F9B2F" w14:textId="77777777" w:rsidR="00EC76B7" w:rsidRDefault="00EC76B7" w:rsidP="00EC76B7">
      <w:pPr>
        <w:textAlignment w:val="baseline"/>
      </w:pPr>
      <w:r>
        <w:rPr>
          <w:rFonts w:ascii="inherit" w:hAnsi="inherit"/>
          <w:sz w:val="22"/>
          <w:szCs w:val="22"/>
          <w:bdr w:val="none" w:sz="0" w:space="0" w:color="auto" w:frame="1"/>
          <w:lang w:val="id-ID"/>
        </w:rPr>
        <w:t>13</w:t>
      </w:r>
    </w:p>
    <w:p w14:paraId="1B012B13" w14:textId="77777777" w:rsidR="00EC76B7" w:rsidRDefault="00EC76B7" w:rsidP="00EC76B7">
      <w:pPr>
        <w:bidi/>
        <w:jc w:val="both"/>
        <w:textAlignment w:val="baseline"/>
      </w:pPr>
      <w:r>
        <w:rPr>
          <w:rFonts w:ascii="inherit" w:hAnsi="inherit"/>
          <w:sz w:val="22"/>
          <w:szCs w:val="22"/>
          <w:bdr w:val="none" w:sz="0" w:space="0" w:color="auto" w:frame="1"/>
          <w:rtl/>
        </w:rPr>
        <w:t>وَمَنْ أَوْفَى بِمَا عَاهَدَ عَلَيْهُ اللَّهَ</w:t>
      </w:r>
    </w:p>
    <w:p w14:paraId="16DE38F1" w14:textId="58F97C2C" w:rsidR="00EC76B7" w:rsidRDefault="00EC76B7" w:rsidP="00EC76B7">
      <w:pPr>
        <w:textAlignment w:val="baseline"/>
        <w:rPr>
          <w:rtl/>
        </w:rPr>
      </w:pPr>
      <w:r>
        <w:rPr>
          <w:rFonts w:ascii="inherit" w:hAnsi="inherit"/>
          <w:sz w:val="22"/>
          <w:szCs w:val="22"/>
          <w:bdr w:val="none" w:sz="0" w:space="0" w:color="auto" w:frame="1"/>
          <w:lang w:val="id-ID"/>
        </w:rPr>
        <w:t>Al</w:t>
      </w:r>
      <w:r w:rsidR="00973830">
        <w:rPr>
          <w:rFonts w:ascii="inherit" w:hAnsi="inherit"/>
          <w:sz w:val="22"/>
          <w:szCs w:val="22"/>
          <w:bdr w:val="none" w:sz="0" w:space="0" w:color="auto" w:frame="1"/>
        </w:rPr>
        <w:t>-</w:t>
      </w:r>
      <w:r>
        <w:rPr>
          <w:rFonts w:ascii="inherit" w:hAnsi="inherit"/>
          <w:sz w:val="22"/>
          <w:szCs w:val="22"/>
          <w:bdr w:val="none" w:sz="0" w:space="0" w:color="auto" w:frame="1"/>
          <w:lang w:val="id-ID"/>
        </w:rPr>
        <w:t>Fath: 10</w:t>
      </w:r>
    </w:p>
    <w:p w14:paraId="663B4280" w14:textId="77777777" w:rsidR="00EC76B7" w:rsidRDefault="00EC76B7" w:rsidP="00EC76B7">
      <w:pPr>
        <w:textAlignment w:val="baseline"/>
      </w:pPr>
      <w:r>
        <w:rPr>
          <w:rFonts w:ascii="inherit" w:hAnsi="inherit"/>
          <w:sz w:val="22"/>
          <w:szCs w:val="22"/>
          <w:bdr w:val="none" w:sz="0" w:space="0" w:color="auto" w:frame="1"/>
          <w:lang w:val="id-ID"/>
        </w:rPr>
        <w:t>Ha’ pada kata semacam </w:t>
      </w:r>
      <w:r>
        <w:rPr>
          <w:rFonts w:ascii="inherit" w:hAnsi="inherit"/>
          <w:sz w:val="22"/>
          <w:szCs w:val="22"/>
          <w:bdr w:val="none" w:sz="0" w:space="0" w:color="auto" w:frame="1"/>
          <w:rtl/>
        </w:rPr>
        <w:t>عليه</w:t>
      </w:r>
      <w:r>
        <w:rPr>
          <w:rFonts w:ascii="inherit" w:hAnsi="inherit"/>
          <w:sz w:val="22"/>
          <w:szCs w:val="22"/>
          <w:bdr w:val="none" w:sz="0" w:space="0" w:color="auto" w:frame="1"/>
          <w:rtl/>
          <w:lang w:val="id-ID"/>
        </w:rPr>
        <w:t> </w:t>
      </w:r>
      <w:r>
        <w:rPr>
          <w:rFonts w:ascii="inherit" w:hAnsi="inherit"/>
          <w:sz w:val="22"/>
          <w:szCs w:val="22"/>
          <w:bdr w:val="none" w:sz="0" w:space="0" w:color="auto" w:frame="1"/>
          <w:lang w:val="id-ID"/>
        </w:rPr>
        <w:t>biasanya dibaca kasroh, tetapi yang ini dibaca dlummah.</w:t>
      </w:r>
    </w:p>
    <w:p w14:paraId="0A73173F" w14:textId="77777777" w:rsidR="00EC76B7" w:rsidRDefault="00EC76B7" w:rsidP="00EC76B7">
      <w:pPr>
        <w:textAlignment w:val="baseline"/>
      </w:pPr>
      <w:r>
        <w:rPr>
          <w:rFonts w:ascii="inherit" w:hAnsi="inherit"/>
          <w:sz w:val="22"/>
          <w:szCs w:val="22"/>
          <w:bdr w:val="none" w:sz="0" w:space="0" w:color="auto" w:frame="1"/>
          <w:lang w:val="id-ID"/>
        </w:rPr>
        <w:t>14</w:t>
      </w:r>
    </w:p>
    <w:p w14:paraId="7C4F9131" w14:textId="77777777" w:rsidR="00EC76B7" w:rsidRDefault="00EC76B7" w:rsidP="00EC76B7">
      <w:pPr>
        <w:bidi/>
        <w:jc w:val="both"/>
        <w:textAlignment w:val="baseline"/>
      </w:pPr>
      <w:r>
        <w:rPr>
          <w:rFonts w:ascii="inherit" w:hAnsi="inherit"/>
          <w:sz w:val="22"/>
          <w:szCs w:val="22"/>
          <w:bdr w:val="none" w:sz="0" w:space="0" w:color="auto" w:frame="1"/>
          <w:rtl/>
        </w:rPr>
        <w:t>بِئْسَ الِاسْمُ الْفُسُوقُ بَعْدَ الْإِيمَانِ</w:t>
      </w:r>
    </w:p>
    <w:p w14:paraId="138205AE" w14:textId="662B8568" w:rsidR="00EC76B7" w:rsidRDefault="00EC76B7" w:rsidP="00EC76B7">
      <w:pPr>
        <w:textAlignment w:val="baseline"/>
        <w:rPr>
          <w:rtl/>
        </w:rPr>
      </w:pPr>
      <w:r>
        <w:rPr>
          <w:rFonts w:ascii="inherit" w:hAnsi="inherit"/>
          <w:sz w:val="22"/>
          <w:szCs w:val="22"/>
          <w:bdr w:val="none" w:sz="0" w:space="0" w:color="auto" w:frame="1"/>
          <w:lang w:val="id-ID"/>
        </w:rPr>
        <w:t>Al</w:t>
      </w:r>
      <w:r w:rsidR="00973830">
        <w:rPr>
          <w:rFonts w:ascii="inherit" w:hAnsi="inherit"/>
          <w:sz w:val="22"/>
          <w:szCs w:val="22"/>
          <w:bdr w:val="none" w:sz="0" w:space="0" w:color="auto" w:frame="1"/>
        </w:rPr>
        <w:t>-</w:t>
      </w:r>
      <w:r>
        <w:rPr>
          <w:rFonts w:ascii="inherit" w:hAnsi="inherit"/>
          <w:sz w:val="22"/>
          <w:szCs w:val="22"/>
          <w:bdr w:val="none" w:sz="0" w:space="0" w:color="auto" w:frame="1"/>
          <w:lang w:val="id-ID"/>
        </w:rPr>
        <w:t>Hujarat: 11</w:t>
      </w:r>
    </w:p>
    <w:p w14:paraId="7E20A7DE" w14:textId="77777777" w:rsidR="00EC76B7" w:rsidRDefault="00EC76B7" w:rsidP="00EC76B7">
      <w:pPr>
        <w:textAlignment w:val="baseline"/>
        <w:rPr>
          <w:rFonts w:ascii="inherit" w:hAnsi="inherit"/>
          <w:sz w:val="22"/>
          <w:szCs w:val="22"/>
          <w:bdr w:val="none" w:sz="0" w:space="0" w:color="auto" w:frame="1"/>
          <w:lang w:val="id-ID"/>
        </w:rPr>
      </w:pPr>
      <w:r>
        <w:rPr>
          <w:rFonts w:ascii="inherit" w:hAnsi="inherit"/>
          <w:sz w:val="22"/>
          <w:szCs w:val="22"/>
          <w:bdr w:val="none" w:sz="0" w:space="0" w:color="auto" w:frame="1"/>
          <w:lang w:val="id-ID"/>
        </w:rPr>
        <w:lastRenderedPageBreak/>
        <w:t>Fokus pada alif lam lafadz </w:t>
      </w:r>
      <w:r>
        <w:rPr>
          <w:rFonts w:ascii="inherit" w:hAnsi="inherit"/>
          <w:sz w:val="22"/>
          <w:szCs w:val="22"/>
          <w:bdr w:val="none" w:sz="0" w:space="0" w:color="auto" w:frame="1"/>
          <w:rtl/>
        </w:rPr>
        <w:t>الاسم</w:t>
      </w:r>
      <w:r>
        <w:rPr>
          <w:rFonts w:ascii="inherit" w:hAnsi="inherit"/>
          <w:sz w:val="22"/>
          <w:szCs w:val="22"/>
          <w:bdr w:val="none" w:sz="0" w:space="0" w:color="auto" w:frame="1"/>
          <w:lang w:val="id-ID"/>
        </w:rPr>
        <w:t>. Alif dianggap hilang, sedang Lam dibaca kasroh. Sehingga, pembacaannya adalah </w:t>
      </w:r>
      <w:r>
        <w:rPr>
          <w:rFonts w:ascii="inherit" w:hAnsi="inherit"/>
          <w:i/>
          <w:iCs/>
          <w:sz w:val="22"/>
          <w:szCs w:val="22"/>
          <w:bdr w:val="none" w:sz="0" w:space="0" w:color="auto" w:frame="1"/>
          <w:lang w:val="id-ID"/>
        </w:rPr>
        <w:t>bi’salismu</w:t>
      </w:r>
      <w:r>
        <w:rPr>
          <w:rFonts w:ascii="inherit" w:hAnsi="inherit"/>
          <w:sz w:val="22"/>
          <w:szCs w:val="22"/>
          <w:bdr w:val="none" w:sz="0" w:space="0" w:color="auto" w:frame="1"/>
          <w:lang w:val="id-ID"/>
        </w:rPr>
        <w:t>.</w:t>
      </w:r>
    </w:p>
    <w:p w14:paraId="1E07AF76" w14:textId="13024308" w:rsidR="00DB075D" w:rsidRPr="00DB075D" w:rsidRDefault="00DB075D" w:rsidP="00EC76B7">
      <w:pPr>
        <w:textAlignment w:val="baseline"/>
        <w:rPr>
          <w:sz w:val="24"/>
          <w:szCs w:val="24"/>
        </w:rPr>
      </w:pPr>
      <w:r w:rsidRPr="00DB075D">
        <w:rPr>
          <w:rFonts w:ascii="inherit" w:hAnsi="inherit"/>
          <w:sz w:val="32"/>
          <w:szCs w:val="32"/>
          <w:bdr w:val="none" w:sz="0" w:space="0" w:color="auto" w:frame="1"/>
        </w:rPr>
        <w:t>#idzhar wajib#</w:t>
      </w:r>
    </w:p>
    <w:p w14:paraId="15D32E8E" w14:textId="77777777" w:rsidR="00DB075D" w:rsidRPr="00DB075D" w:rsidRDefault="00DB075D" w:rsidP="00DB075D">
      <w:r w:rsidRPr="00DB075D">
        <w:t>Idzhar Wajib Atau Idzhar Mutlak</w:t>
      </w:r>
    </w:p>
    <w:p w14:paraId="5743750F" w14:textId="7B9C8CB1" w:rsidR="00DB075D" w:rsidRPr="00DB075D" w:rsidRDefault="00DB075D" w:rsidP="00DB075D">
      <w:r w:rsidRPr="00DB075D">
        <w:t xml:space="preserve"> “Bacaan</w:t>
      </w:r>
      <w:hyperlink r:id="rId36" w:history="1">
        <w:r w:rsidRPr="00DB075D">
          <w:rPr>
            <w:rStyle w:val="Hyperlink"/>
          </w:rPr>
          <w:t> Idzhar Wajib</w:t>
        </w:r>
      </w:hyperlink>
      <w:r w:rsidRPr="00DB075D">
        <w:t>”. Yuk simak lebih lanjut mengenai bacaan idzhar wajib;</w:t>
      </w:r>
    </w:p>
    <w:p w14:paraId="51EEAC0C" w14:textId="77777777" w:rsidR="00DB075D" w:rsidRPr="00DB075D" w:rsidRDefault="00DB075D" w:rsidP="00DB075D">
      <w:r w:rsidRPr="00DB075D">
        <w:t>Pengertian Idzhar</w:t>
      </w:r>
    </w:p>
    <w:p w14:paraId="4C4B1BE7" w14:textId="77777777" w:rsidR="00DB075D" w:rsidRPr="00DB075D" w:rsidRDefault="00DB075D" w:rsidP="00DB075D">
      <w:r w:rsidRPr="00DB075D">
        <w:t>Idzhar menurut bahasa artinya adalah menerangkan. Sedangkan bila dilihat dari pengertian secara istilah, idzhar maknanya adalah mengeluarkan huruf dari tempat keluarnya tanpa berdengung.</w:t>
      </w:r>
    </w:p>
    <w:p w14:paraId="787A5B0F" w14:textId="77777777" w:rsidR="00DB075D" w:rsidRPr="00DB075D" w:rsidRDefault="00DB075D" w:rsidP="00DB075D">
      <w:r w:rsidRPr="00DB075D">
        <w:t>Bacaan Idzhar Wajib </w:t>
      </w:r>
    </w:p>
    <w:p w14:paraId="09044F1B" w14:textId="77777777" w:rsidR="00DB075D" w:rsidRPr="00DB075D" w:rsidRDefault="00DB075D" w:rsidP="00DB075D">
      <w:r w:rsidRPr="00DB075D">
        <w:t>Bacaan idzhar wajib atau bisa juga disebut idzhar mutlak yaitu terjadi apabila terdapat nun mati (</w:t>
      </w:r>
      <w:r w:rsidRPr="00DB075D">
        <w:rPr>
          <w:rtl/>
        </w:rPr>
        <w:t>نْ</w:t>
      </w:r>
      <w:r w:rsidRPr="00DB075D">
        <w:t>) bertemu dengan huruf ya (</w:t>
      </w:r>
      <w:r w:rsidRPr="00DB075D">
        <w:rPr>
          <w:rtl/>
        </w:rPr>
        <w:t>ي</w:t>
      </w:r>
      <w:r w:rsidRPr="00DB075D">
        <w:t>) atau bertemu dengan huruf wawu (</w:t>
      </w:r>
      <w:r w:rsidRPr="00DB075D">
        <w:rPr>
          <w:rtl/>
        </w:rPr>
        <w:t>و</w:t>
      </w:r>
      <w:r w:rsidRPr="00DB075D">
        <w:t>) , dimana keberadaan nun mati dan ya’ atau wawu tersebut dalam satu kata.</w:t>
      </w:r>
    </w:p>
    <w:p w14:paraId="055B6DA5" w14:textId="77777777" w:rsidR="00DB075D" w:rsidRPr="00DB075D" w:rsidRDefault="00DB075D" w:rsidP="00DB075D">
      <w:r w:rsidRPr="00DB075D">
        <w:t>Contoh Bacaan Idzhar Wajib</w:t>
      </w:r>
    </w:p>
    <w:p w14:paraId="1F89F436" w14:textId="77777777" w:rsidR="00DB075D" w:rsidRPr="00DB075D" w:rsidRDefault="00DB075D" w:rsidP="00DB075D">
      <w:pPr>
        <w:rPr>
          <w:rFonts w:ascii="Merriweather Sans" w:hAnsi="Merriweather Sans"/>
          <w:color w:val="222222"/>
          <w:sz w:val="21"/>
          <w:szCs w:val="21"/>
        </w:rPr>
      </w:pPr>
      <w:r w:rsidRPr="00DB075D">
        <w:t>Untuk memahami suatu materi tentunya tidak lengkap manakala tidak ada contoh yang disajikan dalam pembahasan tersebut. Nah untuk itu berikut kami sajikan beberapa contoh singkat untuk materi idzhar wajib.</w:t>
      </w:r>
    </w:p>
    <w:p w14:paraId="0A6A87F9" w14:textId="741A5EBF" w:rsidR="00DB075D" w:rsidRDefault="00DB075D" w:rsidP="00DB075D">
      <w:pPr>
        <w:pStyle w:val="NormalWeb"/>
        <w:shd w:val="clear" w:color="auto" w:fill="FFFFFF"/>
        <w:rPr>
          <w:rFonts w:ascii="Merriweather Sans" w:hAnsi="Merriweather Sans"/>
          <w:color w:val="222222"/>
          <w:sz w:val="29"/>
          <w:szCs w:val="29"/>
        </w:rPr>
      </w:pPr>
      <w:r>
        <w:rPr>
          <w:rFonts w:ascii="Merriweather Sans" w:hAnsi="Merriweather Sans"/>
          <w:color w:val="222222"/>
          <w:sz w:val="29"/>
          <w:szCs w:val="29"/>
        </w:rPr>
        <w:lastRenderedPageBreak/>
        <w:drawing>
          <wp:inline distT="0" distB="0" distL="0" distR="0" wp14:anchorId="59D32F87" wp14:editId="3060293A">
            <wp:extent cx="4413885" cy="2334260"/>
            <wp:effectExtent l="0" t="0" r="5715" b="8890"/>
            <wp:docPr id="1821642257" name="Gambar 182164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3885" cy="2334260"/>
                    </a:xfrm>
                    <a:prstGeom prst="rect">
                      <a:avLst/>
                    </a:prstGeom>
                    <a:noFill/>
                    <a:ln>
                      <a:noFill/>
                    </a:ln>
                  </pic:spPr>
                </pic:pic>
              </a:graphicData>
            </a:graphic>
          </wp:inline>
        </w:drawing>
      </w:r>
    </w:p>
    <w:p w14:paraId="09A675AF" w14:textId="77777777" w:rsidR="00EC76B7" w:rsidRPr="006620AC" w:rsidRDefault="00EC76B7" w:rsidP="00EC76B7"/>
    <w:sectPr w:rsidR="00EC76B7" w:rsidRPr="006620AC" w:rsidSect="006D0AAE">
      <w:pgSz w:w="8391" w:h="11906" w:code="11"/>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ED0C1" w14:textId="77777777" w:rsidR="002955A0" w:rsidRPr="003C62F6" w:rsidRDefault="002955A0" w:rsidP="004D0E1A">
      <w:pPr>
        <w:spacing w:after="0" w:line="240" w:lineRule="auto"/>
      </w:pPr>
      <w:r w:rsidRPr="003C62F6">
        <w:separator/>
      </w:r>
    </w:p>
  </w:endnote>
  <w:endnote w:type="continuationSeparator" w:id="0">
    <w:p w14:paraId="4E5AD56B" w14:textId="77777777" w:rsidR="002955A0" w:rsidRPr="003C62F6" w:rsidRDefault="002955A0" w:rsidP="004D0E1A">
      <w:pPr>
        <w:spacing w:after="0" w:line="240" w:lineRule="auto"/>
      </w:pPr>
      <w:r w:rsidRPr="003C62F6">
        <w:continuationSeparator/>
      </w:r>
    </w:p>
  </w:endnote>
  <w:endnote w:type="continuationNotice" w:id="1">
    <w:p w14:paraId="3DECACFB" w14:textId="77777777" w:rsidR="002955A0" w:rsidRDefault="002955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w:charset w:val="00"/>
    <w:family w:val="auto"/>
    <w:pitch w:val="variable"/>
    <w:sig w:usb0="00008007" w:usb1="00000000" w:usb2="00000000" w:usb3="00000000" w:csb0="00000093" w:csb1="00000000"/>
    <w:embedRegular r:id="rId1" w:fontKey="{3270AEA9-F65E-40CE-BF21-ABBF17877F9E}"/>
    <w:embedBold r:id="rId2" w:fontKey="{726F8E5F-2F27-493B-83B3-438D692C0485}"/>
    <w:embedItalic r:id="rId3" w:fontKey="{5E84AD6E-BB71-45A4-B430-0567E3E67946}"/>
    <w:embedBoldItalic r:id="rId4" w:fontKey="{278433DA-C7E6-4952-B9CB-6EF27F18B0B5}"/>
  </w:font>
  <w:font w:name="MS Mincho">
    <w:altName w:val="ＭＳ 明朝"/>
    <w:panose1 w:val="02020609040205080304"/>
    <w:charset w:val="80"/>
    <w:family w:val="modern"/>
    <w:pitch w:val="fixed"/>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embedRegular r:id="rId5" w:fontKey="{297FF1D6-EA5B-4243-B9E9-5AA14ED16017}"/>
    <w:embedBold r:id="rId6" w:fontKey="{461F68C1-EC06-45B3-9D83-E85EA270B44D}"/>
  </w:font>
  <w:font w:name="Cascadia Code">
    <w:panose1 w:val="020B0609020000020004"/>
    <w:charset w:val="00"/>
    <w:family w:val="modern"/>
    <w:pitch w:val="fixed"/>
    <w:sig w:usb0="A1002AFF" w:usb1="C000F9FB" w:usb2="00040020" w:usb3="00000000" w:csb0="000001FF" w:csb1="00000000"/>
    <w:embedRegular r:id="rId7" w:fontKey="{A8495998-80CB-4DEB-B0B8-999895E7740E}"/>
  </w:font>
  <w:font w:name="13/5Atom Sans">
    <w:panose1 w:val="00000400000000000000"/>
    <w:charset w:val="00"/>
    <w:family w:val="auto"/>
    <w:pitch w:val="variable"/>
    <w:sig w:usb0="80000003" w:usb1="40000000" w:usb2="00000000" w:usb3="00000000" w:csb0="00000001" w:csb1="00000000"/>
    <w:embedRegular r:id="rId8" w:fontKey="{56FA6CD5-8C07-48A9-AFC9-36AA55080167}"/>
  </w:font>
  <w:font w:name="Cascadia Mono SemiLight">
    <w:panose1 w:val="020B0609020000020004"/>
    <w:charset w:val="00"/>
    <w:family w:val="modern"/>
    <w:pitch w:val="fixed"/>
    <w:sig w:usb0="A1002AFF" w:usb1="C000F9FB" w:usb2="00040020" w:usb3="00000000" w:csb0="000001FF" w:csb1="00000000"/>
    <w:embedRegular r:id="rId9" w:fontKey="{ED5BA318-F5D5-461D-ABD7-CB49056335A3}"/>
    <w:embedBold r:id="rId10" w:fontKey="{497A0C23-1208-4E42-A128-4A622B3B702F}"/>
  </w:font>
  <w:font w:name="Dubai">
    <w:panose1 w:val="020B0503030403030204"/>
    <w:charset w:val="00"/>
    <w:family w:val="swiss"/>
    <w:pitch w:val="variable"/>
    <w:sig w:usb0="80002067" w:usb1="80000000" w:usb2="00000008" w:usb3="00000000" w:csb0="00000041" w:csb1="00000000"/>
    <w:embedRegular r:id="rId11" w:fontKey="{2693D79F-EC5D-4E0D-BE89-71F874F720D2}"/>
  </w:font>
  <w:font w:name="Segoe UI">
    <w:panose1 w:val="020B0502040204020203"/>
    <w:charset w:val="00"/>
    <w:family w:val="swiss"/>
    <w:pitch w:val="variable"/>
    <w:sig w:usb0="E4002EFF" w:usb1="C000E47F" w:usb2="00000009" w:usb3="00000000" w:csb0="000001FF" w:csb1="00000000"/>
    <w:embedRegular r:id="rId12" w:fontKey="{EE991EFB-8323-479B-8B5E-ECD04B03D8B5}"/>
  </w:font>
  <w:font w:name="Roboto">
    <w:charset w:val="00"/>
    <w:family w:val="auto"/>
    <w:pitch w:val="variable"/>
    <w:sig w:usb0="E0000AFF" w:usb1="5000217F" w:usb2="00000021" w:usb3="00000000" w:csb0="0000019F" w:csb1="00000000"/>
    <w:embedRegular r:id="rId13" w:fontKey="{96786207-772A-4774-8DCB-E3414A88901A}"/>
  </w:font>
  <w:font w:name="Cambria">
    <w:panose1 w:val="02040503050406030204"/>
    <w:charset w:val="00"/>
    <w:family w:val="roman"/>
    <w:pitch w:val="variable"/>
    <w:sig w:usb0="E00006FF" w:usb1="420024FF" w:usb2="02000000" w:usb3="00000000" w:csb0="0000019F" w:csb1="00000000"/>
    <w:embedRegular r:id="rId14" w:fontKey="{DEF8F84E-2E3D-48A2-ABB5-BCA140E9A9F6}"/>
  </w:font>
  <w:font w:name="inherit">
    <w:altName w:val="Cambria"/>
    <w:panose1 w:val="00000000000000000000"/>
    <w:charset w:val="00"/>
    <w:family w:val="roman"/>
    <w:notTrueType/>
    <w:pitch w:val="default"/>
  </w:font>
  <w:font w:name="Merriweather Sans">
    <w:charset w:val="00"/>
    <w:family w:val="auto"/>
    <w:pitch w:val="variable"/>
    <w:sig w:usb0="A00004FF" w:usb1="4000207B" w:usb2="00000000" w:usb3="00000000" w:csb0="00000193" w:csb1="00000000"/>
    <w:embedRegular r:id="rId15" w:fontKey="{DBAE8654-A8BD-41D9-9C47-7EA1DD1F943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00D02" w14:textId="77777777" w:rsidR="002955A0" w:rsidRPr="003C62F6" w:rsidRDefault="002955A0" w:rsidP="004D0E1A">
      <w:pPr>
        <w:spacing w:after="0" w:line="240" w:lineRule="auto"/>
      </w:pPr>
      <w:r w:rsidRPr="003C62F6">
        <w:separator/>
      </w:r>
    </w:p>
  </w:footnote>
  <w:footnote w:type="continuationSeparator" w:id="0">
    <w:p w14:paraId="39BA1D51" w14:textId="77777777" w:rsidR="002955A0" w:rsidRPr="003C62F6" w:rsidRDefault="002955A0" w:rsidP="004D0E1A">
      <w:pPr>
        <w:spacing w:after="0" w:line="240" w:lineRule="auto"/>
      </w:pPr>
      <w:r w:rsidRPr="003C62F6">
        <w:continuationSeparator/>
      </w:r>
    </w:p>
  </w:footnote>
  <w:footnote w:type="continuationNotice" w:id="1">
    <w:p w14:paraId="03ECCB47" w14:textId="77777777" w:rsidR="002955A0" w:rsidRDefault="002955A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96443"/>
    <w:multiLevelType w:val="hybridMultilevel"/>
    <w:tmpl w:val="73A62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AC3BA0"/>
    <w:multiLevelType w:val="hybridMultilevel"/>
    <w:tmpl w:val="EF94A6D0"/>
    <w:lvl w:ilvl="0" w:tplc="27A8A17A">
      <w:start w:val="1"/>
      <w:numFmt w:val="bullet"/>
      <w:lvlText w:val=""/>
      <w:lvlJc w:val="left"/>
      <w:pPr>
        <w:ind w:left="810" w:hanging="360"/>
      </w:pPr>
      <w:rPr>
        <w:rFonts w:ascii="Symbol" w:hAnsi="Symbol"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B7046"/>
    <w:multiLevelType w:val="multilevel"/>
    <w:tmpl w:val="E2766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F04354"/>
    <w:multiLevelType w:val="hybridMultilevel"/>
    <w:tmpl w:val="C4A0C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676AB9"/>
    <w:multiLevelType w:val="hybridMultilevel"/>
    <w:tmpl w:val="9758B0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65439F"/>
    <w:multiLevelType w:val="hybridMultilevel"/>
    <w:tmpl w:val="6DF4B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09681D"/>
    <w:multiLevelType w:val="hybridMultilevel"/>
    <w:tmpl w:val="EBC6C74E"/>
    <w:lvl w:ilvl="0" w:tplc="04090001">
      <w:start w:val="1"/>
      <w:numFmt w:val="bullet"/>
      <w:lvlText w:val=""/>
      <w:lvlJc w:val="left"/>
      <w:pPr>
        <w:ind w:left="2211" w:hanging="360"/>
      </w:pPr>
      <w:rPr>
        <w:rFonts w:ascii="Symbol" w:hAnsi="Symbol" w:hint="default"/>
      </w:rPr>
    </w:lvl>
    <w:lvl w:ilvl="1" w:tplc="04090003" w:tentative="1">
      <w:start w:val="1"/>
      <w:numFmt w:val="bullet"/>
      <w:lvlText w:val="o"/>
      <w:lvlJc w:val="left"/>
      <w:pPr>
        <w:ind w:left="2931" w:hanging="360"/>
      </w:pPr>
      <w:rPr>
        <w:rFonts w:ascii="Courier New" w:hAnsi="Courier New" w:cs="Courier New" w:hint="default"/>
      </w:rPr>
    </w:lvl>
    <w:lvl w:ilvl="2" w:tplc="04090005" w:tentative="1">
      <w:start w:val="1"/>
      <w:numFmt w:val="bullet"/>
      <w:lvlText w:val=""/>
      <w:lvlJc w:val="left"/>
      <w:pPr>
        <w:ind w:left="3651" w:hanging="360"/>
      </w:pPr>
      <w:rPr>
        <w:rFonts w:ascii="Wingdings" w:hAnsi="Wingdings" w:hint="default"/>
      </w:rPr>
    </w:lvl>
    <w:lvl w:ilvl="3" w:tplc="04090001" w:tentative="1">
      <w:start w:val="1"/>
      <w:numFmt w:val="bullet"/>
      <w:lvlText w:val=""/>
      <w:lvlJc w:val="left"/>
      <w:pPr>
        <w:ind w:left="4371" w:hanging="360"/>
      </w:pPr>
      <w:rPr>
        <w:rFonts w:ascii="Symbol" w:hAnsi="Symbol" w:hint="default"/>
      </w:rPr>
    </w:lvl>
    <w:lvl w:ilvl="4" w:tplc="04090003" w:tentative="1">
      <w:start w:val="1"/>
      <w:numFmt w:val="bullet"/>
      <w:lvlText w:val="o"/>
      <w:lvlJc w:val="left"/>
      <w:pPr>
        <w:ind w:left="5091" w:hanging="360"/>
      </w:pPr>
      <w:rPr>
        <w:rFonts w:ascii="Courier New" w:hAnsi="Courier New" w:cs="Courier New" w:hint="default"/>
      </w:rPr>
    </w:lvl>
    <w:lvl w:ilvl="5" w:tplc="04090005" w:tentative="1">
      <w:start w:val="1"/>
      <w:numFmt w:val="bullet"/>
      <w:lvlText w:val=""/>
      <w:lvlJc w:val="left"/>
      <w:pPr>
        <w:ind w:left="5811" w:hanging="360"/>
      </w:pPr>
      <w:rPr>
        <w:rFonts w:ascii="Wingdings" w:hAnsi="Wingdings" w:hint="default"/>
      </w:rPr>
    </w:lvl>
    <w:lvl w:ilvl="6" w:tplc="04090001" w:tentative="1">
      <w:start w:val="1"/>
      <w:numFmt w:val="bullet"/>
      <w:lvlText w:val=""/>
      <w:lvlJc w:val="left"/>
      <w:pPr>
        <w:ind w:left="6531" w:hanging="360"/>
      </w:pPr>
      <w:rPr>
        <w:rFonts w:ascii="Symbol" w:hAnsi="Symbol" w:hint="default"/>
      </w:rPr>
    </w:lvl>
    <w:lvl w:ilvl="7" w:tplc="04090003" w:tentative="1">
      <w:start w:val="1"/>
      <w:numFmt w:val="bullet"/>
      <w:lvlText w:val="o"/>
      <w:lvlJc w:val="left"/>
      <w:pPr>
        <w:ind w:left="7251" w:hanging="360"/>
      </w:pPr>
      <w:rPr>
        <w:rFonts w:ascii="Courier New" w:hAnsi="Courier New" w:cs="Courier New" w:hint="default"/>
      </w:rPr>
    </w:lvl>
    <w:lvl w:ilvl="8" w:tplc="04090005" w:tentative="1">
      <w:start w:val="1"/>
      <w:numFmt w:val="bullet"/>
      <w:lvlText w:val=""/>
      <w:lvlJc w:val="left"/>
      <w:pPr>
        <w:ind w:left="7971" w:hanging="360"/>
      </w:pPr>
      <w:rPr>
        <w:rFonts w:ascii="Wingdings" w:hAnsi="Wingdings" w:hint="default"/>
      </w:rPr>
    </w:lvl>
  </w:abstractNum>
  <w:abstractNum w:abstractNumId="7" w15:restartNumberingAfterBreak="0">
    <w:nsid w:val="2A9974C9"/>
    <w:multiLevelType w:val="hybridMultilevel"/>
    <w:tmpl w:val="C3CA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4F1502"/>
    <w:multiLevelType w:val="hybridMultilevel"/>
    <w:tmpl w:val="48E29B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C234DEB"/>
    <w:multiLevelType w:val="hybridMultilevel"/>
    <w:tmpl w:val="C5D4F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BE745A"/>
    <w:multiLevelType w:val="hybridMultilevel"/>
    <w:tmpl w:val="FF04B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DC2FA8"/>
    <w:multiLevelType w:val="hybridMultilevel"/>
    <w:tmpl w:val="69B0F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37E0845"/>
    <w:multiLevelType w:val="hybridMultilevel"/>
    <w:tmpl w:val="CC4E7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9F5FA9"/>
    <w:multiLevelType w:val="hybridMultilevel"/>
    <w:tmpl w:val="3DD6C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344117"/>
    <w:multiLevelType w:val="hybridMultilevel"/>
    <w:tmpl w:val="4770133E"/>
    <w:lvl w:ilvl="0" w:tplc="3236AC8E">
      <w:start w:val="1"/>
      <w:numFmt w:val="decimal"/>
      <w:lvlText w:val="%1."/>
      <w:lvlJc w:val="left"/>
      <w:pPr>
        <w:ind w:left="1800" w:hanging="360"/>
      </w:pPr>
      <w:rPr>
        <w:rFonts w:asciiTheme="minorHAnsi" w:hAnsiTheme="minorHAnsi" w:cstheme="minorBidi"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5AD85E93"/>
    <w:multiLevelType w:val="hybridMultilevel"/>
    <w:tmpl w:val="D944C688"/>
    <w:lvl w:ilvl="0" w:tplc="58841FC2">
      <w:numFmt w:val="bullet"/>
      <w:lvlText w:val="-"/>
      <w:lvlJc w:val="left"/>
      <w:pPr>
        <w:ind w:left="1800" w:hanging="360"/>
      </w:pPr>
      <w:rPr>
        <w:rFonts w:ascii="Poppins" w:eastAsiaTheme="minorEastAsia" w:hAnsi="Poppins" w:cs="Poppin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6FD75AA1"/>
    <w:multiLevelType w:val="hybridMultilevel"/>
    <w:tmpl w:val="7ECE3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944DC8"/>
    <w:multiLevelType w:val="hybridMultilevel"/>
    <w:tmpl w:val="57CEC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B15294"/>
    <w:multiLevelType w:val="hybridMultilevel"/>
    <w:tmpl w:val="5AD2A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5E136D"/>
    <w:multiLevelType w:val="hybridMultilevel"/>
    <w:tmpl w:val="D3BC707E"/>
    <w:lvl w:ilvl="0" w:tplc="A84E2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76619350">
    <w:abstractNumId w:val="7"/>
  </w:num>
  <w:num w:numId="2" w16cid:durableId="952513247">
    <w:abstractNumId w:val="3"/>
  </w:num>
  <w:num w:numId="3" w16cid:durableId="1740905652">
    <w:abstractNumId w:val="19"/>
  </w:num>
  <w:num w:numId="4" w16cid:durableId="1738628472">
    <w:abstractNumId w:val="6"/>
  </w:num>
  <w:num w:numId="5" w16cid:durableId="526988295">
    <w:abstractNumId w:val="9"/>
  </w:num>
  <w:num w:numId="6" w16cid:durableId="1748112476">
    <w:abstractNumId w:val="4"/>
  </w:num>
  <w:num w:numId="7" w16cid:durableId="1227301870">
    <w:abstractNumId w:val="14"/>
  </w:num>
  <w:num w:numId="8" w16cid:durableId="317003795">
    <w:abstractNumId w:val="11"/>
  </w:num>
  <w:num w:numId="9" w16cid:durableId="1921017376">
    <w:abstractNumId w:val="8"/>
  </w:num>
  <w:num w:numId="10" w16cid:durableId="867567709">
    <w:abstractNumId w:val="1"/>
  </w:num>
  <w:num w:numId="11" w16cid:durableId="110322040">
    <w:abstractNumId w:val="17"/>
  </w:num>
  <w:num w:numId="12" w16cid:durableId="1696612873">
    <w:abstractNumId w:val="2"/>
  </w:num>
  <w:num w:numId="13" w16cid:durableId="1544749143">
    <w:abstractNumId w:val="15"/>
  </w:num>
  <w:num w:numId="14" w16cid:durableId="1506703913">
    <w:abstractNumId w:val="10"/>
  </w:num>
  <w:num w:numId="15" w16cid:durableId="302740750">
    <w:abstractNumId w:val="16"/>
  </w:num>
  <w:num w:numId="16" w16cid:durableId="290212833">
    <w:abstractNumId w:val="12"/>
  </w:num>
  <w:num w:numId="17" w16cid:durableId="1746563744">
    <w:abstractNumId w:val="13"/>
  </w:num>
  <w:num w:numId="18" w16cid:durableId="794179060">
    <w:abstractNumId w:val="0"/>
  </w:num>
  <w:num w:numId="19" w16cid:durableId="1793934287">
    <w:abstractNumId w:val="5"/>
  </w:num>
  <w:num w:numId="20" w16cid:durableId="1446188929">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novo Legion">
    <w15:presenceInfo w15:providerId="Windows Live" w15:userId="3df5a970d65a2c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embedTrueTypeFonts/>
  <w:proofState w:spelling="clean" w:grammar="clean"/>
  <w:defaultTabStop w:val="720"/>
  <w:characterSpacingControl w:val="doNotCompress"/>
  <w:hdrShapeDefaults>
    <o:shapedefaults v:ext="edit" spidmax="2611"/>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77363"/>
    <w:rsid w:val="00002593"/>
    <w:rsid w:val="00002F13"/>
    <w:rsid w:val="00004C7F"/>
    <w:rsid w:val="000107DD"/>
    <w:rsid w:val="000125A5"/>
    <w:rsid w:val="000231AF"/>
    <w:rsid w:val="00023DCF"/>
    <w:rsid w:val="00024489"/>
    <w:rsid w:val="000253AF"/>
    <w:rsid w:val="00026301"/>
    <w:rsid w:val="0002685D"/>
    <w:rsid w:val="00031401"/>
    <w:rsid w:val="0003156D"/>
    <w:rsid w:val="00033D54"/>
    <w:rsid w:val="00033D98"/>
    <w:rsid w:val="000477E4"/>
    <w:rsid w:val="00052C7F"/>
    <w:rsid w:val="00054E73"/>
    <w:rsid w:val="00054F2C"/>
    <w:rsid w:val="00055339"/>
    <w:rsid w:val="000574A0"/>
    <w:rsid w:val="000674FD"/>
    <w:rsid w:val="0007007F"/>
    <w:rsid w:val="000700A8"/>
    <w:rsid w:val="00075EAB"/>
    <w:rsid w:val="00080E4E"/>
    <w:rsid w:val="00083184"/>
    <w:rsid w:val="00083F08"/>
    <w:rsid w:val="00084C9C"/>
    <w:rsid w:val="00091A73"/>
    <w:rsid w:val="000A2010"/>
    <w:rsid w:val="000A21CF"/>
    <w:rsid w:val="000A323E"/>
    <w:rsid w:val="000A5DE5"/>
    <w:rsid w:val="000A7A3B"/>
    <w:rsid w:val="000A7ACC"/>
    <w:rsid w:val="000B50F0"/>
    <w:rsid w:val="000B67EA"/>
    <w:rsid w:val="000C2A48"/>
    <w:rsid w:val="000C382A"/>
    <w:rsid w:val="000D08E8"/>
    <w:rsid w:val="000D10BC"/>
    <w:rsid w:val="000D175E"/>
    <w:rsid w:val="000D3E57"/>
    <w:rsid w:val="000D4CC5"/>
    <w:rsid w:val="000D66AB"/>
    <w:rsid w:val="000E31A7"/>
    <w:rsid w:val="000E717B"/>
    <w:rsid w:val="000F1879"/>
    <w:rsid w:val="000F458B"/>
    <w:rsid w:val="000F4B73"/>
    <w:rsid w:val="000F6529"/>
    <w:rsid w:val="000F7879"/>
    <w:rsid w:val="00100A66"/>
    <w:rsid w:val="0010175B"/>
    <w:rsid w:val="00101A1C"/>
    <w:rsid w:val="0010349C"/>
    <w:rsid w:val="00104451"/>
    <w:rsid w:val="00110599"/>
    <w:rsid w:val="001142F7"/>
    <w:rsid w:val="00121623"/>
    <w:rsid w:val="00123F5E"/>
    <w:rsid w:val="00130010"/>
    <w:rsid w:val="001322D2"/>
    <w:rsid w:val="00133870"/>
    <w:rsid w:val="0013535E"/>
    <w:rsid w:val="00141BA2"/>
    <w:rsid w:val="00142430"/>
    <w:rsid w:val="0014341D"/>
    <w:rsid w:val="00144C1B"/>
    <w:rsid w:val="00146E8D"/>
    <w:rsid w:val="0014729B"/>
    <w:rsid w:val="0014777F"/>
    <w:rsid w:val="00156A38"/>
    <w:rsid w:val="001650F2"/>
    <w:rsid w:val="00165634"/>
    <w:rsid w:val="001702A0"/>
    <w:rsid w:val="00172894"/>
    <w:rsid w:val="001775F2"/>
    <w:rsid w:val="00177EB8"/>
    <w:rsid w:val="00182AA1"/>
    <w:rsid w:val="00184B74"/>
    <w:rsid w:val="001860A3"/>
    <w:rsid w:val="00190B64"/>
    <w:rsid w:val="00191BE5"/>
    <w:rsid w:val="00191CB0"/>
    <w:rsid w:val="00193275"/>
    <w:rsid w:val="00194351"/>
    <w:rsid w:val="00195B55"/>
    <w:rsid w:val="001979EC"/>
    <w:rsid w:val="001A0305"/>
    <w:rsid w:val="001A11DC"/>
    <w:rsid w:val="001A1FA2"/>
    <w:rsid w:val="001A650B"/>
    <w:rsid w:val="001A7B49"/>
    <w:rsid w:val="001A7C54"/>
    <w:rsid w:val="001A7F3C"/>
    <w:rsid w:val="001B7469"/>
    <w:rsid w:val="001C2F81"/>
    <w:rsid w:val="001D01F5"/>
    <w:rsid w:val="001D4246"/>
    <w:rsid w:val="001D4DE9"/>
    <w:rsid w:val="001D564B"/>
    <w:rsid w:val="001D5947"/>
    <w:rsid w:val="001D65A6"/>
    <w:rsid w:val="001E07D0"/>
    <w:rsid w:val="001E1331"/>
    <w:rsid w:val="001E27DC"/>
    <w:rsid w:val="001E3447"/>
    <w:rsid w:val="001E48F3"/>
    <w:rsid w:val="001E6230"/>
    <w:rsid w:val="001E66BD"/>
    <w:rsid w:val="001F07B8"/>
    <w:rsid w:val="001F1C6C"/>
    <w:rsid w:val="001F5908"/>
    <w:rsid w:val="00202077"/>
    <w:rsid w:val="00204D82"/>
    <w:rsid w:val="002057F5"/>
    <w:rsid w:val="00205D9A"/>
    <w:rsid w:val="002063BE"/>
    <w:rsid w:val="00207F90"/>
    <w:rsid w:val="00214D90"/>
    <w:rsid w:val="00215C99"/>
    <w:rsid w:val="00221456"/>
    <w:rsid w:val="00223F93"/>
    <w:rsid w:val="00231687"/>
    <w:rsid w:val="0023545A"/>
    <w:rsid w:val="00237064"/>
    <w:rsid w:val="002378DE"/>
    <w:rsid w:val="002414A4"/>
    <w:rsid w:val="00241DCC"/>
    <w:rsid w:val="002420F1"/>
    <w:rsid w:val="0024401F"/>
    <w:rsid w:val="002448F4"/>
    <w:rsid w:val="00245F51"/>
    <w:rsid w:val="00247331"/>
    <w:rsid w:val="002519D4"/>
    <w:rsid w:val="00252335"/>
    <w:rsid w:val="00252A99"/>
    <w:rsid w:val="002541A2"/>
    <w:rsid w:val="00256C33"/>
    <w:rsid w:val="00257DF9"/>
    <w:rsid w:val="00266369"/>
    <w:rsid w:val="00270282"/>
    <w:rsid w:val="0027300D"/>
    <w:rsid w:val="0027436F"/>
    <w:rsid w:val="0027445E"/>
    <w:rsid w:val="00281EB9"/>
    <w:rsid w:val="00285974"/>
    <w:rsid w:val="002865D7"/>
    <w:rsid w:val="00287F5E"/>
    <w:rsid w:val="00293391"/>
    <w:rsid w:val="002955A0"/>
    <w:rsid w:val="002A1583"/>
    <w:rsid w:val="002A34AE"/>
    <w:rsid w:val="002A3F39"/>
    <w:rsid w:val="002A73B8"/>
    <w:rsid w:val="002B141E"/>
    <w:rsid w:val="002B3282"/>
    <w:rsid w:val="002C161E"/>
    <w:rsid w:val="002D1D4F"/>
    <w:rsid w:val="002D1EAA"/>
    <w:rsid w:val="002D34A1"/>
    <w:rsid w:val="002D4EA4"/>
    <w:rsid w:val="002D4EFA"/>
    <w:rsid w:val="002D6EF2"/>
    <w:rsid w:val="002D769F"/>
    <w:rsid w:val="002E16F4"/>
    <w:rsid w:val="002E17E0"/>
    <w:rsid w:val="002E318C"/>
    <w:rsid w:val="002E38CB"/>
    <w:rsid w:val="002E6216"/>
    <w:rsid w:val="002F0CC6"/>
    <w:rsid w:val="002F3848"/>
    <w:rsid w:val="002F65BF"/>
    <w:rsid w:val="002F6E29"/>
    <w:rsid w:val="00306ACA"/>
    <w:rsid w:val="0031257B"/>
    <w:rsid w:val="00312755"/>
    <w:rsid w:val="00316282"/>
    <w:rsid w:val="003232B1"/>
    <w:rsid w:val="0032569B"/>
    <w:rsid w:val="00330D75"/>
    <w:rsid w:val="00330E7A"/>
    <w:rsid w:val="00332D98"/>
    <w:rsid w:val="00342132"/>
    <w:rsid w:val="00346897"/>
    <w:rsid w:val="00346B2A"/>
    <w:rsid w:val="00346EEF"/>
    <w:rsid w:val="0035195B"/>
    <w:rsid w:val="003557D1"/>
    <w:rsid w:val="00362D45"/>
    <w:rsid w:val="00366BD7"/>
    <w:rsid w:val="00372756"/>
    <w:rsid w:val="0037567F"/>
    <w:rsid w:val="00376AF5"/>
    <w:rsid w:val="00377823"/>
    <w:rsid w:val="00377B8A"/>
    <w:rsid w:val="0038278E"/>
    <w:rsid w:val="0038433C"/>
    <w:rsid w:val="00384BF8"/>
    <w:rsid w:val="00386B68"/>
    <w:rsid w:val="00387F56"/>
    <w:rsid w:val="00390566"/>
    <w:rsid w:val="00392A08"/>
    <w:rsid w:val="00392BF5"/>
    <w:rsid w:val="00393F00"/>
    <w:rsid w:val="003955DA"/>
    <w:rsid w:val="003A0A3D"/>
    <w:rsid w:val="003A5D5F"/>
    <w:rsid w:val="003A61C0"/>
    <w:rsid w:val="003A6BE2"/>
    <w:rsid w:val="003A7188"/>
    <w:rsid w:val="003A762B"/>
    <w:rsid w:val="003A7AE5"/>
    <w:rsid w:val="003A7CA4"/>
    <w:rsid w:val="003A7E5D"/>
    <w:rsid w:val="003A7F5C"/>
    <w:rsid w:val="003B0670"/>
    <w:rsid w:val="003B0911"/>
    <w:rsid w:val="003B268C"/>
    <w:rsid w:val="003B2D2A"/>
    <w:rsid w:val="003B37C7"/>
    <w:rsid w:val="003B3AC4"/>
    <w:rsid w:val="003B7B1E"/>
    <w:rsid w:val="003C1BC1"/>
    <w:rsid w:val="003C5A1C"/>
    <w:rsid w:val="003C62F6"/>
    <w:rsid w:val="003C630A"/>
    <w:rsid w:val="003D11E3"/>
    <w:rsid w:val="003D1619"/>
    <w:rsid w:val="003D2F86"/>
    <w:rsid w:val="003E2596"/>
    <w:rsid w:val="003E2DA7"/>
    <w:rsid w:val="003E3E30"/>
    <w:rsid w:val="003E70A7"/>
    <w:rsid w:val="003F0664"/>
    <w:rsid w:val="003F177F"/>
    <w:rsid w:val="003F1815"/>
    <w:rsid w:val="003F1B37"/>
    <w:rsid w:val="003F22AD"/>
    <w:rsid w:val="003F34AD"/>
    <w:rsid w:val="003F3FB8"/>
    <w:rsid w:val="003F4126"/>
    <w:rsid w:val="0040547E"/>
    <w:rsid w:val="004055E3"/>
    <w:rsid w:val="004065E8"/>
    <w:rsid w:val="00412541"/>
    <w:rsid w:val="00412784"/>
    <w:rsid w:val="00413F83"/>
    <w:rsid w:val="004140BB"/>
    <w:rsid w:val="00423215"/>
    <w:rsid w:val="00423EC8"/>
    <w:rsid w:val="00426411"/>
    <w:rsid w:val="00427440"/>
    <w:rsid w:val="004318BE"/>
    <w:rsid w:val="0043192E"/>
    <w:rsid w:val="004341E0"/>
    <w:rsid w:val="00435846"/>
    <w:rsid w:val="004364A9"/>
    <w:rsid w:val="0043749F"/>
    <w:rsid w:val="00444AE0"/>
    <w:rsid w:val="00444C06"/>
    <w:rsid w:val="00444F7F"/>
    <w:rsid w:val="00446D22"/>
    <w:rsid w:val="00452FCD"/>
    <w:rsid w:val="00456D65"/>
    <w:rsid w:val="00460D80"/>
    <w:rsid w:val="004642AA"/>
    <w:rsid w:val="0046580F"/>
    <w:rsid w:val="00475B19"/>
    <w:rsid w:val="00477B6F"/>
    <w:rsid w:val="00481468"/>
    <w:rsid w:val="004866A7"/>
    <w:rsid w:val="00486F3E"/>
    <w:rsid w:val="004878C5"/>
    <w:rsid w:val="00490C6A"/>
    <w:rsid w:val="00490E6C"/>
    <w:rsid w:val="00496072"/>
    <w:rsid w:val="004A0044"/>
    <w:rsid w:val="004A132E"/>
    <w:rsid w:val="004A1336"/>
    <w:rsid w:val="004A2427"/>
    <w:rsid w:val="004A32BF"/>
    <w:rsid w:val="004A43D5"/>
    <w:rsid w:val="004A4ADA"/>
    <w:rsid w:val="004A4E43"/>
    <w:rsid w:val="004A5430"/>
    <w:rsid w:val="004B5E44"/>
    <w:rsid w:val="004B751F"/>
    <w:rsid w:val="004B7558"/>
    <w:rsid w:val="004C08A7"/>
    <w:rsid w:val="004C2056"/>
    <w:rsid w:val="004C26DC"/>
    <w:rsid w:val="004C465D"/>
    <w:rsid w:val="004C77EC"/>
    <w:rsid w:val="004D0E1A"/>
    <w:rsid w:val="004D5895"/>
    <w:rsid w:val="004E1E3D"/>
    <w:rsid w:val="004F15A5"/>
    <w:rsid w:val="004F2E0C"/>
    <w:rsid w:val="004F4073"/>
    <w:rsid w:val="004F7B4C"/>
    <w:rsid w:val="005026A9"/>
    <w:rsid w:val="005048D1"/>
    <w:rsid w:val="00505528"/>
    <w:rsid w:val="00505C92"/>
    <w:rsid w:val="00510C49"/>
    <w:rsid w:val="00516082"/>
    <w:rsid w:val="00517DF5"/>
    <w:rsid w:val="00522D66"/>
    <w:rsid w:val="005230F7"/>
    <w:rsid w:val="00526E10"/>
    <w:rsid w:val="005312BD"/>
    <w:rsid w:val="00534328"/>
    <w:rsid w:val="00535E2D"/>
    <w:rsid w:val="00536608"/>
    <w:rsid w:val="005368B3"/>
    <w:rsid w:val="00540E0B"/>
    <w:rsid w:val="0054600B"/>
    <w:rsid w:val="00552C01"/>
    <w:rsid w:val="00552E1E"/>
    <w:rsid w:val="0055362B"/>
    <w:rsid w:val="005552EB"/>
    <w:rsid w:val="00555356"/>
    <w:rsid w:val="00557949"/>
    <w:rsid w:val="0056195D"/>
    <w:rsid w:val="00561DE7"/>
    <w:rsid w:val="005700BD"/>
    <w:rsid w:val="00571457"/>
    <w:rsid w:val="00573B86"/>
    <w:rsid w:val="005779FC"/>
    <w:rsid w:val="0058044D"/>
    <w:rsid w:val="005805CF"/>
    <w:rsid w:val="0058195A"/>
    <w:rsid w:val="00581DDD"/>
    <w:rsid w:val="0058297C"/>
    <w:rsid w:val="00584918"/>
    <w:rsid w:val="005863F7"/>
    <w:rsid w:val="00595947"/>
    <w:rsid w:val="005A05E0"/>
    <w:rsid w:val="005A0C75"/>
    <w:rsid w:val="005A10AC"/>
    <w:rsid w:val="005A306C"/>
    <w:rsid w:val="005A4210"/>
    <w:rsid w:val="005A7E61"/>
    <w:rsid w:val="005B64D9"/>
    <w:rsid w:val="005C09B0"/>
    <w:rsid w:val="005C127F"/>
    <w:rsid w:val="005C3DF8"/>
    <w:rsid w:val="005D6F79"/>
    <w:rsid w:val="005E717F"/>
    <w:rsid w:val="005F097E"/>
    <w:rsid w:val="005F0E9F"/>
    <w:rsid w:val="005F343B"/>
    <w:rsid w:val="005F5BF3"/>
    <w:rsid w:val="005F6266"/>
    <w:rsid w:val="005F63C6"/>
    <w:rsid w:val="006005A4"/>
    <w:rsid w:val="00601178"/>
    <w:rsid w:val="00602BF0"/>
    <w:rsid w:val="006104FF"/>
    <w:rsid w:val="00614C78"/>
    <w:rsid w:val="00616883"/>
    <w:rsid w:val="00616E9E"/>
    <w:rsid w:val="00622F32"/>
    <w:rsid w:val="006236EF"/>
    <w:rsid w:val="00625D2D"/>
    <w:rsid w:val="00634A53"/>
    <w:rsid w:val="00641A19"/>
    <w:rsid w:val="006474C5"/>
    <w:rsid w:val="00650C74"/>
    <w:rsid w:val="006535D4"/>
    <w:rsid w:val="006620AC"/>
    <w:rsid w:val="00663D15"/>
    <w:rsid w:val="00664DAA"/>
    <w:rsid w:val="00670BF8"/>
    <w:rsid w:val="00673BD1"/>
    <w:rsid w:val="00674AE5"/>
    <w:rsid w:val="00675933"/>
    <w:rsid w:val="00675F0A"/>
    <w:rsid w:val="00676863"/>
    <w:rsid w:val="00676B11"/>
    <w:rsid w:val="006818F5"/>
    <w:rsid w:val="00695507"/>
    <w:rsid w:val="00697B47"/>
    <w:rsid w:val="006A0525"/>
    <w:rsid w:val="006A35EB"/>
    <w:rsid w:val="006A39A9"/>
    <w:rsid w:val="006A5133"/>
    <w:rsid w:val="006B2202"/>
    <w:rsid w:val="006B3C9B"/>
    <w:rsid w:val="006B40CE"/>
    <w:rsid w:val="006B7AAA"/>
    <w:rsid w:val="006C0AC6"/>
    <w:rsid w:val="006C18AE"/>
    <w:rsid w:val="006C1B3E"/>
    <w:rsid w:val="006C326F"/>
    <w:rsid w:val="006C34D0"/>
    <w:rsid w:val="006D0A1A"/>
    <w:rsid w:val="006D0AAE"/>
    <w:rsid w:val="006D2FFC"/>
    <w:rsid w:val="006D6B83"/>
    <w:rsid w:val="006E0007"/>
    <w:rsid w:val="006E1181"/>
    <w:rsid w:val="006E2685"/>
    <w:rsid w:val="006E7FA2"/>
    <w:rsid w:val="006F37E6"/>
    <w:rsid w:val="006F5333"/>
    <w:rsid w:val="006F7F58"/>
    <w:rsid w:val="0070255D"/>
    <w:rsid w:val="00705E09"/>
    <w:rsid w:val="0070648E"/>
    <w:rsid w:val="00707A80"/>
    <w:rsid w:val="007122B2"/>
    <w:rsid w:val="00714F0D"/>
    <w:rsid w:val="00725729"/>
    <w:rsid w:val="00725EC5"/>
    <w:rsid w:val="00731773"/>
    <w:rsid w:val="007364D8"/>
    <w:rsid w:val="00737CF9"/>
    <w:rsid w:val="0074159E"/>
    <w:rsid w:val="00743B5D"/>
    <w:rsid w:val="00747318"/>
    <w:rsid w:val="007513BF"/>
    <w:rsid w:val="00753BDD"/>
    <w:rsid w:val="00756351"/>
    <w:rsid w:val="007565E4"/>
    <w:rsid w:val="00756B64"/>
    <w:rsid w:val="00760E21"/>
    <w:rsid w:val="0076245E"/>
    <w:rsid w:val="00765953"/>
    <w:rsid w:val="00765FA7"/>
    <w:rsid w:val="007667B6"/>
    <w:rsid w:val="007708E4"/>
    <w:rsid w:val="00773D69"/>
    <w:rsid w:val="007758F7"/>
    <w:rsid w:val="00780EF8"/>
    <w:rsid w:val="00781D3F"/>
    <w:rsid w:val="007821B8"/>
    <w:rsid w:val="00783198"/>
    <w:rsid w:val="00784D4C"/>
    <w:rsid w:val="00786062"/>
    <w:rsid w:val="00787D45"/>
    <w:rsid w:val="0079216B"/>
    <w:rsid w:val="00793234"/>
    <w:rsid w:val="0079403C"/>
    <w:rsid w:val="00794162"/>
    <w:rsid w:val="00796903"/>
    <w:rsid w:val="00797565"/>
    <w:rsid w:val="007A6E79"/>
    <w:rsid w:val="007B4456"/>
    <w:rsid w:val="007B730E"/>
    <w:rsid w:val="007C0665"/>
    <w:rsid w:val="007C2F17"/>
    <w:rsid w:val="007C3FE4"/>
    <w:rsid w:val="007C4DFF"/>
    <w:rsid w:val="007D006A"/>
    <w:rsid w:val="007E3261"/>
    <w:rsid w:val="007F3E33"/>
    <w:rsid w:val="00804907"/>
    <w:rsid w:val="00805179"/>
    <w:rsid w:val="008063E9"/>
    <w:rsid w:val="00807864"/>
    <w:rsid w:val="00807CC4"/>
    <w:rsid w:val="00810CE9"/>
    <w:rsid w:val="008116E8"/>
    <w:rsid w:val="00811D34"/>
    <w:rsid w:val="00816DC8"/>
    <w:rsid w:val="00823A2E"/>
    <w:rsid w:val="008242A6"/>
    <w:rsid w:val="00827E03"/>
    <w:rsid w:val="00832F53"/>
    <w:rsid w:val="00834F3B"/>
    <w:rsid w:val="00841F61"/>
    <w:rsid w:val="00842918"/>
    <w:rsid w:val="00843F9C"/>
    <w:rsid w:val="00845B69"/>
    <w:rsid w:val="00847047"/>
    <w:rsid w:val="008513C2"/>
    <w:rsid w:val="00852FC3"/>
    <w:rsid w:val="00853674"/>
    <w:rsid w:val="008540FE"/>
    <w:rsid w:val="008679AC"/>
    <w:rsid w:val="008731F7"/>
    <w:rsid w:val="0087466C"/>
    <w:rsid w:val="00875B46"/>
    <w:rsid w:val="00875F16"/>
    <w:rsid w:val="00877E14"/>
    <w:rsid w:val="00880056"/>
    <w:rsid w:val="00881E2C"/>
    <w:rsid w:val="00884359"/>
    <w:rsid w:val="0088672F"/>
    <w:rsid w:val="00891E38"/>
    <w:rsid w:val="00892692"/>
    <w:rsid w:val="00893A9D"/>
    <w:rsid w:val="00895E24"/>
    <w:rsid w:val="00897469"/>
    <w:rsid w:val="008A0264"/>
    <w:rsid w:val="008A05C0"/>
    <w:rsid w:val="008A10FD"/>
    <w:rsid w:val="008A1E1C"/>
    <w:rsid w:val="008A1E96"/>
    <w:rsid w:val="008A2E68"/>
    <w:rsid w:val="008A3BF9"/>
    <w:rsid w:val="008A3C26"/>
    <w:rsid w:val="008A4437"/>
    <w:rsid w:val="008A5EB6"/>
    <w:rsid w:val="008A7B1F"/>
    <w:rsid w:val="008B0719"/>
    <w:rsid w:val="008B0BAA"/>
    <w:rsid w:val="008B0FEC"/>
    <w:rsid w:val="008B225F"/>
    <w:rsid w:val="008B2BAE"/>
    <w:rsid w:val="008C03A1"/>
    <w:rsid w:val="008C03DE"/>
    <w:rsid w:val="008C3593"/>
    <w:rsid w:val="008C4ADD"/>
    <w:rsid w:val="008C6B83"/>
    <w:rsid w:val="008D28AF"/>
    <w:rsid w:val="008D74FE"/>
    <w:rsid w:val="008E02C4"/>
    <w:rsid w:val="008E218C"/>
    <w:rsid w:val="008E27AB"/>
    <w:rsid w:val="008E74D6"/>
    <w:rsid w:val="008F3341"/>
    <w:rsid w:val="0090034F"/>
    <w:rsid w:val="00900B1C"/>
    <w:rsid w:val="00903FA8"/>
    <w:rsid w:val="0090646E"/>
    <w:rsid w:val="00916691"/>
    <w:rsid w:val="009229C3"/>
    <w:rsid w:val="00926F72"/>
    <w:rsid w:val="00927766"/>
    <w:rsid w:val="00927EF5"/>
    <w:rsid w:val="00930054"/>
    <w:rsid w:val="009334FF"/>
    <w:rsid w:val="009365F1"/>
    <w:rsid w:val="00940DD6"/>
    <w:rsid w:val="009427D9"/>
    <w:rsid w:val="00944583"/>
    <w:rsid w:val="009455B6"/>
    <w:rsid w:val="0096060A"/>
    <w:rsid w:val="009609E1"/>
    <w:rsid w:val="0096205E"/>
    <w:rsid w:val="00964CA8"/>
    <w:rsid w:val="00970C04"/>
    <w:rsid w:val="009725FE"/>
    <w:rsid w:val="00973830"/>
    <w:rsid w:val="00973CB7"/>
    <w:rsid w:val="009863E8"/>
    <w:rsid w:val="00987E9C"/>
    <w:rsid w:val="00990EE1"/>
    <w:rsid w:val="00995BAD"/>
    <w:rsid w:val="00997666"/>
    <w:rsid w:val="009A03FA"/>
    <w:rsid w:val="009A13F5"/>
    <w:rsid w:val="009A3847"/>
    <w:rsid w:val="009A66A5"/>
    <w:rsid w:val="009A7487"/>
    <w:rsid w:val="009A76B1"/>
    <w:rsid w:val="009B5E29"/>
    <w:rsid w:val="009B6616"/>
    <w:rsid w:val="009B6723"/>
    <w:rsid w:val="009C3C30"/>
    <w:rsid w:val="009C57EE"/>
    <w:rsid w:val="009D2323"/>
    <w:rsid w:val="009D36D2"/>
    <w:rsid w:val="009E05CB"/>
    <w:rsid w:val="009E3E25"/>
    <w:rsid w:val="009E453E"/>
    <w:rsid w:val="009F109E"/>
    <w:rsid w:val="009F117A"/>
    <w:rsid w:val="009F3DC7"/>
    <w:rsid w:val="009F419A"/>
    <w:rsid w:val="009F4C65"/>
    <w:rsid w:val="009F521F"/>
    <w:rsid w:val="00A00E80"/>
    <w:rsid w:val="00A00F1B"/>
    <w:rsid w:val="00A043AC"/>
    <w:rsid w:val="00A049EA"/>
    <w:rsid w:val="00A103B2"/>
    <w:rsid w:val="00A10835"/>
    <w:rsid w:val="00A10EB9"/>
    <w:rsid w:val="00A159A6"/>
    <w:rsid w:val="00A15D26"/>
    <w:rsid w:val="00A177FB"/>
    <w:rsid w:val="00A24C43"/>
    <w:rsid w:val="00A278EB"/>
    <w:rsid w:val="00A316EE"/>
    <w:rsid w:val="00A31BB4"/>
    <w:rsid w:val="00A34D16"/>
    <w:rsid w:val="00A4011D"/>
    <w:rsid w:val="00A42463"/>
    <w:rsid w:val="00A425F8"/>
    <w:rsid w:val="00A4280C"/>
    <w:rsid w:val="00A42B74"/>
    <w:rsid w:val="00A452D4"/>
    <w:rsid w:val="00A46953"/>
    <w:rsid w:val="00A60514"/>
    <w:rsid w:val="00A62FB0"/>
    <w:rsid w:val="00A64410"/>
    <w:rsid w:val="00A648D4"/>
    <w:rsid w:val="00A64BBF"/>
    <w:rsid w:val="00A652B4"/>
    <w:rsid w:val="00A71162"/>
    <w:rsid w:val="00A7179F"/>
    <w:rsid w:val="00A7197E"/>
    <w:rsid w:val="00A727F4"/>
    <w:rsid w:val="00A74A14"/>
    <w:rsid w:val="00A74CA2"/>
    <w:rsid w:val="00A77363"/>
    <w:rsid w:val="00A77703"/>
    <w:rsid w:val="00A81E85"/>
    <w:rsid w:val="00A8246F"/>
    <w:rsid w:val="00A926F8"/>
    <w:rsid w:val="00A92E28"/>
    <w:rsid w:val="00A94B62"/>
    <w:rsid w:val="00A95922"/>
    <w:rsid w:val="00A975BB"/>
    <w:rsid w:val="00A97F81"/>
    <w:rsid w:val="00AA4BDE"/>
    <w:rsid w:val="00AB3B79"/>
    <w:rsid w:val="00AC325C"/>
    <w:rsid w:val="00AC3715"/>
    <w:rsid w:val="00AC372C"/>
    <w:rsid w:val="00AC4896"/>
    <w:rsid w:val="00AC4AF9"/>
    <w:rsid w:val="00AD012C"/>
    <w:rsid w:val="00AD378F"/>
    <w:rsid w:val="00AD3FF2"/>
    <w:rsid w:val="00AD58F3"/>
    <w:rsid w:val="00AD6FE6"/>
    <w:rsid w:val="00AE0A4A"/>
    <w:rsid w:val="00AE27FA"/>
    <w:rsid w:val="00AE292B"/>
    <w:rsid w:val="00AE3485"/>
    <w:rsid w:val="00AF238C"/>
    <w:rsid w:val="00AF53F3"/>
    <w:rsid w:val="00B008DD"/>
    <w:rsid w:val="00B027A0"/>
    <w:rsid w:val="00B02D81"/>
    <w:rsid w:val="00B03E48"/>
    <w:rsid w:val="00B05C76"/>
    <w:rsid w:val="00B14A24"/>
    <w:rsid w:val="00B16723"/>
    <w:rsid w:val="00B22FCA"/>
    <w:rsid w:val="00B23C5F"/>
    <w:rsid w:val="00B24F40"/>
    <w:rsid w:val="00B30173"/>
    <w:rsid w:val="00B35348"/>
    <w:rsid w:val="00B35629"/>
    <w:rsid w:val="00B42546"/>
    <w:rsid w:val="00B44303"/>
    <w:rsid w:val="00B44F61"/>
    <w:rsid w:val="00B45412"/>
    <w:rsid w:val="00B51C2C"/>
    <w:rsid w:val="00B52278"/>
    <w:rsid w:val="00B57241"/>
    <w:rsid w:val="00B60FB0"/>
    <w:rsid w:val="00B610E7"/>
    <w:rsid w:val="00B626BF"/>
    <w:rsid w:val="00B626FD"/>
    <w:rsid w:val="00B6415B"/>
    <w:rsid w:val="00B70F9B"/>
    <w:rsid w:val="00B7543C"/>
    <w:rsid w:val="00B75C33"/>
    <w:rsid w:val="00B77660"/>
    <w:rsid w:val="00B8005B"/>
    <w:rsid w:val="00B84392"/>
    <w:rsid w:val="00B95666"/>
    <w:rsid w:val="00BA0A29"/>
    <w:rsid w:val="00BA199E"/>
    <w:rsid w:val="00BA5A2E"/>
    <w:rsid w:val="00BB288F"/>
    <w:rsid w:val="00BB3125"/>
    <w:rsid w:val="00BB4247"/>
    <w:rsid w:val="00BB519B"/>
    <w:rsid w:val="00BB5BAE"/>
    <w:rsid w:val="00BC2675"/>
    <w:rsid w:val="00BC6765"/>
    <w:rsid w:val="00BD0C8A"/>
    <w:rsid w:val="00BD0FB5"/>
    <w:rsid w:val="00BD24AB"/>
    <w:rsid w:val="00BD24AF"/>
    <w:rsid w:val="00BD2C30"/>
    <w:rsid w:val="00BD36F6"/>
    <w:rsid w:val="00BD474B"/>
    <w:rsid w:val="00BE246E"/>
    <w:rsid w:val="00BE3C8D"/>
    <w:rsid w:val="00BE4BF9"/>
    <w:rsid w:val="00BE5DBE"/>
    <w:rsid w:val="00BE6D37"/>
    <w:rsid w:val="00BF30CD"/>
    <w:rsid w:val="00BF3A30"/>
    <w:rsid w:val="00BF4352"/>
    <w:rsid w:val="00BF43A8"/>
    <w:rsid w:val="00C0105A"/>
    <w:rsid w:val="00C02D06"/>
    <w:rsid w:val="00C0310B"/>
    <w:rsid w:val="00C038A0"/>
    <w:rsid w:val="00C0442A"/>
    <w:rsid w:val="00C06740"/>
    <w:rsid w:val="00C0695A"/>
    <w:rsid w:val="00C1394F"/>
    <w:rsid w:val="00C17957"/>
    <w:rsid w:val="00C2152E"/>
    <w:rsid w:val="00C2373E"/>
    <w:rsid w:val="00C24AFA"/>
    <w:rsid w:val="00C279D2"/>
    <w:rsid w:val="00C333BD"/>
    <w:rsid w:val="00C36753"/>
    <w:rsid w:val="00C37AF7"/>
    <w:rsid w:val="00C37B11"/>
    <w:rsid w:val="00C429A0"/>
    <w:rsid w:val="00C43BB2"/>
    <w:rsid w:val="00C45213"/>
    <w:rsid w:val="00C506FE"/>
    <w:rsid w:val="00C51CB1"/>
    <w:rsid w:val="00C53B0C"/>
    <w:rsid w:val="00C5490D"/>
    <w:rsid w:val="00C6057C"/>
    <w:rsid w:val="00C610D6"/>
    <w:rsid w:val="00C63A0D"/>
    <w:rsid w:val="00C66BBE"/>
    <w:rsid w:val="00C72366"/>
    <w:rsid w:val="00C760FC"/>
    <w:rsid w:val="00C8495F"/>
    <w:rsid w:val="00C84BC7"/>
    <w:rsid w:val="00C90334"/>
    <w:rsid w:val="00C9732D"/>
    <w:rsid w:val="00CA224A"/>
    <w:rsid w:val="00CA28A5"/>
    <w:rsid w:val="00CA6986"/>
    <w:rsid w:val="00CA77A5"/>
    <w:rsid w:val="00CB2A50"/>
    <w:rsid w:val="00CB3D80"/>
    <w:rsid w:val="00CB5A76"/>
    <w:rsid w:val="00CC17C1"/>
    <w:rsid w:val="00CD5277"/>
    <w:rsid w:val="00CD55CF"/>
    <w:rsid w:val="00CD76D5"/>
    <w:rsid w:val="00CE0BEB"/>
    <w:rsid w:val="00CE6AE3"/>
    <w:rsid w:val="00CE6CBC"/>
    <w:rsid w:val="00CF26DA"/>
    <w:rsid w:val="00CF35AF"/>
    <w:rsid w:val="00CF56CC"/>
    <w:rsid w:val="00CF60DD"/>
    <w:rsid w:val="00D00CDA"/>
    <w:rsid w:val="00D01811"/>
    <w:rsid w:val="00D065BA"/>
    <w:rsid w:val="00D06C51"/>
    <w:rsid w:val="00D070A4"/>
    <w:rsid w:val="00D10781"/>
    <w:rsid w:val="00D10B7D"/>
    <w:rsid w:val="00D138F8"/>
    <w:rsid w:val="00D14C17"/>
    <w:rsid w:val="00D1696B"/>
    <w:rsid w:val="00D23594"/>
    <w:rsid w:val="00D32900"/>
    <w:rsid w:val="00D34372"/>
    <w:rsid w:val="00D345EB"/>
    <w:rsid w:val="00D405C9"/>
    <w:rsid w:val="00D42DF2"/>
    <w:rsid w:val="00D50B88"/>
    <w:rsid w:val="00D51CF0"/>
    <w:rsid w:val="00D52D95"/>
    <w:rsid w:val="00D546F7"/>
    <w:rsid w:val="00D55FB6"/>
    <w:rsid w:val="00D566A7"/>
    <w:rsid w:val="00D57898"/>
    <w:rsid w:val="00D60273"/>
    <w:rsid w:val="00D60B74"/>
    <w:rsid w:val="00D60F5E"/>
    <w:rsid w:val="00D6359B"/>
    <w:rsid w:val="00D654BE"/>
    <w:rsid w:val="00D66F6B"/>
    <w:rsid w:val="00D72F40"/>
    <w:rsid w:val="00D75112"/>
    <w:rsid w:val="00D7607C"/>
    <w:rsid w:val="00D824D9"/>
    <w:rsid w:val="00D83D0F"/>
    <w:rsid w:val="00D842A0"/>
    <w:rsid w:val="00D84DFD"/>
    <w:rsid w:val="00D96D5D"/>
    <w:rsid w:val="00DA24C9"/>
    <w:rsid w:val="00DA359D"/>
    <w:rsid w:val="00DA457B"/>
    <w:rsid w:val="00DB0397"/>
    <w:rsid w:val="00DB075D"/>
    <w:rsid w:val="00DB1319"/>
    <w:rsid w:val="00DB6672"/>
    <w:rsid w:val="00DC2D0E"/>
    <w:rsid w:val="00DC4EC7"/>
    <w:rsid w:val="00DC7DCE"/>
    <w:rsid w:val="00DD2D00"/>
    <w:rsid w:val="00DD63F3"/>
    <w:rsid w:val="00DE03CE"/>
    <w:rsid w:val="00DE374E"/>
    <w:rsid w:val="00DE4347"/>
    <w:rsid w:val="00DE7644"/>
    <w:rsid w:val="00DE7D57"/>
    <w:rsid w:val="00DF1C61"/>
    <w:rsid w:val="00DF2180"/>
    <w:rsid w:val="00DF57BB"/>
    <w:rsid w:val="00DF7AF4"/>
    <w:rsid w:val="00E059B7"/>
    <w:rsid w:val="00E06237"/>
    <w:rsid w:val="00E067EE"/>
    <w:rsid w:val="00E06C8D"/>
    <w:rsid w:val="00E11349"/>
    <w:rsid w:val="00E123CC"/>
    <w:rsid w:val="00E12AE2"/>
    <w:rsid w:val="00E132EC"/>
    <w:rsid w:val="00E23B26"/>
    <w:rsid w:val="00E34496"/>
    <w:rsid w:val="00E40C37"/>
    <w:rsid w:val="00E40FD1"/>
    <w:rsid w:val="00E41285"/>
    <w:rsid w:val="00E433E4"/>
    <w:rsid w:val="00E43D55"/>
    <w:rsid w:val="00E46B9B"/>
    <w:rsid w:val="00E53EA6"/>
    <w:rsid w:val="00E55CDF"/>
    <w:rsid w:val="00E618D0"/>
    <w:rsid w:val="00E61AB0"/>
    <w:rsid w:val="00E71D3B"/>
    <w:rsid w:val="00E75896"/>
    <w:rsid w:val="00E75924"/>
    <w:rsid w:val="00E776F6"/>
    <w:rsid w:val="00E8158E"/>
    <w:rsid w:val="00E82D84"/>
    <w:rsid w:val="00E87126"/>
    <w:rsid w:val="00E878C8"/>
    <w:rsid w:val="00E91A3D"/>
    <w:rsid w:val="00E91C7C"/>
    <w:rsid w:val="00E948EF"/>
    <w:rsid w:val="00EA49B8"/>
    <w:rsid w:val="00EB1122"/>
    <w:rsid w:val="00EB2D2B"/>
    <w:rsid w:val="00EB6675"/>
    <w:rsid w:val="00EB6F95"/>
    <w:rsid w:val="00EB74EC"/>
    <w:rsid w:val="00EB7BA6"/>
    <w:rsid w:val="00EC26FE"/>
    <w:rsid w:val="00EC31CD"/>
    <w:rsid w:val="00EC76B7"/>
    <w:rsid w:val="00ED1F5F"/>
    <w:rsid w:val="00ED4C4A"/>
    <w:rsid w:val="00ED6BAB"/>
    <w:rsid w:val="00EE01DB"/>
    <w:rsid w:val="00EE6559"/>
    <w:rsid w:val="00EF2F43"/>
    <w:rsid w:val="00EF3D5A"/>
    <w:rsid w:val="00EF6094"/>
    <w:rsid w:val="00EF620F"/>
    <w:rsid w:val="00EF7AFA"/>
    <w:rsid w:val="00EF7E04"/>
    <w:rsid w:val="00F00E96"/>
    <w:rsid w:val="00F0264E"/>
    <w:rsid w:val="00F03653"/>
    <w:rsid w:val="00F03920"/>
    <w:rsid w:val="00F10B62"/>
    <w:rsid w:val="00F12530"/>
    <w:rsid w:val="00F15905"/>
    <w:rsid w:val="00F15DD6"/>
    <w:rsid w:val="00F17E38"/>
    <w:rsid w:val="00F2301F"/>
    <w:rsid w:val="00F277DC"/>
    <w:rsid w:val="00F341B4"/>
    <w:rsid w:val="00F378AC"/>
    <w:rsid w:val="00F414FF"/>
    <w:rsid w:val="00F4189B"/>
    <w:rsid w:val="00F42613"/>
    <w:rsid w:val="00F47D45"/>
    <w:rsid w:val="00F47F45"/>
    <w:rsid w:val="00F52029"/>
    <w:rsid w:val="00F53990"/>
    <w:rsid w:val="00F548D1"/>
    <w:rsid w:val="00F6381E"/>
    <w:rsid w:val="00F64404"/>
    <w:rsid w:val="00F64EE2"/>
    <w:rsid w:val="00F71F32"/>
    <w:rsid w:val="00F744F8"/>
    <w:rsid w:val="00F74D5D"/>
    <w:rsid w:val="00F75189"/>
    <w:rsid w:val="00F76E0A"/>
    <w:rsid w:val="00F8099F"/>
    <w:rsid w:val="00F825B7"/>
    <w:rsid w:val="00F9007C"/>
    <w:rsid w:val="00FA3D57"/>
    <w:rsid w:val="00FA5BCF"/>
    <w:rsid w:val="00FA6B15"/>
    <w:rsid w:val="00FA701B"/>
    <w:rsid w:val="00FB17C8"/>
    <w:rsid w:val="00FB5FBF"/>
    <w:rsid w:val="00FB6EA5"/>
    <w:rsid w:val="00FC0930"/>
    <w:rsid w:val="00FC522B"/>
    <w:rsid w:val="00FD197C"/>
    <w:rsid w:val="00FD3FBC"/>
    <w:rsid w:val="00FD69B0"/>
    <w:rsid w:val="00FD6B1A"/>
    <w:rsid w:val="00FD788F"/>
    <w:rsid w:val="00FD79B7"/>
    <w:rsid w:val="00FE114A"/>
    <w:rsid w:val="00FE17BF"/>
    <w:rsid w:val="00FE215D"/>
    <w:rsid w:val="00FE2D48"/>
    <w:rsid w:val="00FE597A"/>
    <w:rsid w:val="00FE5D0D"/>
    <w:rsid w:val="00FE65CD"/>
    <w:rsid w:val="00FF4196"/>
    <w:rsid w:val="00FF7A6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611"/>
    <o:shapelayout v:ext="edit">
      <o:idmap v:ext="edit" data="2"/>
      <o:rules v:ext="edit">
        <o:r id="V:Rule1" type="connector" idref="#Konektor: Siku 9"/>
        <o:r id="V:Rule2" type="connector" idref="#Konektor: Siku 8"/>
        <o:r id="V:Rule3" type="connector" idref="#Konektor: Siku 9"/>
        <o:r id="V:Rule4" type="connector" idref="#Konektor: Siku 8"/>
        <o:r id="V:Rule5" type="connector" idref="#Konektor: Siku 9"/>
        <o:r id="V:Rule6" type="connector" idref="#Konektor: Siku 7"/>
        <o:r id="V:Rule7" type="connector" idref="#Konektor: Siku 8"/>
        <o:r id="V:Rule8" type="connector" idref="#Konektor: Siku 9"/>
      </o:rules>
    </o:shapelayout>
  </w:shapeDefaults>
  <w:decimalSymbol w:val="."/>
  <w:listSeparator w:val=","/>
  <w14:docId w14:val="5E592AF4"/>
  <w15:docId w15:val="{6E8113D6-C62F-4F07-98C0-6B84C5292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189B"/>
    <w:rPr>
      <w:noProof/>
    </w:rPr>
  </w:style>
  <w:style w:type="paragraph" w:styleId="Judul1">
    <w:name w:val="heading 1"/>
    <w:basedOn w:val="Normal"/>
    <w:next w:val="Normal"/>
    <w:link w:val="Judul1KAR"/>
    <w:uiPriority w:val="9"/>
    <w:qFormat/>
    <w:rsid w:val="00F4189B"/>
    <w:pPr>
      <w:keepNext/>
      <w:keepLines/>
      <w:spacing w:before="320" w:after="0" w:line="240" w:lineRule="auto"/>
      <w:outlineLvl w:val="0"/>
    </w:pPr>
    <w:rPr>
      <w:rFonts w:asciiTheme="majorHAnsi" w:eastAsiaTheme="majorEastAsia" w:hAnsiTheme="majorHAnsi" w:cstheme="majorBidi"/>
      <w:color w:val="C68D08" w:themeColor="accent1" w:themeShade="BF"/>
      <w:sz w:val="32"/>
      <w:szCs w:val="32"/>
    </w:rPr>
  </w:style>
  <w:style w:type="paragraph" w:styleId="Judul2">
    <w:name w:val="heading 2"/>
    <w:basedOn w:val="Normal"/>
    <w:next w:val="Normal"/>
    <w:link w:val="Judul2KAR"/>
    <w:uiPriority w:val="9"/>
    <w:semiHidden/>
    <w:unhideWhenUsed/>
    <w:qFormat/>
    <w:rsid w:val="00F4189B"/>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Judul3">
    <w:name w:val="heading 3"/>
    <w:basedOn w:val="Normal"/>
    <w:next w:val="Normal"/>
    <w:link w:val="Judul3KAR"/>
    <w:uiPriority w:val="9"/>
    <w:semiHidden/>
    <w:unhideWhenUsed/>
    <w:qFormat/>
    <w:rsid w:val="00F4189B"/>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Judul4">
    <w:name w:val="heading 4"/>
    <w:basedOn w:val="Normal"/>
    <w:next w:val="Normal"/>
    <w:link w:val="Judul4KAR"/>
    <w:uiPriority w:val="9"/>
    <w:semiHidden/>
    <w:unhideWhenUsed/>
    <w:qFormat/>
    <w:rsid w:val="00F4189B"/>
    <w:pPr>
      <w:keepNext/>
      <w:keepLines/>
      <w:spacing w:before="40" w:after="0"/>
      <w:outlineLvl w:val="3"/>
    </w:pPr>
    <w:rPr>
      <w:rFonts w:asciiTheme="majorHAnsi" w:eastAsiaTheme="majorEastAsia" w:hAnsiTheme="majorHAnsi" w:cstheme="majorBidi"/>
      <w:sz w:val="22"/>
      <w:szCs w:val="22"/>
    </w:rPr>
  </w:style>
  <w:style w:type="paragraph" w:styleId="Judul5">
    <w:name w:val="heading 5"/>
    <w:basedOn w:val="Normal"/>
    <w:next w:val="Normal"/>
    <w:link w:val="Judul5KAR"/>
    <w:uiPriority w:val="9"/>
    <w:semiHidden/>
    <w:unhideWhenUsed/>
    <w:qFormat/>
    <w:rsid w:val="00F4189B"/>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Judul6">
    <w:name w:val="heading 6"/>
    <w:basedOn w:val="Normal"/>
    <w:next w:val="Normal"/>
    <w:link w:val="Judul6KAR"/>
    <w:uiPriority w:val="9"/>
    <w:semiHidden/>
    <w:unhideWhenUsed/>
    <w:qFormat/>
    <w:rsid w:val="00F4189B"/>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Judul7">
    <w:name w:val="heading 7"/>
    <w:basedOn w:val="Normal"/>
    <w:next w:val="Normal"/>
    <w:link w:val="Judul7KAR"/>
    <w:uiPriority w:val="9"/>
    <w:semiHidden/>
    <w:unhideWhenUsed/>
    <w:qFormat/>
    <w:rsid w:val="00F4189B"/>
    <w:pPr>
      <w:keepNext/>
      <w:keepLines/>
      <w:spacing w:before="40" w:after="0"/>
      <w:outlineLvl w:val="6"/>
    </w:pPr>
    <w:rPr>
      <w:rFonts w:asciiTheme="majorHAnsi" w:eastAsiaTheme="majorEastAsia" w:hAnsiTheme="majorHAnsi" w:cstheme="majorBidi"/>
      <w:i/>
      <w:iCs/>
      <w:color w:val="845E05" w:themeColor="accent1" w:themeShade="80"/>
      <w:sz w:val="21"/>
      <w:szCs w:val="21"/>
    </w:rPr>
  </w:style>
  <w:style w:type="paragraph" w:styleId="Judul8">
    <w:name w:val="heading 8"/>
    <w:basedOn w:val="Normal"/>
    <w:next w:val="Normal"/>
    <w:link w:val="Judul8KAR"/>
    <w:uiPriority w:val="9"/>
    <w:semiHidden/>
    <w:unhideWhenUsed/>
    <w:qFormat/>
    <w:rsid w:val="00F4189B"/>
    <w:pPr>
      <w:keepNext/>
      <w:keepLines/>
      <w:spacing w:before="40" w:after="0"/>
      <w:outlineLvl w:val="7"/>
    </w:pPr>
    <w:rPr>
      <w:rFonts w:asciiTheme="majorHAnsi" w:eastAsiaTheme="majorEastAsia" w:hAnsiTheme="majorHAnsi" w:cstheme="majorBidi"/>
      <w:b/>
      <w:bCs/>
      <w:color w:val="44546A" w:themeColor="text2"/>
    </w:rPr>
  </w:style>
  <w:style w:type="paragraph" w:styleId="Judul9">
    <w:name w:val="heading 9"/>
    <w:basedOn w:val="Normal"/>
    <w:next w:val="Normal"/>
    <w:link w:val="Judul9KAR"/>
    <w:uiPriority w:val="9"/>
    <w:semiHidden/>
    <w:unhideWhenUsed/>
    <w:qFormat/>
    <w:rsid w:val="00F4189B"/>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TidakAdaSpasi">
    <w:name w:val="No Spacing"/>
    <w:link w:val="TidakAdaSpasiKAR"/>
    <w:uiPriority w:val="1"/>
    <w:qFormat/>
    <w:rsid w:val="00F4189B"/>
    <w:pPr>
      <w:spacing w:after="0" w:line="240" w:lineRule="auto"/>
    </w:pPr>
  </w:style>
  <w:style w:type="character" w:customStyle="1" w:styleId="TidakAdaSpasiKAR">
    <w:name w:val="Tidak Ada Spasi KAR"/>
    <w:basedOn w:val="FontParagrafDefault"/>
    <w:link w:val="TidakAdaSpasi"/>
    <w:uiPriority w:val="1"/>
    <w:rsid w:val="00F4189B"/>
  </w:style>
  <w:style w:type="character" w:customStyle="1" w:styleId="Judul1KAR">
    <w:name w:val="Judul 1 KAR"/>
    <w:basedOn w:val="FontParagrafDefault"/>
    <w:link w:val="Judul1"/>
    <w:uiPriority w:val="9"/>
    <w:rsid w:val="00F4189B"/>
    <w:rPr>
      <w:rFonts w:asciiTheme="majorHAnsi" w:eastAsiaTheme="majorEastAsia" w:hAnsiTheme="majorHAnsi" w:cstheme="majorBidi"/>
      <w:color w:val="C68D08" w:themeColor="accent1" w:themeShade="BF"/>
      <w:sz w:val="32"/>
      <w:szCs w:val="32"/>
    </w:rPr>
  </w:style>
  <w:style w:type="character" w:customStyle="1" w:styleId="Judul2KAR">
    <w:name w:val="Judul 2 KAR"/>
    <w:basedOn w:val="FontParagrafDefault"/>
    <w:link w:val="Judul2"/>
    <w:uiPriority w:val="9"/>
    <w:semiHidden/>
    <w:rsid w:val="00F4189B"/>
    <w:rPr>
      <w:rFonts w:asciiTheme="majorHAnsi" w:eastAsiaTheme="majorEastAsia" w:hAnsiTheme="majorHAnsi" w:cstheme="majorBidi"/>
      <w:color w:val="404040" w:themeColor="text1" w:themeTint="BF"/>
      <w:sz w:val="28"/>
      <w:szCs w:val="28"/>
    </w:rPr>
  </w:style>
  <w:style w:type="character" w:customStyle="1" w:styleId="Judul3KAR">
    <w:name w:val="Judul 3 KAR"/>
    <w:basedOn w:val="FontParagrafDefault"/>
    <w:link w:val="Judul3"/>
    <w:uiPriority w:val="9"/>
    <w:semiHidden/>
    <w:rsid w:val="00F4189B"/>
    <w:rPr>
      <w:rFonts w:asciiTheme="majorHAnsi" w:eastAsiaTheme="majorEastAsia" w:hAnsiTheme="majorHAnsi" w:cstheme="majorBidi"/>
      <w:color w:val="44546A" w:themeColor="text2"/>
      <w:sz w:val="24"/>
      <w:szCs w:val="24"/>
    </w:rPr>
  </w:style>
  <w:style w:type="character" w:customStyle="1" w:styleId="Judul4KAR">
    <w:name w:val="Judul 4 KAR"/>
    <w:basedOn w:val="FontParagrafDefault"/>
    <w:link w:val="Judul4"/>
    <w:uiPriority w:val="9"/>
    <w:semiHidden/>
    <w:rsid w:val="00F4189B"/>
    <w:rPr>
      <w:rFonts w:asciiTheme="majorHAnsi" w:eastAsiaTheme="majorEastAsia" w:hAnsiTheme="majorHAnsi" w:cstheme="majorBidi"/>
      <w:sz w:val="22"/>
      <w:szCs w:val="22"/>
    </w:rPr>
  </w:style>
  <w:style w:type="character" w:customStyle="1" w:styleId="Judul5KAR">
    <w:name w:val="Judul 5 KAR"/>
    <w:basedOn w:val="FontParagrafDefault"/>
    <w:link w:val="Judul5"/>
    <w:uiPriority w:val="9"/>
    <w:semiHidden/>
    <w:rsid w:val="00F4189B"/>
    <w:rPr>
      <w:rFonts w:asciiTheme="majorHAnsi" w:eastAsiaTheme="majorEastAsia" w:hAnsiTheme="majorHAnsi" w:cstheme="majorBidi"/>
      <w:color w:val="44546A" w:themeColor="text2"/>
      <w:sz w:val="22"/>
      <w:szCs w:val="22"/>
    </w:rPr>
  </w:style>
  <w:style w:type="character" w:customStyle="1" w:styleId="Judul6KAR">
    <w:name w:val="Judul 6 KAR"/>
    <w:basedOn w:val="FontParagrafDefault"/>
    <w:link w:val="Judul6"/>
    <w:uiPriority w:val="9"/>
    <w:semiHidden/>
    <w:rsid w:val="00F4189B"/>
    <w:rPr>
      <w:rFonts w:asciiTheme="majorHAnsi" w:eastAsiaTheme="majorEastAsia" w:hAnsiTheme="majorHAnsi" w:cstheme="majorBidi"/>
      <w:i/>
      <w:iCs/>
      <w:color w:val="44546A" w:themeColor="text2"/>
      <w:sz w:val="21"/>
      <w:szCs w:val="21"/>
    </w:rPr>
  </w:style>
  <w:style w:type="character" w:customStyle="1" w:styleId="Judul7KAR">
    <w:name w:val="Judul 7 KAR"/>
    <w:basedOn w:val="FontParagrafDefault"/>
    <w:link w:val="Judul7"/>
    <w:uiPriority w:val="9"/>
    <w:semiHidden/>
    <w:rsid w:val="00F4189B"/>
    <w:rPr>
      <w:rFonts w:asciiTheme="majorHAnsi" w:eastAsiaTheme="majorEastAsia" w:hAnsiTheme="majorHAnsi" w:cstheme="majorBidi"/>
      <w:i/>
      <w:iCs/>
      <w:color w:val="845E05" w:themeColor="accent1" w:themeShade="80"/>
      <w:sz w:val="21"/>
      <w:szCs w:val="21"/>
    </w:rPr>
  </w:style>
  <w:style w:type="character" w:customStyle="1" w:styleId="Judul8KAR">
    <w:name w:val="Judul 8 KAR"/>
    <w:basedOn w:val="FontParagrafDefault"/>
    <w:link w:val="Judul8"/>
    <w:uiPriority w:val="9"/>
    <w:semiHidden/>
    <w:rsid w:val="00F4189B"/>
    <w:rPr>
      <w:rFonts w:asciiTheme="majorHAnsi" w:eastAsiaTheme="majorEastAsia" w:hAnsiTheme="majorHAnsi" w:cstheme="majorBidi"/>
      <w:b/>
      <w:bCs/>
      <w:color w:val="44546A" w:themeColor="text2"/>
    </w:rPr>
  </w:style>
  <w:style w:type="character" w:customStyle="1" w:styleId="Judul9KAR">
    <w:name w:val="Judul 9 KAR"/>
    <w:basedOn w:val="FontParagrafDefault"/>
    <w:link w:val="Judul9"/>
    <w:uiPriority w:val="9"/>
    <w:semiHidden/>
    <w:rsid w:val="00F4189B"/>
    <w:rPr>
      <w:rFonts w:asciiTheme="majorHAnsi" w:eastAsiaTheme="majorEastAsia" w:hAnsiTheme="majorHAnsi" w:cstheme="majorBidi"/>
      <w:b/>
      <w:bCs/>
      <w:i/>
      <w:iCs/>
      <w:color w:val="44546A" w:themeColor="text2"/>
    </w:rPr>
  </w:style>
  <w:style w:type="paragraph" w:styleId="Keterangan">
    <w:name w:val="caption"/>
    <w:basedOn w:val="Normal"/>
    <w:next w:val="Normal"/>
    <w:uiPriority w:val="35"/>
    <w:semiHidden/>
    <w:unhideWhenUsed/>
    <w:qFormat/>
    <w:rsid w:val="00F4189B"/>
    <w:pPr>
      <w:spacing w:line="240" w:lineRule="auto"/>
    </w:pPr>
    <w:rPr>
      <w:b/>
      <w:bCs/>
      <w:smallCaps/>
      <w:color w:val="595959" w:themeColor="text1" w:themeTint="A6"/>
      <w:spacing w:val="6"/>
    </w:rPr>
  </w:style>
  <w:style w:type="paragraph" w:styleId="Judul">
    <w:name w:val="Title"/>
    <w:basedOn w:val="Normal"/>
    <w:next w:val="Normal"/>
    <w:link w:val="JudulKAR"/>
    <w:uiPriority w:val="10"/>
    <w:qFormat/>
    <w:rsid w:val="00F4189B"/>
    <w:pPr>
      <w:spacing w:after="0" w:line="240" w:lineRule="auto"/>
      <w:contextualSpacing/>
    </w:pPr>
    <w:rPr>
      <w:rFonts w:asciiTheme="majorHAnsi" w:eastAsiaTheme="majorEastAsia" w:hAnsiTheme="majorHAnsi" w:cstheme="majorBidi"/>
      <w:color w:val="F6B61E" w:themeColor="accent1"/>
      <w:spacing w:val="-10"/>
      <w:sz w:val="56"/>
      <w:szCs w:val="56"/>
    </w:rPr>
  </w:style>
  <w:style w:type="character" w:customStyle="1" w:styleId="JudulKAR">
    <w:name w:val="Judul KAR"/>
    <w:basedOn w:val="FontParagrafDefault"/>
    <w:link w:val="Judul"/>
    <w:uiPriority w:val="10"/>
    <w:rsid w:val="00F4189B"/>
    <w:rPr>
      <w:rFonts w:asciiTheme="majorHAnsi" w:eastAsiaTheme="majorEastAsia" w:hAnsiTheme="majorHAnsi" w:cstheme="majorBidi"/>
      <w:color w:val="F6B61E" w:themeColor="accent1"/>
      <w:spacing w:val="-10"/>
      <w:sz w:val="56"/>
      <w:szCs w:val="56"/>
    </w:rPr>
  </w:style>
  <w:style w:type="paragraph" w:styleId="Subjudul">
    <w:name w:val="Subtitle"/>
    <w:basedOn w:val="Normal"/>
    <w:next w:val="Normal"/>
    <w:link w:val="SubjudulKAR"/>
    <w:uiPriority w:val="11"/>
    <w:qFormat/>
    <w:rsid w:val="00F4189B"/>
    <w:pPr>
      <w:numPr>
        <w:ilvl w:val="1"/>
      </w:numPr>
      <w:spacing w:line="240" w:lineRule="auto"/>
    </w:pPr>
    <w:rPr>
      <w:rFonts w:asciiTheme="majorHAnsi" w:eastAsiaTheme="majorEastAsia" w:hAnsiTheme="majorHAnsi" w:cstheme="majorBidi"/>
      <w:sz w:val="24"/>
      <w:szCs w:val="24"/>
    </w:rPr>
  </w:style>
  <w:style w:type="character" w:customStyle="1" w:styleId="SubjudulKAR">
    <w:name w:val="Subjudul KAR"/>
    <w:basedOn w:val="FontParagrafDefault"/>
    <w:link w:val="Subjudul"/>
    <w:uiPriority w:val="11"/>
    <w:rsid w:val="00F4189B"/>
    <w:rPr>
      <w:rFonts w:asciiTheme="majorHAnsi" w:eastAsiaTheme="majorEastAsia" w:hAnsiTheme="majorHAnsi" w:cstheme="majorBidi"/>
      <w:sz w:val="24"/>
      <w:szCs w:val="24"/>
    </w:rPr>
  </w:style>
  <w:style w:type="character" w:styleId="Kuat">
    <w:name w:val="Strong"/>
    <w:basedOn w:val="FontParagrafDefault"/>
    <w:uiPriority w:val="22"/>
    <w:qFormat/>
    <w:rsid w:val="00F4189B"/>
    <w:rPr>
      <w:b/>
      <w:bCs/>
    </w:rPr>
  </w:style>
  <w:style w:type="character" w:styleId="Penekanan">
    <w:name w:val="Emphasis"/>
    <w:basedOn w:val="FontParagrafDefault"/>
    <w:uiPriority w:val="20"/>
    <w:qFormat/>
    <w:rsid w:val="00F4189B"/>
    <w:rPr>
      <w:i/>
      <w:iCs/>
    </w:rPr>
  </w:style>
  <w:style w:type="paragraph" w:styleId="Kutipan">
    <w:name w:val="Quote"/>
    <w:basedOn w:val="Normal"/>
    <w:next w:val="Normal"/>
    <w:link w:val="KutipanKAR"/>
    <w:uiPriority w:val="29"/>
    <w:qFormat/>
    <w:rsid w:val="00F4189B"/>
    <w:pPr>
      <w:spacing w:before="160"/>
      <w:ind w:left="720" w:right="720"/>
    </w:pPr>
    <w:rPr>
      <w:i/>
      <w:iCs/>
      <w:color w:val="404040" w:themeColor="text1" w:themeTint="BF"/>
    </w:rPr>
  </w:style>
  <w:style w:type="character" w:customStyle="1" w:styleId="KutipanKAR">
    <w:name w:val="Kutipan KAR"/>
    <w:basedOn w:val="FontParagrafDefault"/>
    <w:link w:val="Kutipan"/>
    <w:uiPriority w:val="29"/>
    <w:rsid w:val="00F4189B"/>
    <w:rPr>
      <w:i/>
      <w:iCs/>
      <w:color w:val="404040" w:themeColor="text1" w:themeTint="BF"/>
    </w:rPr>
  </w:style>
  <w:style w:type="paragraph" w:styleId="KutipanyangSering">
    <w:name w:val="Intense Quote"/>
    <w:basedOn w:val="Normal"/>
    <w:next w:val="Normal"/>
    <w:link w:val="KutipanyangSeringKAR"/>
    <w:uiPriority w:val="30"/>
    <w:qFormat/>
    <w:rsid w:val="00F4189B"/>
    <w:pPr>
      <w:pBdr>
        <w:left w:val="single" w:sz="18" w:space="12" w:color="F6B61E" w:themeColor="accent1"/>
      </w:pBdr>
      <w:spacing w:before="100" w:beforeAutospacing="1" w:line="300" w:lineRule="auto"/>
      <w:ind w:left="1224" w:right="1224"/>
    </w:pPr>
    <w:rPr>
      <w:rFonts w:asciiTheme="majorHAnsi" w:eastAsiaTheme="majorEastAsia" w:hAnsiTheme="majorHAnsi" w:cstheme="majorBidi"/>
      <w:color w:val="F6B61E" w:themeColor="accent1"/>
      <w:sz w:val="28"/>
      <w:szCs w:val="28"/>
    </w:rPr>
  </w:style>
  <w:style w:type="character" w:customStyle="1" w:styleId="KutipanyangSeringKAR">
    <w:name w:val="Kutipan yang Sering KAR"/>
    <w:basedOn w:val="FontParagrafDefault"/>
    <w:link w:val="KutipanyangSering"/>
    <w:uiPriority w:val="30"/>
    <w:rsid w:val="00F4189B"/>
    <w:rPr>
      <w:rFonts w:asciiTheme="majorHAnsi" w:eastAsiaTheme="majorEastAsia" w:hAnsiTheme="majorHAnsi" w:cstheme="majorBidi"/>
      <w:color w:val="F6B61E" w:themeColor="accent1"/>
      <w:sz w:val="28"/>
      <w:szCs w:val="28"/>
    </w:rPr>
  </w:style>
  <w:style w:type="character" w:styleId="PenekananHalus">
    <w:name w:val="Subtle Emphasis"/>
    <w:basedOn w:val="FontParagrafDefault"/>
    <w:uiPriority w:val="19"/>
    <w:qFormat/>
    <w:rsid w:val="00F4189B"/>
    <w:rPr>
      <w:i/>
      <w:iCs/>
      <w:color w:val="404040" w:themeColor="text1" w:themeTint="BF"/>
    </w:rPr>
  </w:style>
  <w:style w:type="character" w:styleId="PenekananKeras">
    <w:name w:val="Intense Emphasis"/>
    <w:basedOn w:val="FontParagrafDefault"/>
    <w:uiPriority w:val="21"/>
    <w:qFormat/>
    <w:rsid w:val="00F4189B"/>
    <w:rPr>
      <w:b/>
      <w:bCs/>
      <w:i/>
      <w:iCs/>
    </w:rPr>
  </w:style>
  <w:style w:type="character" w:styleId="ReferensiRumit">
    <w:name w:val="Subtle Reference"/>
    <w:basedOn w:val="FontParagrafDefault"/>
    <w:uiPriority w:val="31"/>
    <w:qFormat/>
    <w:rsid w:val="00F4189B"/>
    <w:rPr>
      <w:smallCaps/>
      <w:color w:val="404040" w:themeColor="text1" w:themeTint="BF"/>
      <w:u w:val="single" w:color="7F7F7F" w:themeColor="text1" w:themeTint="80"/>
    </w:rPr>
  </w:style>
  <w:style w:type="character" w:styleId="ReferensiyangSering">
    <w:name w:val="Intense Reference"/>
    <w:basedOn w:val="FontParagrafDefault"/>
    <w:uiPriority w:val="32"/>
    <w:qFormat/>
    <w:rsid w:val="00F4189B"/>
    <w:rPr>
      <w:b/>
      <w:bCs/>
      <w:smallCaps/>
      <w:spacing w:val="5"/>
      <w:u w:val="single"/>
    </w:rPr>
  </w:style>
  <w:style w:type="character" w:styleId="JudulBuku">
    <w:name w:val="Book Title"/>
    <w:basedOn w:val="FontParagrafDefault"/>
    <w:uiPriority w:val="33"/>
    <w:qFormat/>
    <w:rsid w:val="00F4189B"/>
    <w:rPr>
      <w:b/>
      <w:bCs/>
      <w:smallCaps/>
    </w:rPr>
  </w:style>
  <w:style w:type="paragraph" w:styleId="JudulTOC">
    <w:name w:val="TOC Heading"/>
    <w:basedOn w:val="Judul1"/>
    <w:next w:val="Normal"/>
    <w:uiPriority w:val="39"/>
    <w:unhideWhenUsed/>
    <w:qFormat/>
    <w:rsid w:val="00F4189B"/>
    <w:pPr>
      <w:outlineLvl w:val="9"/>
    </w:pPr>
  </w:style>
  <w:style w:type="paragraph" w:styleId="TOC2">
    <w:name w:val="toc 2"/>
    <w:basedOn w:val="Normal"/>
    <w:next w:val="Normal"/>
    <w:autoRedefine/>
    <w:uiPriority w:val="39"/>
    <w:unhideWhenUsed/>
    <w:rsid w:val="00F4189B"/>
    <w:pPr>
      <w:spacing w:after="100" w:line="259" w:lineRule="auto"/>
      <w:ind w:left="220"/>
    </w:pPr>
    <w:rPr>
      <w:rFonts w:cs="Times New Roman"/>
      <w:sz w:val="22"/>
      <w:szCs w:val="22"/>
      <w:lang w:eastAsia="en-US"/>
    </w:rPr>
  </w:style>
  <w:style w:type="paragraph" w:styleId="TOC1">
    <w:name w:val="toc 1"/>
    <w:basedOn w:val="Normal"/>
    <w:next w:val="Normal"/>
    <w:autoRedefine/>
    <w:uiPriority w:val="39"/>
    <w:unhideWhenUsed/>
    <w:rsid w:val="00F4189B"/>
    <w:pPr>
      <w:spacing w:after="100" w:line="259" w:lineRule="auto"/>
    </w:pPr>
    <w:rPr>
      <w:rFonts w:cs="Times New Roman"/>
      <w:sz w:val="22"/>
      <w:szCs w:val="22"/>
      <w:lang w:eastAsia="en-US"/>
    </w:rPr>
  </w:style>
  <w:style w:type="paragraph" w:styleId="TOC3">
    <w:name w:val="toc 3"/>
    <w:basedOn w:val="Normal"/>
    <w:next w:val="Normal"/>
    <w:autoRedefine/>
    <w:uiPriority w:val="39"/>
    <w:unhideWhenUsed/>
    <w:rsid w:val="00F4189B"/>
    <w:pPr>
      <w:spacing w:after="100" w:line="259" w:lineRule="auto"/>
      <w:ind w:left="440"/>
    </w:pPr>
    <w:rPr>
      <w:rFonts w:cs="Times New Roman"/>
      <w:sz w:val="22"/>
      <w:szCs w:val="22"/>
      <w:lang w:eastAsia="en-US"/>
    </w:rPr>
  </w:style>
  <w:style w:type="table" w:styleId="KisiTabel">
    <w:name w:val="Table Grid"/>
    <w:basedOn w:val="TabelNormal"/>
    <w:uiPriority w:val="39"/>
    <w:rsid w:val="00E776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KAR"/>
    <w:uiPriority w:val="99"/>
    <w:unhideWhenUsed/>
    <w:rsid w:val="004D0E1A"/>
    <w:pPr>
      <w:tabs>
        <w:tab w:val="center" w:pos="4680"/>
        <w:tab w:val="right" w:pos="9360"/>
      </w:tabs>
      <w:spacing w:after="0" w:line="240" w:lineRule="auto"/>
    </w:pPr>
  </w:style>
  <w:style w:type="character" w:customStyle="1" w:styleId="HeaderKAR">
    <w:name w:val="Header KAR"/>
    <w:basedOn w:val="FontParagrafDefault"/>
    <w:link w:val="Header"/>
    <w:uiPriority w:val="99"/>
    <w:rsid w:val="004D0E1A"/>
    <w:rPr>
      <w:lang w:val="id-ID"/>
    </w:rPr>
  </w:style>
  <w:style w:type="paragraph" w:styleId="Footer">
    <w:name w:val="footer"/>
    <w:basedOn w:val="Normal"/>
    <w:link w:val="FooterKAR"/>
    <w:uiPriority w:val="99"/>
    <w:unhideWhenUsed/>
    <w:rsid w:val="004D0E1A"/>
    <w:pPr>
      <w:tabs>
        <w:tab w:val="center" w:pos="4680"/>
        <w:tab w:val="right" w:pos="9360"/>
      </w:tabs>
      <w:spacing w:after="0" w:line="240" w:lineRule="auto"/>
    </w:pPr>
  </w:style>
  <w:style w:type="character" w:customStyle="1" w:styleId="FooterKAR">
    <w:name w:val="Footer KAR"/>
    <w:basedOn w:val="FontParagrafDefault"/>
    <w:link w:val="Footer"/>
    <w:uiPriority w:val="99"/>
    <w:rsid w:val="004D0E1A"/>
    <w:rPr>
      <w:lang w:val="id-ID"/>
    </w:rPr>
  </w:style>
  <w:style w:type="paragraph" w:styleId="NormalWeb">
    <w:name w:val="Normal (Web)"/>
    <w:basedOn w:val="Normal"/>
    <w:uiPriority w:val="99"/>
    <w:unhideWhenUsed/>
    <w:rsid w:val="00BF43A8"/>
    <w:pPr>
      <w:spacing w:before="100" w:beforeAutospacing="1" w:after="100" w:afterAutospacing="1" w:line="240" w:lineRule="auto"/>
    </w:pPr>
    <w:rPr>
      <w:rFonts w:ascii="Times New Roman" w:eastAsia="Times New Roman" w:hAnsi="Times New Roman" w:cs="Times New Roman"/>
      <w:sz w:val="24"/>
      <w:szCs w:val="24"/>
    </w:rPr>
  </w:style>
  <w:style w:type="paragraph" w:styleId="DaftarParagraf">
    <w:name w:val="List Paragraph"/>
    <w:basedOn w:val="Normal"/>
    <w:uiPriority w:val="34"/>
    <w:qFormat/>
    <w:rsid w:val="00D10781"/>
    <w:pPr>
      <w:ind w:left="720"/>
      <w:contextualSpacing/>
    </w:pPr>
  </w:style>
  <w:style w:type="character" w:styleId="Hyperlink">
    <w:name w:val="Hyperlink"/>
    <w:basedOn w:val="FontParagrafDefault"/>
    <w:uiPriority w:val="99"/>
    <w:unhideWhenUsed/>
    <w:rsid w:val="00F71F32"/>
    <w:rPr>
      <w:color w:val="0563C1" w:themeColor="hyperlink"/>
      <w:u w:val="single"/>
    </w:rPr>
  </w:style>
  <w:style w:type="character" w:styleId="SebutanYangBelumTerselesaikan">
    <w:name w:val="Unresolved Mention"/>
    <w:basedOn w:val="FontParagrafDefault"/>
    <w:uiPriority w:val="99"/>
    <w:semiHidden/>
    <w:unhideWhenUsed/>
    <w:rsid w:val="00F71F32"/>
    <w:rPr>
      <w:color w:val="605E5C"/>
      <w:shd w:val="clear" w:color="auto" w:fill="E1DFDD"/>
    </w:rPr>
  </w:style>
  <w:style w:type="character" w:styleId="HiperlinkyangDiikuti">
    <w:name w:val="FollowedHyperlink"/>
    <w:basedOn w:val="FontParagrafDefault"/>
    <w:uiPriority w:val="99"/>
    <w:semiHidden/>
    <w:unhideWhenUsed/>
    <w:rsid w:val="00DB075D"/>
    <w:rPr>
      <w:color w:val="954F72" w:themeColor="followedHyperlink"/>
      <w:u w:val="single"/>
    </w:rPr>
  </w:style>
  <w:style w:type="paragraph" w:customStyle="1" w:styleId="Uppercase">
    <w:name w:val="Uppercase"/>
    <w:basedOn w:val="Normal"/>
    <w:link w:val="UppercaseKAR"/>
    <w:rsid w:val="00144C1B"/>
    <w:rPr>
      <w:rFonts w:eastAsia="MS Mincho" w:cstheme="minorHAnsi"/>
      <w:color w:val="404040" w:themeColor="text1" w:themeTint="BF"/>
      <w:sz w:val="22"/>
      <w:szCs w:val="22"/>
    </w:rPr>
  </w:style>
  <w:style w:type="character" w:customStyle="1" w:styleId="UppercaseKAR">
    <w:name w:val="Uppercase KAR"/>
    <w:basedOn w:val="FontParagrafDefault"/>
    <w:link w:val="Uppercase"/>
    <w:rsid w:val="00144C1B"/>
    <w:rPr>
      <w:rFonts w:eastAsia="MS Mincho" w:cstheme="minorHAnsi"/>
      <w:noProof/>
      <w:color w:val="404040" w:themeColor="text1" w:themeTint="BF"/>
      <w:sz w:val="22"/>
      <w:szCs w:val="22"/>
    </w:rPr>
  </w:style>
  <w:style w:type="paragraph" w:styleId="Revisi">
    <w:name w:val="Revision"/>
    <w:hidden/>
    <w:uiPriority w:val="99"/>
    <w:semiHidden/>
    <w:rsid w:val="00252A99"/>
    <w:pPr>
      <w:spacing w:after="0" w:line="240" w:lineRule="auto"/>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0025746">
      <w:bodyDiv w:val="1"/>
      <w:marLeft w:val="0"/>
      <w:marRight w:val="0"/>
      <w:marTop w:val="0"/>
      <w:marBottom w:val="0"/>
      <w:divBdr>
        <w:top w:val="none" w:sz="0" w:space="0" w:color="auto"/>
        <w:left w:val="none" w:sz="0" w:space="0" w:color="auto"/>
        <w:bottom w:val="none" w:sz="0" w:space="0" w:color="auto"/>
        <w:right w:val="none" w:sz="0" w:space="0" w:color="auto"/>
      </w:divBdr>
    </w:div>
    <w:div w:id="858084378">
      <w:bodyDiv w:val="1"/>
      <w:marLeft w:val="0"/>
      <w:marRight w:val="0"/>
      <w:marTop w:val="0"/>
      <w:marBottom w:val="0"/>
      <w:divBdr>
        <w:top w:val="none" w:sz="0" w:space="0" w:color="auto"/>
        <w:left w:val="none" w:sz="0" w:space="0" w:color="auto"/>
        <w:bottom w:val="none" w:sz="0" w:space="0" w:color="auto"/>
        <w:right w:val="none" w:sz="0" w:space="0" w:color="auto"/>
      </w:divBdr>
      <w:divsChild>
        <w:div w:id="79572437">
          <w:marLeft w:val="0"/>
          <w:marRight w:val="0"/>
          <w:marTop w:val="0"/>
          <w:marBottom w:val="0"/>
          <w:divBdr>
            <w:top w:val="none" w:sz="0" w:space="0" w:color="auto"/>
            <w:left w:val="none" w:sz="0" w:space="0" w:color="auto"/>
            <w:bottom w:val="none" w:sz="0" w:space="0" w:color="auto"/>
            <w:right w:val="none" w:sz="0" w:space="0" w:color="auto"/>
          </w:divBdr>
        </w:div>
        <w:div w:id="223569576">
          <w:marLeft w:val="0"/>
          <w:marRight w:val="0"/>
          <w:marTop w:val="0"/>
          <w:marBottom w:val="0"/>
          <w:divBdr>
            <w:top w:val="none" w:sz="0" w:space="0" w:color="auto"/>
            <w:left w:val="none" w:sz="0" w:space="0" w:color="auto"/>
            <w:bottom w:val="none" w:sz="0" w:space="0" w:color="auto"/>
            <w:right w:val="none" w:sz="0" w:space="0" w:color="auto"/>
          </w:divBdr>
        </w:div>
        <w:div w:id="242641430">
          <w:marLeft w:val="0"/>
          <w:marRight w:val="0"/>
          <w:marTop w:val="0"/>
          <w:marBottom w:val="0"/>
          <w:divBdr>
            <w:top w:val="none" w:sz="0" w:space="0" w:color="auto"/>
            <w:left w:val="none" w:sz="0" w:space="0" w:color="auto"/>
            <w:bottom w:val="none" w:sz="0" w:space="0" w:color="auto"/>
            <w:right w:val="none" w:sz="0" w:space="0" w:color="auto"/>
          </w:divBdr>
        </w:div>
        <w:div w:id="246233052">
          <w:marLeft w:val="0"/>
          <w:marRight w:val="0"/>
          <w:marTop w:val="0"/>
          <w:marBottom w:val="0"/>
          <w:divBdr>
            <w:top w:val="none" w:sz="0" w:space="0" w:color="auto"/>
            <w:left w:val="none" w:sz="0" w:space="0" w:color="auto"/>
            <w:bottom w:val="none" w:sz="0" w:space="0" w:color="auto"/>
            <w:right w:val="none" w:sz="0" w:space="0" w:color="auto"/>
          </w:divBdr>
        </w:div>
        <w:div w:id="324361709">
          <w:marLeft w:val="0"/>
          <w:marRight w:val="0"/>
          <w:marTop w:val="0"/>
          <w:marBottom w:val="0"/>
          <w:divBdr>
            <w:top w:val="none" w:sz="0" w:space="0" w:color="auto"/>
            <w:left w:val="none" w:sz="0" w:space="0" w:color="auto"/>
            <w:bottom w:val="none" w:sz="0" w:space="0" w:color="auto"/>
            <w:right w:val="none" w:sz="0" w:space="0" w:color="auto"/>
          </w:divBdr>
        </w:div>
        <w:div w:id="402920580">
          <w:marLeft w:val="0"/>
          <w:marRight w:val="0"/>
          <w:marTop w:val="0"/>
          <w:marBottom w:val="0"/>
          <w:divBdr>
            <w:top w:val="none" w:sz="0" w:space="0" w:color="auto"/>
            <w:left w:val="none" w:sz="0" w:space="0" w:color="auto"/>
            <w:bottom w:val="none" w:sz="0" w:space="0" w:color="auto"/>
            <w:right w:val="none" w:sz="0" w:space="0" w:color="auto"/>
          </w:divBdr>
        </w:div>
        <w:div w:id="417947637">
          <w:marLeft w:val="0"/>
          <w:marRight w:val="0"/>
          <w:marTop w:val="0"/>
          <w:marBottom w:val="0"/>
          <w:divBdr>
            <w:top w:val="none" w:sz="0" w:space="0" w:color="auto"/>
            <w:left w:val="none" w:sz="0" w:space="0" w:color="auto"/>
            <w:bottom w:val="none" w:sz="0" w:space="0" w:color="auto"/>
            <w:right w:val="none" w:sz="0" w:space="0" w:color="auto"/>
          </w:divBdr>
        </w:div>
        <w:div w:id="430900103">
          <w:marLeft w:val="0"/>
          <w:marRight w:val="0"/>
          <w:marTop w:val="0"/>
          <w:marBottom w:val="0"/>
          <w:divBdr>
            <w:top w:val="none" w:sz="0" w:space="0" w:color="auto"/>
            <w:left w:val="none" w:sz="0" w:space="0" w:color="auto"/>
            <w:bottom w:val="none" w:sz="0" w:space="0" w:color="auto"/>
            <w:right w:val="none" w:sz="0" w:space="0" w:color="auto"/>
          </w:divBdr>
        </w:div>
        <w:div w:id="463472123">
          <w:marLeft w:val="0"/>
          <w:marRight w:val="0"/>
          <w:marTop w:val="0"/>
          <w:marBottom w:val="0"/>
          <w:divBdr>
            <w:top w:val="none" w:sz="0" w:space="0" w:color="auto"/>
            <w:left w:val="none" w:sz="0" w:space="0" w:color="auto"/>
            <w:bottom w:val="none" w:sz="0" w:space="0" w:color="auto"/>
            <w:right w:val="none" w:sz="0" w:space="0" w:color="auto"/>
          </w:divBdr>
        </w:div>
        <w:div w:id="500387775">
          <w:marLeft w:val="0"/>
          <w:marRight w:val="0"/>
          <w:marTop w:val="0"/>
          <w:marBottom w:val="0"/>
          <w:divBdr>
            <w:top w:val="none" w:sz="0" w:space="0" w:color="auto"/>
            <w:left w:val="none" w:sz="0" w:space="0" w:color="auto"/>
            <w:bottom w:val="none" w:sz="0" w:space="0" w:color="auto"/>
            <w:right w:val="none" w:sz="0" w:space="0" w:color="auto"/>
          </w:divBdr>
        </w:div>
        <w:div w:id="584656346">
          <w:marLeft w:val="0"/>
          <w:marRight w:val="0"/>
          <w:marTop w:val="0"/>
          <w:marBottom w:val="0"/>
          <w:divBdr>
            <w:top w:val="none" w:sz="0" w:space="0" w:color="auto"/>
            <w:left w:val="none" w:sz="0" w:space="0" w:color="auto"/>
            <w:bottom w:val="none" w:sz="0" w:space="0" w:color="auto"/>
            <w:right w:val="none" w:sz="0" w:space="0" w:color="auto"/>
          </w:divBdr>
        </w:div>
        <w:div w:id="693531897">
          <w:marLeft w:val="0"/>
          <w:marRight w:val="0"/>
          <w:marTop w:val="0"/>
          <w:marBottom w:val="0"/>
          <w:divBdr>
            <w:top w:val="none" w:sz="0" w:space="0" w:color="auto"/>
            <w:left w:val="none" w:sz="0" w:space="0" w:color="auto"/>
            <w:bottom w:val="none" w:sz="0" w:space="0" w:color="auto"/>
            <w:right w:val="none" w:sz="0" w:space="0" w:color="auto"/>
          </w:divBdr>
        </w:div>
        <w:div w:id="725564851">
          <w:marLeft w:val="0"/>
          <w:marRight w:val="0"/>
          <w:marTop w:val="0"/>
          <w:marBottom w:val="0"/>
          <w:divBdr>
            <w:top w:val="none" w:sz="0" w:space="0" w:color="auto"/>
            <w:left w:val="none" w:sz="0" w:space="0" w:color="auto"/>
            <w:bottom w:val="none" w:sz="0" w:space="0" w:color="auto"/>
            <w:right w:val="none" w:sz="0" w:space="0" w:color="auto"/>
          </w:divBdr>
        </w:div>
        <w:div w:id="735081752">
          <w:marLeft w:val="0"/>
          <w:marRight w:val="0"/>
          <w:marTop w:val="0"/>
          <w:marBottom w:val="0"/>
          <w:divBdr>
            <w:top w:val="none" w:sz="0" w:space="0" w:color="auto"/>
            <w:left w:val="none" w:sz="0" w:space="0" w:color="auto"/>
            <w:bottom w:val="none" w:sz="0" w:space="0" w:color="auto"/>
            <w:right w:val="none" w:sz="0" w:space="0" w:color="auto"/>
          </w:divBdr>
        </w:div>
        <w:div w:id="744764313">
          <w:marLeft w:val="0"/>
          <w:marRight w:val="0"/>
          <w:marTop w:val="0"/>
          <w:marBottom w:val="0"/>
          <w:divBdr>
            <w:top w:val="none" w:sz="0" w:space="0" w:color="auto"/>
            <w:left w:val="none" w:sz="0" w:space="0" w:color="auto"/>
            <w:bottom w:val="none" w:sz="0" w:space="0" w:color="auto"/>
            <w:right w:val="none" w:sz="0" w:space="0" w:color="auto"/>
          </w:divBdr>
        </w:div>
        <w:div w:id="779951302">
          <w:marLeft w:val="0"/>
          <w:marRight w:val="0"/>
          <w:marTop w:val="0"/>
          <w:marBottom w:val="0"/>
          <w:divBdr>
            <w:top w:val="none" w:sz="0" w:space="0" w:color="auto"/>
            <w:left w:val="none" w:sz="0" w:space="0" w:color="auto"/>
            <w:bottom w:val="none" w:sz="0" w:space="0" w:color="auto"/>
            <w:right w:val="none" w:sz="0" w:space="0" w:color="auto"/>
          </w:divBdr>
        </w:div>
        <w:div w:id="834417998">
          <w:marLeft w:val="0"/>
          <w:marRight w:val="0"/>
          <w:marTop w:val="0"/>
          <w:marBottom w:val="0"/>
          <w:divBdr>
            <w:top w:val="none" w:sz="0" w:space="0" w:color="auto"/>
            <w:left w:val="none" w:sz="0" w:space="0" w:color="auto"/>
            <w:bottom w:val="none" w:sz="0" w:space="0" w:color="auto"/>
            <w:right w:val="none" w:sz="0" w:space="0" w:color="auto"/>
          </w:divBdr>
        </w:div>
        <w:div w:id="920411018">
          <w:marLeft w:val="0"/>
          <w:marRight w:val="0"/>
          <w:marTop w:val="0"/>
          <w:marBottom w:val="0"/>
          <w:divBdr>
            <w:top w:val="none" w:sz="0" w:space="0" w:color="auto"/>
            <w:left w:val="none" w:sz="0" w:space="0" w:color="auto"/>
            <w:bottom w:val="none" w:sz="0" w:space="0" w:color="auto"/>
            <w:right w:val="none" w:sz="0" w:space="0" w:color="auto"/>
          </w:divBdr>
        </w:div>
        <w:div w:id="931818021">
          <w:marLeft w:val="0"/>
          <w:marRight w:val="0"/>
          <w:marTop w:val="0"/>
          <w:marBottom w:val="0"/>
          <w:divBdr>
            <w:top w:val="none" w:sz="0" w:space="0" w:color="auto"/>
            <w:left w:val="none" w:sz="0" w:space="0" w:color="auto"/>
            <w:bottom w:val="none" w:sz="0" w:space="0" w:color="auto"/>
            <w:right w:val="none" w:sz="0" w:space="0" w:color="auto"/>
          </w:divBdr>
        </w:div>
        <w:div w:id="971325573">
          <w:marLeft w:val="0"/>
          <w:marRight w:val="0"/>
          <w:marTop w:val="0"/>
          <w:marBottom w:val="0"/>
          <w:divBdr>
            <w:top w:val="none" w:sz="0" w:space="0" w:color="auto"/>
            <w:left w:val="none" w:sz="0" w:space="0" w:color="auto"/>
            <w:bottom w:val="none" w:sz="0" w:space="0" w:color="auto"/>
            <w:right w:val="none" w:sz="0" w:space="0" w:color="auto"/>
          </w:divBdr>
        </w:div>
        <w:div w:id="1019694500">
          <w:marLeft w:val="0"/>
          <w:marRight w:val="0"/>
          <w:marTop w:val="0"/>
          <w:marBottom w:val="0"/>
          <w:divBdr>
            <w:top w:val="none" w:sz="0" w:space="0" w:color="auto"/>
            <w:left w:val="none" w:sz="0" w:space="0" w:color="auto"/>
            <w:bottom w:val="none" w:sz="0" w:space="0" w:color="auto"/>
            <w:right w:val="none" w:sz="0" w:space="0" w:color="auto"/>
          </w:divBdr>
        </w:div>
        <w:div w:id="1163663572">
          <w:marLeft w:val="0"/>
          <w:marRight w:val="0"/>
          <w:marTop w:val="0"/>
          <w:marBottom w:val="0"/>
          <w:divBdr>
            <w:top w:val="none" w:sz="0" w:space="0" w:color="auto"/>
            <w:left w:val="none" w:sz="0" w:space="0" w:color="auto"/>
            <w:bottom w:val="none" w:sz="0" w:space="0" w:color="auto"/>
            <w:right w:val="none" w:sz="0" w:space="0" w:color="auto"/>
          </w:divBdr>
        </w:div>
        <w:div w:id="1193684377">
          <w:marLeft w:val="0"/>
          <w:marRight w:val="0"/>
          <w:marTop w:val="0"/>
          <w:marBottom w:val="0"/>
          <w:divBdr>
            <w:top w:val="none" w:sz="0" w:space="0" w:color="auto"/>
            <w:left w:val="none" w:sz="0" w:space="0" w:color="auto"/>
            <w:bottom w:val="none" w:sz="0" w:space="0" w:color="auto"/>
            <w:right w:val="none" w:sz="0" w:space="0" w:color="auto"/>
          </w:divBdr>
        </w:div>
        <w:div w:id="1218784244">
          <w:marLeft w:val="0"/>
          <w:marRight w:val="0"/>
          <w:marTop w:val="0"/>
          <w:marBottom w:val="0"/>
          <w:divBdr>
            <w:top w:val="none" w:sz="0" w:space="0" w:color="auto"/>
            <w:left w:val="none" w:sz="0" w:space="0" w:color="auto"/>
            <w:bottom w:val="none" w:sz="0" w:space="0" w:color="auto"/>
            <w:right w:val="none" w:sz="0" w:space="0" w:color="auto"/>
          </w:divBdr>
        </w:div>
        <w:div w:id="1271207441">
          <w:marLeft w:val="0"/>
          <w:marRight w:val="0"/>
          <w:marTop w:val="0"/>
          <w:marBottom w:val="0"/>
          <w:divBdr>
            <w:top w:val="none" w:sz="0" w:space="0" w:color="auto"/>
            <w:left w:val="none" w:sz="0" w:space="0" w:color="auto"/>
            <w:bottom w:val="none" w:sz="0" w:space="0" w:color="auto"/>
            <w:right w:val="none" w:sz="0" w:space="0" w:color="auto"/>
          </w:divBdr>
        </w:div>
        <w:div w:id="1319112097">
          <w:marLeft w:val="0"/>
          <w:marRight w:val="0"/>
          <w:marTop w:val="0"/>
          <w:marBottom w:val="0"/>
          <w:divBdr>
            <w:top w:val="none" w:sz="0" w:space="0" w:color="auto"/>
            <w:left w:val="none" w:sz="0" w:space="0" w:color="auto"/>
            <w:bottom w:val="none" w:sz="0" w:space="0" w:color="auto"/>
            <w:right w:val="none" w:sz="0" w:space="0" w:color="auto"/>
          </w:divBdr>
        </w:div>
        <w:div w:id="1367633482">
          <w:marLeft w:val="0"/>
          <w:marRight w:val="0"/>
          <w:marTop w:val="0"/>
          <w:marBottom w:val="0"/>
          <w:divBdr>
            <w:top w:val="none" w:sz="0" w:space="0" w:color="auto"/>
            <w:left w:val="none" w:sz="0" w:space="0" w:color="auto"/>
            <w:bottom w:val="none" w:sz="0" w:space="0" w:color="auto"/>
            <w:right w:val="none" w:sz="0" w:space="0" w:color="auto"/>
          </w:divBdr>
        </w:div>
        <w:div w:id="1379430779">
          <w:marLeft w:val="0"/>
          <w:marRight w:val="0"/>
          <w:marTop w:val="0"/>
          <w:marBottom w:val="0"/>
          <w:divBdr>
            <w:top w:val="none" w:sz="0" w:space="0" w:color="auto"/>
            <w:left w:val="none" w:sz="0" w:space="0" w:color="auto"/>
            <w:bottom w:val="none" w:sz="0" w:space="0" w:color="auto"/>
            <w:right w:val="none" w:sz="0" w:space="0" w:color="auto"/>
          </w:divBdr>
        </w:div>
        <w:div w:id="1529642007">
          <w:marLeft w:val="0"/>
          <w:marRight w:val="0"/>
          <w:marTop w:val="0"/>
          <w:marBottom w:val="0"/>
          <w:divBdr>
            <w:top w:val="none" w:sz="0" w:space="0" w:color="auto"/>
            <w:left w:val="none" w:sz="0" w:space="0" w:color="auto"/>
            <w:bottom w:val="none" w:sz="0" w:space="0" w:color="auto"/>
            <w:right w:val="none" w:sz="0" w:space="0" w:color="auto"/>
          </w:divBdr>
        </w:div>
        <w:div w:id="1656489948">
          <w:marLeft w:val="0"/>
          <w:marRight w:val="0"/>
          <w:marTop w:val="0"/>
          <w:marBottom w:val="0"/>
          <w:divBdr>
            <w:top w:val="none" w:sz="0" w:space="0" w:color="auto"/>
            <w:left w:val="none" w:sz="0" w:space="0" w:color="auto"/>
            <w:bottom w:val="none" w:sz="0" w:space="0" w:color="auto"/>
            <w:right w:val="none" w:sz="0" w:space="0" w:color="auto"/>
          </w:divBdr>
        </w:div>
        <w:div w:id="1657956481">
          <w:marLeft w:val="0"/>
          <w:marRight w:val="0"/>
          <w:marTop w:val="0"/>
          <w:marBottom w:val="0"/>
          <w:divBdr>
            <w:top w:val="none" w:sz="0" w:space="0" w:color="auto"/>
            <w:left w:val="none" w:sz="0" w:space="0" w:color="auto"/>
            <w:bottom w:val="none" w:sz="0" w:space="0" w:color="auto"/>
            <w:right w:val="none" w:sz="0" w:space="0" w:color="auto"/>
          </w:divBdr>
        </w:div>
        <w:div w:id="1721512330">
          <w:marLeft w:val="0"/>
          <w:marRight w:val="0"/>
          <w:marTop w:val="0"/>
          <w:marBottom w:val="0"/>
          <w:divBdr>
            <w:top w:val="none" w:sz="0" w:space="0" w:color="auto"/>
            <w:left w:val="none" w:sz="0" w:space="0" w:color="auto"/>
            <w:bottom w:val="none" w:sz="0" w:space="0" w:color="auto"/>
            <w:right w:val="none" w:sz="0" w:space="0" w:color="auto"/>
          </w:divBdr>
        </w:div>
        <w:div w:id="1728913792">
          <w:marLeft w:val="0"/>
          <w:marRight w:val="0"/>
          <w:marTop w:val="0"/>
          <w:marBottom w:val="0"/>
          <w:divBdr>
            <w:top w:val="none" w:sz="0" w:space="0" w:color="auto"/>
            <w:left w:val="none" w:sz="0" w:space="0" w:color="auto"/>
            <w:bottom w:val="none" w:sz="0" w:space="0" w:color="auto"/>
            <w:right w:val="none" w:sz="0" w:space="0" w:color="auto"/>
          </w:divBdr>
        </w:div>
        <w:div w:id="1826361052">
          <w:marLeft w:val="0"/>
          <w:marRight w:val="0"/>
          <w:marTop w:val="0"/>
          <w:marBottom w:val="0"/>
          <w:divBdr>
            <w:top w:val="none" w:sz="0" w:space="0" w:color="auto"/>
            <w:left w:val="none" w:sz="0" w:space="0" w:color="auto"/>
            <w:bottom w:val="none" w:sz="0" w:space="0" w:color="auto"/>
            <w:right w:val="none" w:sz="0" w:space="0" w:color="auto"/>
          </w:divBdr>
        </w:div>
        <w:div w:id="1835367095">
          <w:marLeft w:val="0"/>
          <w:marRight w:val="0"/>
          <w:marTop w:val="0"/>
          <w:marBottom w:val="0"/>
          <w:divBdr>
            <w:top w:val="none" w:sz="0" w:space="0" w:color="auto"/>
            <w:left w:val="none" w:sz="0" w:space="0" w:color="auto"/>
            <w:bottom w:val="none" w:sz="0" w:space="0" w:color="auto"/>
            <w:right w:val="none" w:sz="0" w:space="0" w:color="auto"/>
          </w:divBdr>
        </w:div>
        <w:div w:id="1839536189">
          <w:marLeft w:val="0"/>
          <w:marRight w:val="0"/>
          <w:marTop w:val="0"/>
          <w:marBottom w:val="0"/>
          <w:divBdr>
            <w:top w:val="none" w:sz="0" w:space="0" w:color="auto"/>
            <w:left w:val="none" w:sz="0" w:space="0" w:color="auto"/>
            <w:bottom w:val="none" w:sz="0" w:space="0" w:color="auto"/>
            <w:right w:val="none" w:sz="0" w:space="0" w:color="auto"/>
          </w:divBdr>
        </w:div>
        <w:div w:id="1847355319">
          <w:marLeft w:val="0"/>
          <w:marRight w:val="0"/>
          <w:marTop w:val="0"/>
          <w:marBottom w:val="0"/>
          <w:divBdr>
            <w:top w:val="none" w:sz="0" w:space="0" w:color="auto"/>
            <w:left w:val="none" w:sz="0" w:space="0" w:color="auto"/>
            <w:bottom w:val="none" w:sz="0" w:space="0" w:color="auto"/>
            <w:right w:val="none" w:sz="0" w:space="0" w:color="auto"/>
          </w:divBdr>
        </w:div>
        <w:div w:id="1867257699">
          <w:marLeft w:val="0"/>
          <w:marRight w:val="0"/>
          <w:marTop w:val="0"/>
          <w:marBottom w:val="0"/>
          <w:divBdr>
            <w:top w:val="none" w:sz="0" w:space="0" w:color="auto"/>
            <w:left w:val="none" w:sz="0" w:space="0" w:color="auto"/>
            <w:bottom w:val="none" w:sz="0" w:space="0" w:color="auto"/>
            <w:right w:val="none" w:sz="0" w:space="0" w:color="auto"/>
          </w:divBdr>
        </w:div>
        <w:div w:id="1896812626">
          <w:marLeft w:val="0"/>
          <w:marRight w:val="0"/>
          <w:marTop w:val="0"/>
          <w:marBottom w:val="0"/>
          <w:divBdr>
            <w:top w:val="none" w:sz="0" w:space="0" w:color="auto"/>
            <w:left w:val="none" w:sz="0" w:space="0" w:color="auto"/>
            <w:bottom w:val="none" w:sz="0" w:space="0" w:color="auto"/>
            <w:right w:val="none" w:sz="0" w:space="0" w:color="auto"/>
          </w:divBdr>
        </w:div>
        <w:div w:id="1899514486">
          <w:marLeft w:val="0"/>
          <w:marRight w:val="0"/>
          <w:marTop w:val="0"/>
          <w:marBottom w:val="0"/>
          <w:divBdr>
            <w:top w:val="none" w:sz="0" w:space="0" w:color="auto"/>
            <w:left w:val="none" w:sz="0" w:space="0" w:color="auto"/>
            <w:bottom w:val="none" w:sz="0" w:space="0" w:color="auto"/>
            <w:right w:val="none" w:sz="0" w:space="0" w:color="auto"/>
          </w:divBdr>
        </w:div>
        <w:div w:id="1903442202">
          <w:marLeft w:val="0"/>
          <w:marRight w:val="0"/>
          <w:marTop w:val="0"/>
          <w:marBottom w:val="0"/>
          <w:divBdr>
            <w:top w:val="none" w:sz="0" w:space="0" w:color="auto"/>
            <w:left w:val="none" w:sz="0" w:space="0" w:color="auto"/>
            <w:bottom w:val="none" w:sz="0" w:space="0" w:color="auto"/>
            <w:right w:val="none" w:sz="0" w:space="0" w:color="auto"/>
          </w:divBdr>
        </w:div>
        <w:div w:id="1946568867">
          <w:marLeft w:val="0"/>
          <w:marRight w:val="0"/>
          <w:marTop w:val="0"/>
          <w:marBottom w:val="0"/>
          <w:divBdr>
            <w:top w:val="none" w:sz="0" w:space="0" w:color="auto"/>
            <w:left w:val="none" w:sz="0" w:space="0" w:color="auto"/>
            <w:bottom w:val="none" w:sz="0" w:space="0" w:color="auto"/>
            <w:right w:val="none" w:sz="0" w:space="0" w:color="auto"/>
          </w:divBdr>
        </w:div>
        <w:div w:id="1994481423">
          <w:marLeft w:val="0"/>
          <w:marRight w:val="0"/>
          <w:marTop w:val="0"/>
          <w:marBottom w:val="0"/>
          <w:divBdr>
            <w:top w:val="none" w:sz="0" w:space="0" w:color="auto"/>
            <w:left w:val="none" w:sz="0" w:space="0" w:color="auto"/>
            <w:bottom w:val="none" w:sz="0" w:space="0" w:color="auto"/>
            <w:right w:val="none" w:sz="0" w:space="0" w:color="auto"/>
          </w:divBdr>
        </w:div>
        <w:div w:id="2052076360">
          <w:marLeft w:val="0"/>
          <w:marRight w:val="0"/>
          <w:marTop w:val="0"/>
          <w:marBottom w:val="0"/>
          <w:divBdr>
            <w:top w:val="none" w:sz="0" w:space="0" w:color="auto"/>
            <w:left w:val="none" w:sz="0" w:space="0" w:color="auto"/>
            <w:bottom w:val="none" w:sz="0" w:space="0" w:color="auto"/>
            <w:right w:val="none" w:sz="0" w:space="0" w:color="auto"/>
          </w:divBdr>
        </w:div>
        <w:div w:id="2109689409">
          <w:marLeft w:val="0"/>
          <w:marRight w:val="0"/>
          <w:marTop w:val="0"/>
          <w:marBottom w:val="0"/>
          <w:divBdr>
            <w:top w:val="none" w:sz="0" w:space="0" w:color="auto"/>
            <w:left w:val="none" w:sz="0" w:space="0" w:color="auto"/>
            <w:bottom w:val="none" w:sz="0" w:space="0" w:color="auto"/>
            <w:right w:val="none" w:sz="0" w:space="0" w:color="auto"/>
          </w:divBdr>
        </w:div>
      </w:divsChild>
    </w:div>
    <w:div w:id="1131704841">
      <w:bodyDiv w:val="1"/>
      <w:marLeft w:val="0"/>
      <w:marRight w:val="0"/>
      <w:marTop w:val="0"/>
      <w:marBottom w:val="0"/>
      <w:divBdr>
        <w:top w:val="none" w:sz="0" w:space="0" w:color="auto"/>
        <w:left w:val="none" w:sz="0" w:space="0" w:color="auto"/>
        <w:bottom w:val="none" w:sz="0" w:space="0" w:color="auto"/>
        <w:right w:val="none" w:sz="0" w:space="0" w:color="auto"/>
      </w:divBdr>
    </w:div>
    <w:div w:id="1219975554">
      <w:bodyDiv w:val="1"/>
      <w:marLeft w:val="0"/>
      <w:marRight w:val="0"/>
      <w:marTop w:val="0"/>
      <w:marBottom w:val="0"/>
      <w:divBdr>
        <w:top w:val="none" w:sz="0" w:space="0" w:color="auto"/>
        <w:left w:val="none" w:sz="0" w:space="0" w:color="auto"/>
        <w:bottom w:val="none" w:sz="0" w:space="0" w:color="auto"/>
        <w:right w:val="none" w:sz="0" w:space="0" w:color="auto"/>
      </w:divBdr>
    </w:div>
    <w:div w:id="1576889970">
      <w:bodyDiv w:val="1"/>
      <w:marLeft w:val="0"/>
      <w:marRight w:val="0"/>
      <w:marTop w:val="0"/>
      <w:marBottom w:val="0"/>
      <w:divBdr>
        <w:top w:val="none" w:sz="0" w:space="0" w:color="auto"/>
        <w:left w:val="none" w:sz="0" w:space="0" w:color="auto"/>
        <w:bottom w:val="none" w:sz="0" w:space="0" w:color="auto"/>
        <w:right w:val="none" w:sz="0" w:space="0" w:color="auto"/>
      </w:divBdr>
    </w:div>
    <w:div w:id="1723140601">
      <w:bodyDiv w:val="1"/>
      <w:marLeft w:val="0"/>
      <w:marRight w:val="0"/>
      <w:marTop w:val="0"/>
      <w:marBottom w:val="0"/>
      <w:divBdr>
        <w:top w:val="none" w:sz="0" w:space="0" w:color="auto"/>
        <w:left w:val="none" w:sz="0" w:space="0" w:color="auto"/>
        <w:bottom w:val="none" w:sz="0" w:space="0" w:color="auto"/>
        <w:right w:val="none" w:sz="0" w:space="0" w:color="auto"/>
      </w:divBdr>
    </w:div>
    <w:div w:id="1725985499">
      <w:bodyDiv w:val="1"/>
      <w:marLeft w:val="0"/>
      <w:marRight w:val="0"/>
      <w:marTop w:val="0"/>
      <w:marBottom w:val="0"/>
      <w:divBdr>
        <w:top w:val="none" w:sz="0" w:space="0" w:color="auto"/>
        <w:left w:val="none" w:sz="0" w:space="0" w:color="auto"/>
        <w:bottom w:val="none" w:sz="0" w:space="0" w:color="auto"/>
        <w:right w:val="none" w:sz="0" w:space="0" w:color="auto"/>
      </w:divBdr>
      <w:divsChild>
        <w:div w:id="1036544997">
          <w:marLeft w:val="0"/>
          <w:marRight w:val="0"/>
          <w:marTop w:val="0"/>
          <w:marBottom w:val="0"/>
          <w:divBdr>
            <w:top w:val="none" w:sz="0" w:space="0" w:color="auto"/>
            <w:left w:val="none" w:sz="0" w:space="0" w:color="auto"/>
            <w:bottom w:val="none" w:sz="0" w:space="0" w:color="auto"/>
            <w:right w:val="none" w:sz="0" w:space="0" w:color="auto"/>
          </w:divBdr>
          <w:divsChild>
            <w:div w:id="1867868432">
              <w:marLeft w:val="0"/>
              <w:marRight w:val="0"/>
              <w:marTop w:val="0"/>
              <w:marBottom w:val="0"/>
              <w:divBdr>
                <w:top w:val="none" w:sz="0" w:space="0" w:color="auto"/>
                <w:left w:val="none" w:sz="0" w:space="0" w:color="auto"/>
                <w:bottom w:val="none" w:sz="0" w:space="0" w:color="auto"/>
                <w:right w:val="none" w:sz="0" w:space="0" w:color="auto"/>
              </w:divBdr>
              <w:divsChild>
                <w:div w:id="2738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227148">
      <w:bodyDiv w:val="1"/>
      <w:marLeft w:val="0"/>
      <w:marRight w:val="0"/>
      <w:marTop w:val="0"/>
      <w:marBottom w:val="0"/>
      <w:divBdr>
        <w:top w:val="none" w:sz="0" w:space="0" w:color="auto"/>
        <w:left w:val="none" w:sz="0" w:space="0" w:color="auto"/>
        <w:bottom w:val="none" w:sz="0" w:space="0" w:color="auto"/>
        <w:right w:val="none" w:sz="0" w:space="0" w:color="auto"/>
      </w:divBdr>
      <w:divsChild>
        <w:div w:id="1028531379">
          <w:marLeft w:val="0"/>
          <w:marRight w:val="0"/>
          <w:marTop w:val="0"/>
          <w:marBottom w:val="0"/>
          <w:divBdr>
            <w:top w:val="none" w:sz="0" w:space="0" w:color="auto"/>
            <w:left w:val="none" w:sz="0" w:space="0" w:color="auto"/>
            <w:bottom w:val="none" w:sz="0" w:space="0" w:color="auto"/>
            <w:right w:val="none" w:sz="0" w:space="0" w:color="auto"/>
          </w:divBdr>
          <w:divsChild>
            <w:div w:id="166412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microsoft.com/office/2011/relationships/people" Target="peop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nyamankubro.com/idzhar-wajib/" TargetMode="External"/><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hukumtajwid.com/2018/08/huruf-hijaiyah.html" TargetMode="Externa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Kustom 1">
      <a:dk1>
        <a:sysClr val="windowText" lastClr="000000"/>
      </a:dk1>
      <a:lt1>
        <a:sysClr val="window" lastClr="FFFFFF"/>
      </a:lt1>
      <a:dk2>
        <a:srgbClr val="44546A"/>
      </a:dk2>
      <a:lt2>
        <a:srgbClr val="E7E6E6"/>
      </a:lt2>
      <a:accent1>
        <a:srgbClr val="F6B61E"/>
      </a:accent1>
      <a:accent2>
        <a:srgbClr val="DF760B"/>
      </a:accent2>
      <a:accent3>
        <a:srgbClr val="743C08"/>
      </a:accent3>
      <a:accent4>
        <a:srgbClr val="FDEABC"/>
      </a:accent4>
      <a:accent5>
        <a:srgbClr val="5B9BD5"/>
      </a:accent5>
      <a:accent6>
        <a:srgbClr val="70AD47"/>
      </a:accent6>
      <a:hlink>
        <a:srgbClr val="0563C1"/>
      </a:hlink>
      <a:folHlink>
        <a:srgbClr val="954F72"/>
      </a:folHlink>
    </a:clrScheme>
    <a:fontScheme name="poppins">
      <a:majorFont>
        <a:latin typeface="Poppins"/>
        <a:ea typeface="Poppins"/>
        <a:cs typeface=""/>
      </a:majorFont>
      <a:minorFont>
        <a:latin typeface="Poppins"/>
        <a:ea typeface="Poppins"/>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 dockstate="right" visibility="0" width="438"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A6B61C0-6EAA-44F7-BCE9-BAA20F711A40}">
  <we:reference id="wa104380050" version="3.4.0.0" store="id-ID" storeType="OMEX"/>
  <we:alternateReferences>
    <we:reference id="wa104380050" version="3.4.0.0" store="wa104380050"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AFCD9C5-A72B-4F2B-B990-2C98816A2659}">
  <we:reference id="wa104099688" version="1.7.0.0" store="id-ID" storeType="OMEX"/>
  <we:alternateReferences>
    <we:reference id="WA104099688" version="1.7.0.0" store="WA10409968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FF075C-2E4A-4B7F-A312-DE312822E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43</Pages>
  <Words>1771</Words>
  <Characters>10099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Legion</dc:creator>
  <cp:keywords/>
  <dc:description/>
  <cp:lastModifiedBy>Lenovo Legion</cp:lastModifiedBy>
  <cp:revision>3</cp:revision>
  <cp:lastPrinted>2023-10-16T02:00:00Z</cp:lastPrinted>
  <dcterms:created xsi:type="dcterms:W3CDTF">2023-10-16T09:45:00Z</dcterms:created>
  <dcterms:modified xsi:type="dcterms:W3CDTF">2023-10-24T01:48:00Z</dcterms:modified>
</cp:coreProperties>
</file>